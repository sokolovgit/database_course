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0FA52" w14:textId="77777777" w:rsidR="008F106F" w:rsidRDefault="00B079CE">
      <w:pPr>
        <w:jc w:val="center"/>
        <w:rPr>
          <w:sz w:val="28"/>
          <w:szCs w:val="28"/>
        </w:rPr>
      </w:pPr>
      <w:r>
        <w:rPr>
          <w:sz w:val="28"/>
          <w:szCs w:val="28"/>
        </w:rPr>
        <w:t>НАЦІОНАЛЬНИЙ ТЕХНІЧНИЙ УНІВЕРСИТЕТ УКРАЇНИ</w:t>
      </w:r>
    </w:p>
    <w:p w14:paraId="1A0FE86E" w14:textId="77777777" w:rsidR="008F106F" w:rsidRDefault="00B079CE">
      <w:pPr>
        <w:jc w:val="center"/>
        <w:rPr>
          <w:sz w:val="28"/>
          <w:szCs w:val="28"/>
        </w:rPr>
      </w:pPr>
      <w:r>
        <w:rPr>
          <w:sz w:val="28"/>
          <w:szCs w:val="28"/>
        </w:rPr>
        <w:t xml:space="preserve">«КИЇВСЬКИЙ ПОЛІТЕХНІЧНИЙ ІНСТИТУТ </w:t>
      </w:r>
    </w:p>
    <w:p w14:paraId="6F547FF0" w14:textId="77777777" w:rsidR="008F106F" w:rsidRDefault="00B079CE">
      <w:pPr>
        <w:jc w:val="center"/>
        <w:rPr>
          <w:sz w:val="28"/>
          <w:szCs w:val="28"/>
        </w:rPr>
      </w:pPr>
      <w:r>
        <w:rPr>
          <w:sz w:val="28"/>
          <w:szCs w:val="28"/>
        </w:rPr>
        <w:t>ІМЕНІ ІГОРЯ СІКОРСЬКОГО»</w:t>
      </w:r>
    </w:p>
    <w:p w14:paraId="17BD16AF" w14:textId="77777777" w:rsidR="008F106F" w:rsidRDefault="00B079CE">
      <w:pPr>
        <w:jc w:val="center"/>
        <w:rPr>
          <w:smallCaps/>
          <w:sz w:val="28"/>
          <w:szCs w:val="28"/>
        </w:rPr>
      </w:pPr>
      <w:r>
        <w:rPr>
          <w:smallCaps/>
          <w:sz w:val="28"/>
          <w:szCs w:val="28"/>
          <w:u w:val="single"/>
        </w:rPr>
        <w:t>ФАКУЛЬТЕТ ІНФОРМАТИКИ ТА ОБЧИСЛЮВАЛЬНОЇ ТЕХНІКИ</w:t>
      </w:r>
    </w:p>
    <w:p w14:paraId="4C1BF670" w14:textId="77777777" w:rsidR="008F106F" w:rsidRDefault="00B079CE">
      <w:pPr>
        <w:jc w:val="center"/>
        <w:rPr>
          <w:vertAlign w:val="superscript"/>
        </w:rPr>
      </w:pPr>
      <w:r>
        <w:rPr>
          <w:vertAlign w:val="superscript"/>
        </w:rPr>
        <w:t>(повна назва інституту/факультету)</w:t>
      </w:r>
    </w:p>
    <w:p w14:paraId="67CA0FBC" w14:textId="77777777" w:rsidR="008F106F" w:rsidRDefault="00B079CE">
      <w:pPr>
        <w:jc w:val="center"/>
        <w:rPr>
          <w:sz w:val="28"/>
          <w:szCs w:val="28"/>
          <w:u w:val="single"/>
        </w:rPr>
      </w:pPr>
      <w:r>
        <w:rPr>
          <w:sz w:val="28"/>
          <w:szCs w:val="28"/>
          <w:u w:val="single"/>
        </w:rPr>
        <w:t>КАФЕДРА інформатики та програмної інженерії</w:t>
      </w:r>
    </w:p>
    <w:p w14:paraId="4DCA9276" w14:textId="77777777" w:rsidR="008F106F" w:rsidRDefault="00B079CE">
      <w:pPr>
        <w:jc w:val="center"/>
        <w:rPr>
          <w:sz w:val="28"/>
          <w:szCs w:val="28"/>
          <w:vertAlign w:val="superscript"/>
        </w:rPr>
      </w:pPr>
      <w:r>
        <w:rPr>
          <w:sz w:val="28"/>
          <w:szCs w:val="28"/>
          <w:vertAlign w:val="superscript"/>
        </w:rPr>
        <w:t>(повна назва кафедри)</w:t>
      </w:r>
    </w:p>
    <w:p w14:paraId="6F6199AC" w14:textId="77777777" w:rsidR="008F106F" w:rsidRDefault="008F106F">
      <w:pPr>
        <w:jc w:val="center"/>
        <w:rPr>
          <w:sz w:val="28"/>
          <w:szCs w:val="28"/>
        </w:rPr>
      </w:pPr>
    </w:p>
    <w:p w14:paraId="0E514F67" w14:textId="77777777" w:rsidR="008F106F" w:rsidRDefault="008F106F">
      <w:pPr>
        <w:jc w:val="center"/>
        <w:rPr>
          <w:sz w:val="28"/>
          <w:szCs w:val="28"/>
        </w:rPr>
      </w:pPr>
    </w:p>
    <w:p w14:paraId="605FD5E4" w14:textId="77777777" w:rsidR="008F106F" w:rsidRDefault="008F106F">
      <w:pPr>
        <w:jc w:val="center"/>
        <w:rPr>
          <w:sz w:val="28"/>
          <w:szCs w:val="28"/>
        </w:rPr>
      </w:pPr>
    </w:p>
    <w:p w14:paraId="579D83DD" w14:textId="77777777" w:rsidR="008F106F" w:rsidRDefault="008F106F">
      <w:pPr>
        <w:jc w:val="center"/>
        <w:rPr>
          <w:sz w:val="28"/>
          <w:szCs w:val="28"/>
        </w:rPr>
      </w:pPr>
    </w:p>
    <w:p w14:paraId="50D88EAD" w14:textId="77777777" w:rsidR="008F106F" w:rsidRDefault="008F106F">
      <w:pPr>
        <w:jc w:val="center"/>
        <w:rPr>
          <w:sz w:val="28"/>
          <w:szCs w:val="28"/>
        </w:rPr>
      </w:pPr>
    </w:p>
    <w:p w14:paraId="1EE65113" w14:textId="77777777" w:rsidR="008F106F" w:rsidRDefault="008F106F">
      <w:pPr>
        <w:jc w:val="center"/>
        <w:rPr>
          <w:sz w:val="28"/>
          <w:szCs w:val="28"/>
        </w:rPr>
      </w:pPr>
    </w:p>
    <w:p w14:paraId="04C111A9" w14:textId="77777777" w:rsidR="008F106F" w:rsidRDefault="00B079CE">
      <w:pPr>
        <w:jc w:val="center"/>
        <w:rPr>
          <w:b/>
          <w:sz w:val="28"/>
          <w:szCs w:val="28"/>
        </w:rPr>
      </w:pPr>
      <w:r>
        <w:rPr>
          <w:b/>
          <w:sz w:val="28"/>
          <w:szCs w:val="28"/>
        </w:rPr>
        <w:t>КУРСОВА РОБОТА</w:t>
      </w:r>
    </w:p>
    <w:p w14:paraId="7DCF2601" w14:textId="77777777" w:rsidR="008F106F" w:rsidRDefault="00B079CE">
      <w:pPr>
        <w:jc w:val="center"/>
        <w:rPr>
          <w:sz w:val="28"/>
          <w:szCs w:val="28"/>
          <w:u w:val="single"/>
        </w:rPr>
      </w:pPr>
      <w:r>
        <w:rPr>
          <w:sz w:val="28"/>
          <w:szCs w:val="28"/>
        </w:rPr>
        <w:t xml:space="preserve">з дисципліни </w:t>
      </w:r>
      <w:r>
        <w:rPr>
          <w:sz w:val="28"/>
          <w:szCs w:val="28"/>
          <w:u w:val="single"/>
        </w:rPr>
        <w:t>«Бази даних»</w:t>
      </w:r>
    </w:p>
    <w:p w14:paraId="0EF1FB9D" w14:textId="77777777" w:rsidR="008F106F" w:rsidRDefault="00B079CE">
      <w:pPr>
        <w:jc w:val="center"/>
        <w:rPr>
          <w:sz w:val="28"/>
          <w:szCs w:val="28"/>
          <w:vertAlign w:val="superscript"/>
        </w:rPr>
      </w:pPr>
      <w:r>
        <w:rPr>
          <w:sz w:val="28"/>
          <w:szCs w:val="28"/>
          <w:vertAlign w:val="superscript"/>
        </w:rPr>
        <w:t>(назва дисципліни)</w:t>
      </w:r>
    </w:p>
    <w:p w14:paraId="20BED798" w14:textId="17D0A62D" w:rsidR="009321A9" w:rsidRPr="009E3E56" w:rsidRDefault="00B079CE" w:rsidP="009E3E56">
      <w:pPr>
        <w:rPr>
          <w:u w:val="single"/>
          <w:lang w:val="en-US"/>
        </w:rPr>
      </w:pPr>
      <w:r>
        <w:rPr>
          <w:sz w:val="28"/>
          <w:szCs w:val="28"/>
        </w:rPr>
        <w:t>на тему:</w:t>
      </w:r>
      <w:r w:rsidR="009321A9">
        <w:rPr>
          <w:sz w:val="28"/>
          <w:szCs w:val="28"/>
          <w:lang w:val="en-US"/>
        </w:rPr>
        <w:t xml:space="preserve"> </w:t>
      </w:r>
      <w:r w:rsidR="009321A9" w:rsidRPr="009E3E56">
        <w:rPr>
          <w:u w:val="single"/>
        </w:rPr>
        <w:t>БАЗА ДАНИХ ДЛЯ ПІДТРИМКИ СИСТЕМИ ФІКСАЦІЇАДМІНІСТРАТИВНИХ ПРАВОПОРУШЕНЬ У СФЕРІ ЗАБЕЗПЕЧЕННЯ БЕЗПЕКИ ДОРОЖНЬОГО РУХУ</w:t>
      </w:r>
    </w:p>
    <w:p w14:paraId="7E696150" w14:textId="54619FCF" w:rsidR="008F106F" w:rsidRPr="009321A9" w:rsidRDefault="008F106F" w:rsidP="009321A9">
      <w:pPr>
        <w:spacing w:before="120"/>
        <w:jc w:val="center"/>
        <w:rPr>
          <w:sz w:val="28"/>
          <w:szCs w:val="28"/>
          <w:lang w:val="en-US"/>
        </w:rPr>
      </w:pPr>
    </w:p>
    <w:p w14:paraId="2BC72762" w14:textId="77777777" w:rsidR="008F106F" w:rsidRDefault="008F106F">
      <w:pPr>
        <w:jc w:val="center"/>
        <w:rPr>
          <w:sz w:val="28"/>
          <w:szCs w:val="28"/>
        </w:rPr>
      </w:pPr>
    </w:p>
    <w:p w14:paraId="123EB50B" w14:textId="6D749377" w:rsidR="008F106F" w:rsidRDefault="00B079CE">
      <w:pPr>
        <w:ind w:left="4536"/>
      </w:pPr>
      <w:r>
        <w:t>Студента  __</w:t>
      </w:r>
      <w:r>
        <w:rPr>
          <w:u w:val="single"/>
        </w:rPr>
        <w:t>2</w:t>
      </w:r>
      <w:r>
        <w:t>__ курсу _</w:t>
      </w:r>
      <w:r>
        <w:rPr>
          <w:u w:val="single"/>
        </w:rPr>
        <w:t>ІП-</w:t>
      </w:r>
      <w:r w:rsidR="009E3E56">
        <w:rPr>
          <w:u w:val="single"/>
          <w:lang w:val="en-US"/>
        </w:rPr>
        <w:t>33</w:t>
      </w:r>
      <w:r>
        <w:t>_____ групи</w:t>
      </w:r>
    </w:p>
    <w:p w14:paraId="0AB423B1" w14:textId="77777777" w:rsidR="008F106F" w:rsidRDefault="00B079CE">
      <w:pPr>
        <w:tabs>
          <w:tab w:val="left" w:pos="5220"/>
        </w:tabs>
        <w:ind w:left="4536"/>
        <w:jc w:val="both"/>
        <w:rPr>
          <w:u w:val="single"/>
        </w:rPr>
      </w:pPr>
      <w:r>
        <w:t xml:space="preserve">спеціальності </w:t>
      </w:r>
      <w:r>
        <w:rPr>
          <w:u w:val="single"/>
        </w:rPr>
        <w:t>121 «Інженерія програмного забезпечення»</w:t>
      </w:r>
    </w:p>
    <w:p w14:paraId="3BC9F5B9" w14:textId="2C06EF0C" w:rsidR="008F106F" w:rsidRDefault="009E3E56">
      <w:pPr>
        <w:ind w:left="4536"/>
      </w:pPr>
      <w:r>
        <w:t>______________</w:t>
      </w:r>
      <w:r>
        <w:rPr>
          <w:u w:val="single"/>
        </w:rPr>
        <w:t>Соколов О. В.</w:t>
      </w:r>
      <w:r w:rsidR="00B079CE">
        <w:t>_</w:t>
      </w:r>
      <w:r>
        <w:t>_________</w:t>
      </w:r>
      <w:r w:rsidR="00B079CE">
        <w:t>____</w:t>
      </w:r>
    </w:p>
    <w:p w14:paraId="4DE48B6E" w14:textId="77777777" w:rsidR="008F106F" w:rsidRDefault="00B079CE">
      <w:pPr>
        <w:ind w:left="4536"/>
        <w:jc w:val="center"/>
        <w:rPr>
          <w:vertAlign w:val="superscript"/>
        </w:rPr>
      </w:pPr>
      <w:r>
        <w:rPr>
          <w:vertAlign w:val="superscript"/>
        </w:rPr>
        <w:t>(прізвище та ініціали)</w:t>
      </w:r>
    </w:p>
    <w:p w14:paraId="53C5D0E7" w14:textId="77777777" w:rsidR="008F106F" w:rsidRDefault="00B079CE">
      <w:pPr>
        <w:ind w:left="4536"/>
        <w:jc w:val="both"/>
      </w:pPr>
      <w:r>
        <w:t>Керівник _</w:t>
      </w:r>
      <w:proofErr w:type="spellStart"/>
      <w:r>
        <w:rPr>
          <w:u w:val="single"/>
        </w:rPr>
        <w:t>Ліщук</w:t>
      </w:r>
      <w:proofErr w:type="spellEnd"/>
      <w:r>
        <w:rPr>
          <w:u w:val="single"/>
        </w:rPr>
        <w:t xml:space="preserve"> Катерина Ігорівна, доц., </w:t>
      </w:r>
      <w:proofErr w:type="spellStart"/>
      <w:r>
        <w:rPr>
          <w:u w:val="single"/>
        </w:rPr>
        <w:t>к.т.н</w:t>
      </w:r>
      <w:proofErr w:type="spellEnd"/>
      <w:r>
        <w:rPr>
          <w:u w:val="single"/>
        </w:rPr>
        <w:t>.</w:t>
      </w:r>
    </w:p>
    <w:p w14:paraId="66EC14DE" w14:textId="77777777" w:rsidR="008F106F" w:rsidRDefault="00B079CE">
      <w:pPr>
        <w:ind w:left="4536"/>
      </w:pPr>
      <w:r>
        <w:t>____________________________________</w:t>
      </w:r>
    </w:p>
    <w:p w14:paraId="09E97885" w14:textId="77777777" w:rsidR="008F106F" w:rsidRDefault="00B079CE">
      <w:pPr>
        <w:ind w:left="4536"/>
        <w:rPr>
          <w:vertAlign w:val="superscript"/>
        </w:rPr>
      </w:pPr>
      <w:r>
        <w:rPr>
          <w:vertAlign w:val="superscript"/>
        </w:rPr>
        <w:t xml:space="preserve">(посада, вчене звання, науковий ступінь, прізвище та ініціали)   </w:t>
      </w:r>
    </w:p>
    <w:p w14:paraId="5CC1410F" w14:textId="77777777" w:rsidR="008F106F" w:rsidRDefault="008F106F">
      <w:pPr>
        <w:ind w:left="4536"/>
        <w:jc w:val="right"/>
      </w:pPr>
    </w:p>
    <w:p w14:paraId="7CE9C5DF" w14:textId="77777777" w:rsidR="008F106F" w:rsidRDefault="00B079CE">
      <w:pPr>
        <w:ind w:left="4536"/>
      </w:pPr>
      <w:r>
        <w:t xml:space="preserve">Національна шкала    _____________________    </w:t>
      </w:r>
    </w:p>
    <w:p w14:paraId="2F58EBA8" w14:textId="77777777" w:rsidR="008F106F" w:rsidRDefault="008F106F">
      <w:pPr>
        <w:ind w:left="4536"/>
      </w:pPr>
    </w:p>
    <w:p w14:paraId="01555863" w14:textId="77777777" w:rsidR="008F106F" w:rsidRDefault="00B079CE">
      <w:pPr>
        <w:ind w:left="4536"/>
      </w:pPr>
      <w:r>
        <w:t>Кількість балів: ______  Оцінка ECTS _______</w:t>
      </w:r>
    </w:p>
    <w:p w14:paraId="422C84F6" w14:textId="77777777" w:rsidR="008F106F" w:rsidRDefault="008F106F">
      <w:pPr>
        <w:ind w:left="5103"/>
      </w:pPr>
    </w:p>
    <w:p w14:paraId="40F5B7A5" w14:textId="77777777" w:rsidR="008F106F" w:rsidRDefault="008F106F">
      <w:pPr>
        <w:ind w:left="5103"/>
        <w:rPr>
          <w:sz w:val="28"/>
          <w:szCs w:val="28"/>
        </w:rPr>
      </w:pPr>
    </w:p>
    <w:p w14:paraId="2D9317EC" w14:textId="77777777" w:rsidR="008F106F" w:rsidRDefault="008F106F">
      <w:pPr>
        <w:rPr>
          <w:sz w:val="28"/>
          <w:szCs w:val="28"/>
        </w:rPr>
      </w:pPr>
    </w:p>
    <w:p w14:paraId="7F09908C" w14:textId="77777777" w:rsidR="008F106F" w:rsidRDefault="00B079CE">
      <w:pPr>
        <w:ind w:left="2835" w:hanging="2835"/>
        <w:rPr>
          <w:vertAlign w:val="superscript"/>
        </w:rPr>
      </w:pPr>
      <w:r>
        <w:t xml:space="preserve">Члени комісії          _______________ ___________________________________________                                                                                                           </w:t>
      </w:r>
      <w:r>
        <w:rPr>
          <w:vertAlign w:val="superscript"/>
        </w:rPr>
        <w:t>(підпис)                        (вчене звання, науковий ступінь, прізвище та ініціали)</w:t>
      </w:r>
    </w:p>
    <w:p w14:paraId="2CFB4691" w14:textId="77777777" w:rsidR="008F106F" w:rsidRDefault="00B079CE">
      <w:pPr>
        <w:ind w:left="2835" w:hanging="2835"/>
        <w:rPr>
          <w:vertAlign w:val="superscript"/>
        </w:rPr>
      </w:pPr>
      <w:r>
        <w:t xml:space="preserve">                                 _______________ ___________________________________________                                                                                                           </w:t>
      </w:r>
      <w:r>
        <w:rPr>
          <w:vertAlign w:val="superscript"/>
        </w:rPr>
        <w:t>(підпис)                        (вчене звання, науковий ступінь, прізвище та ініціали)</w:t>
      </w:r>
    </w:p>
    <w:p w14:paraId="3ECEFE52" w14:textId="77777777" w:rsidR="008F106F" w:rsidRDefault="00B079CE">
      <w:pPr>
        <w:ind w:left="2835" w:hanging="2835"/>
        <w:rPr>
          <w:vertAlign w:val="superscript"/>
        </w:rPr>
      </w:pPr>
      <w:r>
        <w:t xml:space="preserve">                                 _______________ ___________________________________________                                                                                                           </w:t>
      </w:r>
      <w:r>
        <w:rPr>
          <w:vertAlign w:val="superscript"/>
        </w:rPr>
        <w:t>(підпис)                        (вчене звання, науковий ступінь, прізвище та ініціали)</w:t>
      </w:r>
    </w:p>
    <w:p w14:paraId="25FF5ADE" w14:textId="77777777" w:rsidR="008F106F" w:rsidRDefault="008F106F">
      <w:pPr>
        <w:rPr>
          <w:sz w:val="28"/>
          <w:szCs w:val="28"/>
        </w:rPr>
      </w:pPr>
    </w:p>
    <w:p w14:paraId="5449DCD3" w14:textId="77777777" w:rsidR="008F106F" w:rsidRPr="00AD2627" w:rsidRDefault="008F106F">
      <w:pPr>
        <w:rPr>
          <w:sz w:val="28"/>
          <w:szCs w:val="28"/>
          <w:lang w:val="en-US"/>
        </w:rPr>
      </w:pPr>
    </w:p>
    <w:p w14:paraId="30A95BCD" w14:textId="77777777" w:rsidR="008F106F" w:rsidRDefault="008F106F">
      <w:pPr>
        <w:rPr>
          <w:sz w:val="28"/>
          <w:szCs w:val="28"/>
        </w:rPr>
      </w:pPr>
    </w:p>
    <w:p w14:paraId="6C339672" w14:textId="1BD32A75" w:rsidR="008F106F" w:rsidRDefault="00B079CE">
      <w:pPr>
        <w:jc w:val="center"/>
        <w:rPr>
          <w:sz w:val="28"/>
          <w:szCs w:val="28"/>
        </w:rPr>
      </w:pPr>
      <w:r>
        <w:rPr>
          <w:sz w:val="28"/>
          <w:szCs w:val="28"/>
        </w:rPr>
        <w:t>Київ – 20</w:t>
      </w:r>
      <w:r w:rsidR="00AD2627">
        <w:rPr>
          <w:sz w:val="28"/>
          <w:szCs w:val="28"/>
        </w:rPr>
        <w:t>24</w:t>
      </w:r>
      <w:r>
        <w:rPr>
          <w:sz w:val="28"/>
          <w:szCs w:val="28"/>
        </w:rPr>
        <w:t xml:space="preserve"> рік</w:t>
      </w:r>
    </w:p>
    <w:p w14:paraId="121F7E7D" w14:textId="77777777" w:rsidR="008F106F" w:rsidRDefault="00B079CE">
      <w:pPr>
        <w:rPr>
          <w:b/>
          <w:sz w:val="28"/>
          <w:szCs w:val="28"/>
        </w:rPr>
      </w:pPr>
      <w:r>
        <w:br w:type="page"/>
      </w:r>
    </w:p>
    <w:p w14:paraId="5D444A9D" w14:textId="77777777" w:rsidR="008F106F" w:rsidRDefault="00B079CE">
      <w:pPr>
        <w:tabs>
          <w:tab w:val="left" w:pos="720"/>
        </w:tabs>
        <w:ind w:left="539"/>
        <w:jc w:val="center"/>
        <w:rPr>
          <w:b/>
          <w:sz w:val="28"/>
          <w:szCs w:val="28"/>
        </w:rPr>
      </w:pPr>
      <w:r>
        <w:rPr>
          <w:b/>
          <w:sz w:val="28"/>
          <w:szCs w:val="28"/>
        </w:rPr>
        <w:lastRenderedPageBreak/>
        <w:t xml:space="preserve">Національний технічний університет України </w:t>
      </w:r>
      <w:r>
        <w:rPr>
          <w:noProof/>
        </w:rPr>
        <mc:AlternateContent>
          <mc:Choice Requires="wps">
            <w:drawing>
              <wp:anchor distT="0" distB="0" distL="114300" distR="114300" simplePos="0" relativeHeight="251658240" behindDoc="0" locked="0" layoutInCell="1" hidden="0" allowOverlap="1" wp14:anchorId="55A7FA80" wp14:editId="2841D9AB">
                <wp:simplePos x="0" y="0"/>
                <wp:positionH relativeFrom="column">
                  <wp:posOffset>5664200</wp:posOffset>
                </wp:positionH>
                <wp:positionV relativeFrom="paragraph">
                  <wp:posOffset>-380999</wp:posOffset>
                </wp:positionV>
                <wp:extent cx="266407" cy="261121"/>
                <wp:effectExtent l="0" t="0" r="0" b="0"/>
                <wp:wrapNone/>
                <wp:docPr id="1" name="Rectangle 1"/>
                <wp:cNvGraphicFramePr/>
                <a:graphic xmlns:a="http://schemas.openxmlformats.org/drawingml/2006/main">
                  <a:graphicData uri="http://schemas.microsoft.com/office/word/2010/wordprocessingShape">
                    <wps:wsp>
                      <wps:cNvSpPr/>
                      <wps:spPr>
                        <a:xfrm>
                          <a:off x="5219147" y="3655790"/>
                          <a:ext cx="253707" cy="248421"/>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4FF8D8F0" w14:textId="77777777" w:rsidR="008F106F" w:rsidRDefault="008F106F">
                            <w:pPr>
                              <w:textDirection w:val="btLr"/>
                            </w:pPr>
                          </w:p>
                        </w:txbxContent>
                      </wps:txbx>
                      <wps:bodyPr spcFirstLastPara="1" wrap="square" lIns="91425" tIns="91425" rIns="91425" bIns="91425" anchor="ctr" anchorCtr="0">
                        <a:noAutofit/>
                      </wps:bodyPr>
                    </wps:wsp>
                  </a:graphicData>
                </a:graphic>
              </wp:anchor>
            </w:drawing>
          </mc:Choice>
          <mc:Fallback>
            <w:pict>
              <v:rect w14:anchorId="55A7FA80" id="Rectangle 1" o:spid="_x0000_s1026" style="position:absolute;left:0;text-align:left;margin-left:446pt;margin-top:-30pt;width:21pt;height:20.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" fillcolor="white [3201]" strokecolor="white [3201]" strokeweight="1pt">
                <v:stroke startarrowwidth="narrow" startarrowlength="short" endarrowwidth="narrow" endarrowlength="short"/>
                <v:textbox inset="2.53958mm,2.53958mm,2.53958mm,2.53958mm">
                  <w:txbxContent>
                    <w:p w14:paraId="4FF8D8F0" w14:textId="77777777" w:rsidR="008F106F" w:rsidRDefault="008F106F">
                      <w:pPr>
                        <w:textDirection w:val="btLr"/>
                      </w:pPr>
                    </w:p>
                  </w:txbxContent>
                </v:textbox>
              </v:rect>
            </w:pict>
          </mc:Fallback>
        </mc:AlternateContent>
      </w:r>
    </w:p>
    <w:p w14:paraId="1FEF54A2" w14:textId="77777777" w:rsidR="008F106F" w:rsidRDefault="00B079CE">
      <w:pPr>
        <w:tabs>
          <w:tab w:val="left" w:pos="720"/>
        </w:tabs>
        <w:ind w:left="539"/>
        <w:jc w:val="center"/>
        <w:rPr>
          <w:b/>
          <w:sz w:val="28"/>
          <w:szCs w:val="28"/>
        </w:rPr>
      </w:pPr>
      <w:r>
        <w:rPr>
          <w:b/>
          <w:sz w:val="28"/>
          <w:szCs w:val="28"/>
        </w:rPr>
        <w:t>«Київський політехнічний інститут імені Ігоря Сікорського»</w:t>
      </w:r>
    </w:p>
    <w:p w14:paraId="3B8E9E66" w14:textId="77777777" w:rsidR="008F106F" w:rsidRDefault="008F106F">
      <w:pPr>
        <w:tabs>
          <w:tab w:val="left" w:pos="720"/>
        </w:tabs>
        <w:spacing w:after="120"/>
        <w:ind w:left="539"/>
        <w:rPr>
          <w:b/>
          <w:sz w:val="28"/>
          <w:szCs w:val="28"/>
        </w:rPr>
      </w:pPr>
    </w:p>
    <w:p w14:paraId="695F76D5" w14:textId="77777777" w:rsidR="008F106F" w:rsidRDefault="00B079CE">
      <w:pPr>
        <w:rPr>
          <w:sz w:val="28"/>
          <w:szCs w:val="28"/>
        </w:rPr>
      </w:pPr>
      <w:r>
        <w:rPr>
          <w:sz w:val="28"/>
          <w:szCs w:val="28"/>
        </w:rPr>
        <w:t xml:space="preserve">Факультет   </w:t>
      </w:r>
      <w:r>
        <w:rPr>
          <w:sz w:val="28"/>
          <w:szCs w:val="28"/>
          <w:u w:val="single"/>
        </w:rPr>
        <w:t>Інформатики та обчислювальної техніки</w:t>
      </w:r>
    </w:p>
    <w:p w14:paraId="0E5ECA09" w14:textId="77777777" w:rsidR="008F106F" w:rsidRDefault="00B079CE">
      <w:pPr>
        <w:rPr>
          <w:sz w:val="28"/>
          <w:szCs w:val="28"/>
          <w:vertAlign w:val="superscript"/>
        </w:rPr>
      </w:pPr>
      <w:r>
        <w:rPr>
          <w:sz w:val="28"/>
          <w:szCs w:val="28"/>
          <w:vertAlign w:val="superscript"/>
        </w:rPr>
        <w:t xml:space="preserve">                                                      (повна назва)</w:t>
      </w:r>
    </w:p>
    <w:p w14:paraId="65796A06" w14:textId="77777777" w:rsidR="008F106F" w:rsidRDefault="00B079CE">
      <w:pPr>
        <w:rPr>
          <w:sz w:val="28"/>
          <w:szCs w:val="28"/>
        </w:rPr>
      </w:pPr>
      <w:r>
        <w:rPr>
          <w:sz w:val="28"/>
          <w:szCs w:val="28"/>
        </w:rPr>
        <w:t xml:space="preserve">Кафедра     </w:t>
      </w:r>
      <w:r>
        <w:rPr>
          <w:sz w:val="28"/>
          <w:szCs w:val="28"/>
          <w:u w:val="single"/>
        </w:rPr>
        <w:t>Інформатики та програмної інженерії</w:t>
      </w:r>
      <w:r>
        <w:rPr>
          <w:sz w:val="28"/>
          <w:szCs w:val="28"/>
        </w:rPr>
        <w:t xml:space="preserve"> </w:t>
      </w:r>
    </w:p>
    <w:p w14:paraId="7DE54F34" w14:textId="77777777" w:rsidR="008F106F" w:rsidRDefault="00B079CE">
      <w:pPr>
        <w:rPr>
          <w:sz w:val="20"/>
          <w:szCs w:val="20"/>
        </w:rPr>
      </w:pPr>
      <w:r>
        <w:rPr>
          <w:sz w:val="20"/>
          <w:szCs w:val="20"/>
        </w:rPr>
        <w:t xml:space="preserve">                                                       (повна назва)</w:t>
      </w:r>
    </w:p>
    <w:p w14:paraId="611C74BA" w14:textId="77777777" w:rsidR="008F106F" w:rsidRDefault="00B079CE">
      <w:pPr>
        <w:rPr>
          <w:sz w:val="28"/>
          <w:szCs w:val="28"/>
          <w:u w:val="single"/>
        </w:rPr>
      </w:pPr>
      <w:r>
        <w:rPr>
          <w:sz w:val="28"/>
          <w:szCs w:val="28"/>
        </w:rPr>
        <w:t xml:space="preserve">Дисципліна  </w:t>
      </w:r>
      <w:r>
        <w:rPr>
          <w:sz w:val="28"/>
          <w:szCs w:val="28"/>
          <w:u w:val="single"/>
        </w:rPr>
        <w:t>Бази даних</w:t>
      </w:r>
    </w:p>
    <w:p w14:paraId="1BB6E0B5" w14:textId="77777777" w:rsidR="008F106F" w:rsidRDefault="008F106F">
      <w:pPr>
        <w:rPr>
          <w:sz w:val="28"/>
          <w:szCs w:val="28"/>
        </w:rPr>
      </w:pPr>
    </w:p>
    <w:p w14:paraId="51D75120" w14:textId="25BC04B6" w:rsidR="008F106F" w:rsidRDefault="00B079CE">
      <w:pPr>
        <w:rPr>
          <w:sz w:val="28"/>
          <w:szCs w:val="28"/>
        </w:rPr>
      </w:pPr>
      <w:r>
        <w:rPr>
          <w:sz w:val="28"/>
          <w:szCs w:val="28"/>
        </w:rPr>
        <w:t>Курс  __</w:t>
      </w:r>
      <w:r>
        <w:rPr>
          <w:sz w:val="28"/>
          <w:szCs w:val="28"/>
          <w:u w:val="single"/>
        </w:rPr>
        <w:t>2</w:t>
      </w:r>
      <w:r>
        <w:rPr>
          <w:sz w:val="28"/>
          <w:szCs w:val="28"/>
        </w:rPr>
        <w:t>___   Група __</w:t>
      </w:r>
      <w:r>
        <w:rPr>
          <w:sz w:val="28"/>
          <w:szCs w:val="28"/>
          <w:u w:val="single"/>
        </w:rPr>
        <w:t>ІП-</w:t>
      </w:r>
      <w:r w:rsidR="00ED4A64">
        <w:rPr>
          <w:sz w:val="28"/>
          <w:szCs w:val="28"/>
          <w:u w:val="single"/>
          <w:lang w:val="en-US"/>
        </w:rPr>
        <w:t>33</w:t>
      </w:r>
      <w:r>
        <w:rPr>
          <w:sz w:val="28"/>
          <w:szCs w:val="28"/>
        </w:rPr>
        <w:t>__    Семестр ___</w:t>
      </w:r>
      <w:r>
        <w:rPr>
          <w:sz w:val="28"/>
          <w:szCs w:val="28"/>
          <w:u w:val="single"/>
        </w:rPr>
        <w:t>3</w:t>
      </w:r>
      <w:r>
        <w:rPr>
          <w:sz w:val="28"/>
          <w:szCs w:val="28"/>
        </w:rPr>
        <w:t>__</w:t>
      </w:r>
    </w:p>
    <w:p w14:paraId="4C501C81" w14:textId="77777777" w:rsidR="008F106F" w:rsidRDefault="008F106F">
      <w:pPr>
        <w:jc w:val="both"/>
        <w:rPr>
          <w:b/>
        </w:rPr>
      </w:pPr>
    </w:p>
    <w:p w14:paraId="38625F93" w14:textId="77777777" w:rsidR="008F106F" w:rsidRDefault="00B079CE">
      <w:pPr>
        <w:jc w:val="center"/>
        <w:rPr>
          <w:b/>
          <w:sz w:val="32"/>
          <w:szCs w:val="32"/>
        </w:rPr>
      </w:pPr>
      <w:r>
        <w:rPr>
          <w:b/>
          <w:sz w:val="32"/>
          <w:szCs w:val="32"/>
        </w:rPr>
        <w:t xml:space="preserve">З  А  В  Д  А  Н  </w:t>
      </w:r>
      <w:proofErr w:type="spellStart"/>
      <w:r>
        <w:rPr>
          <w:b/>
          <w:sz w:val="32"/>
          <w:szCs w:val="32"/>
        </w:rPr>
        <w:t>Н</w:t>
      </w:r>
      <w:proofErr w:type="spellEnd"/>
      <w:r>
        <w:rPr>
          <w:b/>
          <w:sz w:val="32"/>
          <w:szCs w:val="32"/>
        </w:rPr>
        <w:t xml:space="preserve">  Я</w:t>
      </w:r>
    </w:p>
    <w:p w14:paraId="30F954A8" w14:textId="77777777" w:rsidR="008F106F" w:rsidRDefault="00B079CE">
      <w:pPr>
        <w:jc w:val="center"/>
        <w:rPr>
          <w:b/>
        </w:rPr>
      </w:pPr>
      <w:r>
        <w:rPr>
          <w:b/>
        </w:rPr>
        <w:t>НА КУРСОВУ РОБОТУ СТУДЕНТУ</w:t>
      </w:r>
    </w:p>
    <w:p w14:paraId="68318B18" w14:textId="77777777" w:rsidR="008F106F" w:rsidRDefault="008F106F">
      <w:pPr>
        <w:rPr>
          <w:sz w:val="20"/>
          <w:szCs w:val="20"/>
        </w:rPr>
      </w:pPr>
    </w:p>
    <w:p w14:paraId="4FB1FE4C" w14:textId="29256CD1" w:rsidR="008F106F" w:rsidRDefault="00B079CE">
      <w:pPr>
        <w:rPr>
          <w:sz w:val="20"/>
          <w:szCs w:val="20"/>
        </w:rPr>
      </w:pPr>
      <w:r>
        <w:rPr>
          <w:sz w:val="20"/>
          <w:szCs w:val="20"/>
        </w:rPr>
        <w:t>________________________________</w:t>
      </w:r>
      <w:r w:rsidR="00ED4A64">
        <w:rPr>
          <w:sz w:val="20"/>
          <w:szCs w:val="20"/>
          <w:u w:val="single"/>
        </w:rPr>
        <w:t xml:space="preserve">Соколов Олександр </w:t>
      </w:r>
      <w:proofErr w:type="spellStart"/>
      <w:r w:rsidR="00ED4A64">
        <w:rPr>
          <w:sz w:val="20"/>
          <w:szCs w:val="20"/>
          <w:u w:val="single"/>
        </w:rPr>
        <w:t>Вячеславович</w:t>
      </w:r>
      <w:proofErr w:type="spellEnd"/>
      <w:r>
        <w:rPr>
          <w:sz w:val="20"/>
          <w:szCs w:val="20"/>
        </w:rPr>
        <w:t>________________________________</w:t>
      </w:r>
    </w:p>
    <w:p w14:paraId="7A7576A2" w14:textId="77777777" w:rsidR="008F106F" w:rsidRDefault="00B079CE">
      <w:pPr>
        <w:jc w:val="center"/>
        <w:rPr>
          <w:sz w:val="16"/>
          <w:szCs w:val="16"/>
          <w:vertAlign w:val="superscript"/>
        </w:rPr>
      </w:pPr>
      <w:r>
        <w:rPr>
          <w:sz w:val="16"/>
          <w:szCs w:val="16"/>
        </w:rPr>
        <w:t>(прізвище, ім’я,  по батькові)</w:t>
      </w:r>
    </w:p>
    <w:p w14:paraId="6773C286" w14:textId="48282536" w:rsidR="00ED4A64" w:rsidRPr="00ED4A64" w:rsidRDefault="00B079CE" w:rsidP="00ED4A64">
      <w:pPr>
        <w:rPr>
          <w:sz w:val="28"/>
          <w:szCs w:val="28"/>
        </w:rPr>
      </w:pPr>
      <w:r>
        <w:rPr>
          <w:sz w:val="28"/>
          <w:szCs w:val="28"/>
        </w:rPr>
        <w:t xml:space="preserve">1. Тема роботи </w:t>
      </w:r>
      <w:r w:rsidR="00ED4A64">
        <w:rPr>
          <w:sz w:val="28"/>
          <w:szCs w:val="28"/>
        </w:rPr>
        <w:t xml:space="preserve">      </w:t>
      </w:r>
      <w:r w:rsidR="00ED4A64" w:rsidRPr="00ED4A64">
        <w:rPr>
          <w:sz w:val="28"/>
          <w:szCs w:val="28"/>
          <w:u w:val="single"/>
        </w:rPr>
        <w:t>БАЗА ДАНИХ ДЛЯ ПІДТРИМКИ СИСТЕМИ</w:t>
      </w:r>
      <w:r w:rsidR="00ED4A64">
        <w:rPr>
          <w:sz w:val="28"/>
          <w:szCs w:val="28"/>
          <w:u w:val="single"/>
        </w:rPr>
        <w:t xml:space="preserve"> </w:t>
      </w:r>
      <w:r w:rsidR="00ED4A64" w:rsidRPr="00ED4A64">
        <w:rPr>
          <w:sz w:val="28"/>
          <w:szCs w:val="28"/>
          <w:u w:val="single"/>
        </w:rPr>
        <w:t>ФІКСАЦІЇ</w:t>
      </w:r>
      <w:r w:rsidR="00ED4A64" w:rsidRPr="00ED4A64">
        <w:rPr>
          <w:sz w:val="28"/>
          <w:szCs w:val="28"/>
        </w:rPr>
        <w:t>_</w:t>
      </w:r>
    </w:p>
    <w:p w14:paraId="21AECAC7" w14:textId="49A5FCE6" w:rsidR="00ED4A64" w:rsidRPr="00ED4A64" w:rsidRDefault="00ED4A64" w:rsidP="00ED4A64">
      <w:pPr>
        <w:jc w:val="both"/>
        <w:rPr>
          <w:sz w:val="28"/>
          <w:szCs w:val="28"/>
        </w:rPr>
      </w:pPr>
      <w:r w:rsidRPr="00ED4A64">
        <w:rPr>
          <w:sz w:val="28"/>
          <w:szCs w:val="28"/>
          <w:u w:val="single"/>
        </w:rPr>
        <w:t>АДМІНІСТРАТИВНИХ ПРАВОПОРУШЕНЬ У СФЕРІ</w:t>
      </w:r>
      <w:r w:rsidRPr="00ED4A64">
        <w:rPr>
          <w:sz w:val="28"/>
          <w:szCs w:val="28"/>
        </w:rPr>
        <w:t>__________________</w:t>
      </w:r>
      <w:bookmarkStart w:id="2" w:name="OLE_LINK1"/>
      <w:r w:rsidRPr="00ED4A64">
        <w:rPr>
          <w:sz w:val="28"/>
          <w:szCs w:val="28"/>
        </w:rPr>
        <w:t>_</w:t>
      </w:r>
      <w:bookmarkEnd w:id="2"/>
    </w:p>
    <w:p w14:paraId="66E8EDF0" w14:textId="76EDF3CC" w:rsidR="008F106F" w:rsidRPr="00ED4A64" w:rsidRDefault="00ED4A64" w:rsidP="00ED4A64">
      <w:pPr>
        <w:jc w:val="both"/>
        <w:rPr>
          <w:sz w:val="28"/>
          <w:szCs w:val="28"/>
          <w:u w:val="single"/>
        </w:rPr>
      </w:pPr>
      <w:r w:rsidRPr="00ED4A64">
        <w:rPr>
          <w:sz w:val="28"/>
          <w:szCs w:val="28"/>
          <w:u w:val="single"/>
        </w:rPr>
        <w:t>ЗАБЕЗПЕЧЕННЯ БЕЗПЕКИ ДОРОЖНЬОГО РУХУ</w:t>
      </w:r>
      <w:r w:rsidRPr="00ED4A64">
        <w:rPr>
          <w:sz w:val="28"/>
          <w:szCs w:val="28"/>
        </w:rPr>
        <w:t>______________________</w:t>
      </w:r>
    </w:p>
    <w:p w14:paraId="0A27D301" w14:textId="3FA342B2" w:rsidR="00ED4A64" w:rsidRDefault="00B079CE">
      <w:pPr>
        <w:jc w:val="both"/>
        <w:rPr>
          <w:sz w:val="28"/>
          <w:szCs w:val="28"/>
        </w:rPr>
      </w:pPr>
      <w:r>
        <w:rPr>
          <w:sz w:val="28"/>
          <w:szCs w:val="28"/>
        </w:rPr>
        <w:t>_________________________________________________________________</w:t>
      </w:r>
      <w:r w:rsidR="00ED4A64">
        <w:rPr>
          <w:sz w:val="28"/>
          <w:szCs w:val="28"/>
        </w:rPr>
        <w:t>_</w:t>
      </w:r>
    </w:p>
    <w:p w14:paraId="10FCF20C" w14:textId="78059B68" w:rsidR="008F106F" w:rsidRDefault="00B079CE">
      <w:pPr>
        <w:jc w:val="both"/>
        <w:rPr>
          <w:sz w:val="28"/>
          <w:szCs w:val="28"/>
        </w:rPr>
      </w:pPr>
      <w:r>
        <w:rPr>
          <w:sz w:val="28"/>
          <w:szCs w:val="28"/>
        </w:rPr>
        <w:t>__________________________________________________________________</w:t>
      </w:r>
    </w:p>
    <w:p w14:paraId="52DE7260" w14:textId="66F8BE89" w:rsidR="008F106F" w:rsidRDefault="00B079CE" w:rsidP="00ED4A64">
      <w:pPr>
        <w:rPr>
          <w:sz w:val="28"/>
          <w:szCs w:val="28"/>
        </w:rPr>
      </w:pPr>
      <w:r>
        <w:rPr>
          <w:sz w:val="28"/>
          <w:szCs w:val="28"/>
        </w:rPr>
        <w:t xml:space="preserve">керівник роботи  </w:t>
      </w:r>
      <w:r w:rsidR="00ED4A64">
        <w:rPr>
          <w:sz w:val="28"/>
          <w:szCs w:val="28"/>
        </w:rPr>
        <w:t xml:space="preserve">     </w:t>
      </w:r>
      <w:proofErr w:type="spellStart"/>
      <w:r>
        <w:rPr>
          <w:sz w:val="28"/>
          <w:szCs w:val="28"/>
          <w:u w:val="single"/>
        </w:rPr>
        <w:t>Ліщук</w:t>
      </w:r>
      <w:proofErr w:type="spellEnd"/>
      <w:r>
        <w:rPr>
          <w:sz w:val="28"/>
          <w:szCs w:val="28"/>
          <w:u w:val="single"/>
        </w:rPr>
        <w:t xml:space="preserve"> Катерина Ігорівна,</w:t>
      </w:r>
      <w:r w:rsidR="00ED4A64">
        <w:rPr>
          <w:sz w:val="28"/>
          <w:szCs w:val="28"/>
          <w:u w:val="single"/>
        </w:rPr>
        <w:t xml:space="preserve"> </w:t>
      </w:r>
      <w:proofErr w:type="spellStart"/>
      <w:r w:rsidR="00ED4A64">
        <w:rPr>
          <w:sz w:val="28"/>
          <w:szCs w:val="28"/>
          <w:u w:val="single"/>
        </w:rPr>
        <w:t>доц</w:t>
      </w:r>
      <w:proofErr w:type="spellEnd"/>
      <w:r w:rsidR="00ED4A64">
        <w:rPr>
          <w:sz w:val="28"/>
          <w:szCs w:val="28"/>
          <w:u w:val="single"/>
        </w:rPr>
        <w:t>.,</w:t>
      </w:r>
      <w:proofErr w:type="spellStart"/>
      <w:r>
        <w:rPr>
          <w:sz w:val="28"/>
          <w:szCs w:val="28"/>
          <w:u w:val="single"/>
        </w:rPr>
        <w:t>к.т.н</w:t>
      </w:r>
      <w:proofErr w:type="spellEnd"/>
      <w:r>
        <w:rPr>
          <w:sz w:val="28"/>
          <w:szCs w:val="28"/>
          <w:u w:val="single"/>
        </w:rPr>
        <w:t>.</w:t>
      </w:r>
      <w:r w:rsidR="00ED4A64">
        <w:rPr>
          <w:sz w:val="28"/>
          <w:szCs w:val="28"/>
        </w:rPr>
        <w:t>__________________</w:t>
      </w:r>
    </w:p>
    <w:p w14:paraId="3AD6B9AC" w14:textId="77777777" w:rsidR="008F106F" w:rsidRDefault="00B079CE">
      <w:pPr>
        <w:jc w:val="center"/>
        <w:rPr>
          <w:sz w:val="16"/>
          <w:szCs w:val="16"/>
        </w:rPr>
      </w:pPr>
      <w:r>
        <w:rPr>
          <w:sz w:val="16"/>
          <w:szCs w:val="16"/>
        </w:rPr>
        <w:t xml:space="preserve">                                                 (прізвище, ім’я, по батькові, науковий ступінь, вчене звання)</w:t>
      </w:r>
    </w:p>
    <w:p w14:paraId="5A9DCB6E" w14:textId="22EEED55" w:rsidR="008F106F" w:rsidRDefault="00B079CE">
      <w:pPr>
        <w:rPr>
          <w:sz w:val="28"/>
          <w:szCs w:val="28"/>
        </w:rPr>
      </w:pPr>
      <w:r>
        <w:rPr>
          <w:sz w:val="28"/>
          <w:szCs w:val="28"/>
        </w:rPr>
        <w:t xml:space="preserve">2. Строк подання студентом роботи                 </w:t>
      </w:r>
      <w:r w:rsidR="004D0FE7">
        <w:rPr>
          <w:sz w:val="28"/>
          <w:szCs w:val="28"/>
          <w:u w:val="single"/>
        </w:rPr>
        <w:t>22</w:t>
      </w:r>
      <w:r>
        <w:rPr>
          <w:sz w:val="28"/>
          <w:szCs w:val="28"/>
          <w:u w:val="single"/>
        </w:rPr>
        <w:t>.12.202</w:t>
      </w:r>
      <w:r w:rsidR="004D0FE7">
        <w:rPr>
          <w:sz w:val="28"/>
          <w:szCs w:val="28"/>
          <w:u w:val="single"/>
        </w:rPr>
        <w:t>4</w:t>
      </w:r>
      <w:r>
        <w:rPr>
          <w:sz w:val="28"/>
          <w:szCs w:val="28"/>
        </w:rPr>
        <w:t>_</w:t>
      </w:r>
      <w:r w:rsidR="004D0FE7">
        <w:rPr>
          <w:sz w:val="28"/>
          <w:szCs w:val="28"/>
        </w:rPr>
        <w:t>_____</w:t>
      </w:r>
      <w:r>
        <w:rPr>
          <w:sz w:val="28"/>
          <w:szCs w:val="28"/>
        </w:rPr>
        <w:t>____________</w:t>
      </w:r>
    </w:p>
    <w:p w14:paraId="7E1D4D57" w14:textId="77777777" w:rsidR="004D0FE7" w:rsidRDefault="00B079CE" w:rsidP="004D0FE7">
      <w:pPr>
        <w:rPr>
          <w:sz w:val="28"/>
          <w:szCs w:val="28"/>
        </w:rPr>
      </w:pPr>
      <w:r>
        <w:rPr>
          <w:sz w:val="28"/>
          <w:szCs w:val="28"/>
        </w:rPr>
        <w:t xml:space="preserve">3. Вихідні дані до роботи          </w:t>
      </w:r>
      <w:r w:rsidR="004D0FE7" w:rsidRPr="004D0FE7">
        <w:rPr>
          <w:sz w:val="28"/>
          <w:szCs w:val="28"/>
          <w:u w:val="single"/>
        </w:rPr>
        <w:t>створення бази даних для підтримки системи фіксації адміністративних правопорушень у сфері забезпечення безпеки дорожнього</w:t>
      </w:r>
      <w:r w:rsidR="004D0FE7">
        <w:rPr>
          <w:sz w:val="28"/>
          <w:szCs w:val="28"/>
          <w:u w:val="single"/>
        </w:rPr>
        <w:t xml:space="preserve"> </w:t>
      </w:r>
      <w:r w:rsidR="004D0FE7" w:rsidRPr="004D0FE7">
        <w:rPr>
          <w:sz w:val="28"/>
          <w:szCs w:val="28"/>
          <w:u w:val="single"/>
        </w:rPr>
        <w:t>руху</w:t>
      </w:r>
      <w:r w:rsidR="004D0FE7">
        <w:rPr>
          <w:sz w:val="28"/>
          <w:szCs w:val="28"/>
        </w:rPr>
        <w:t>___________________________________________________</w:t>
      </w:r>
    </w:p>
    <w:p w14:paraId="6DDDB879" w14:textId="3CE19329" w:rsidR="008F106F" w:rsidRDefault="004D0FE7" w:rsidP="004D0FE7">
      <w:pPr>
        <w:rPr>
          <w:sz w:val="28"/>
          <w:szCs w:val="28"/>
        </w:rPr>
      </w:pPr>
      <w:r>
        <w:rPr>
          <w:sz w:val="28"/>
          <w:szCs w:val="28"/>
        </w:rPr>
        <w:t>_________________________________________________</w:t>
      </w:r>
      <w:r w:rsidR="00B079CE">
        <w:rPr>
          <w:sz w:val="28"/>
          <w:szCs w:val="28"/>
        </w:rPr>
        <w:t>__________________________________________________________________________________________________________________________________________________________________________________________________________</w:t>
      </w:r>
      <w:r>
        <w:rPr>
          <w:sz w:val="28"/>
          <w:szCs w:val="28"/>
        </w:rPr>
        <w:t>_____________</w:t>
      </w:r>
    </w:p>
    <w:p w14:paraId="6DFAE387" w14:textId="794D4FFD" w:rsidR="008F106F" w:rsidRPr="004D0FE7" w:rsidRDefault="00B079CE">
      <w:pPr>
        <w:jc w:val="both"/>
        <w:rPr>
          <w:sz w:val="28"/>
          <w:szCs w:val="28"/>
        </w:rPr>
      </w:pPr>
      <w:r>
        <w:rPr>
          <w:sz w:val="28"/>
          <w:szCs w:val="28"/>
        </w:rPr>
        <w:t>4. Зміст розрахунково-пояснювальної записки (перелік питань, які потрібно розробити)_________________________________________________________</w:t>
      </w:r>
      <w:r>
        <w:rPr>
          <w:sz w:val="28"/>
          <w:szCs w:val="28"/>
          <w:u w:val="single"/>
        </w:rPr>
        <w:t>1) Аналіз предметного середовища</w:t>
      </w:r>
      <w:r w:rsidR="004D0FE7">
        <w:rPr>
          <w:sz w:val="28"/>
          <w:szCs w:val="28"/>
        </w:rPr>
        <w:t>_____________________________________</w:t>
      </w:r>
    </w:p>
    <w:p w14:paraId="4CF7AFB2" w14:textId="67B198C6" w:rsidR="008F106F" w:rsidRDefault="00B079CE">
      <w:pPr>
        <w:jc w:val="both"/>
        <w:rPr>
          <w:sz w:val="28"/>
          <w:szCs w:val="28"/>
          <w:u w:val="single"/>
        </w:rPr>
      </w:pPr>
      <w:r>
        <w:rPr>
          <w:sz w:val="28"/>
          <w:szCs w:val="28"/>
          <w:u w:val="single"/>
        </w:rPr>
        <w:t>2) Побудова ER-моделі</w:t>
      </w:r>
      <w:r w:rsidR="004D0FE7">
        <w:rPr>
          <w:sz w:val="28"/>
          <w:szCs w:val="28"/>
        </w:rPr>
        <w:t>_______________________________________________</w:t>
      </w:r>
    </w:p>
    <w:p w14:paraId="551C3108" w14:textId="7C6F30A1" w:rsidR="008F106F" w:rsidRPr="004D0FE7" w:rsidRDefault="00B079CE">
      <w:pPr>
        <w:jc w:val="both"/>
        <w:rPr>
          <w:sz w:val="28"/>
          <w:szCs w:val="28"/>
        </w:rPr>
      </w:pPr>
      <w:bookmarkStart w:id="3" w:name="_heading=h.gjdgxs" w:colFirst="0" w:colLast="0"/>
      <w:bookmarkEnd w:id="3"/>
      <w:r>
        <w:rPr>
          <w:sz w:val="28"/>
          <w:szCs w:val="28"/>
          <w:u w:val="single"/>
        </w:rPr>
        <w:t>3) Побудова реляційної схеми з ER-моделі</w:t>
      </w:r>
      <w:r w:rsidR="004D0FE7">
        <w:rPr>
          <w:sz w:val="28"/>
          <w:szCs w:val="28"/>
        </w:rPr>
        <w:t>______________________________</w:t>
      </w:r>
    </w:p>
    <w:p w14:paraId="3591D2EE" w14:textId="3E0DA62C" w:rsidR="008F106F" w:rsidRDefault="00B079CE">
      <w:pPr>
        <w:jc w:val="both"/>
        <w:rPr>
          <w:sz w:val="28"/>
          <w:szCs w:val="28"/>
          <w:u w:val="single"/>
        </w:rPr>
      </w:pPr>
      <w:r>
        <w:rPr>
          <w:sz w:val="28"/>
          <w:szCs w:val="28"/>
          <w:u w:val="single"/>
        </w:rPr>
        <w:t>4) Створення бази даних, у форматі обраної системи управління базою даних</w:t>
      </w:r>
      <w:r w:rsidR="004D0FE7" w:rsidRPr="004D0FE7">
        <w:rPr>
          <w:sz w:val="28"/>
          <w:szCs w:val="28"/>
        </w:rPr>
        <w:t>_</w:t>
      </w:r>
    </w:p>
    <w:p w14:paraId="3655B1D4" w14:textId="677A936B" w:rsidR="008F106F" w:rsidRDefault="00B079CE">
      <w:pPr>
        <w:jc w:val="both"/>
        <w:rPr>
          <w:sz w:val="28"/>
          <w:szCs w:val="28"/>
          <w:u w:val="single"/>
        </w:rPr>
      </w:pPr>
      <w:r>
        <w:rPr>
          <w:sz w:val="28"/>
          <w:szCs w:val="28"/>
          <w:u w:val="single"/>
        </w:rPr>
        <w:t>5) Створення користувачів бази даних</w:t>
      </w:r>
      <w:r w:rsidR="004D0FE7" w:rsidRPr="004D0FE7">
        <w:rPr>
          <w:sz w:val="28"/>
          <w:szCs w:val="28"/>
        </w:rPr>
        <w:t>__________________________________</w:t>
      </w:r>
    </w:p>
    <w:p w14:paraId="1093E2CB" w14:textId="7FB48067" w:rsidR="008F106F" w:rsidRDefault="00B079CE">
      <w:pPr>
        <w:jc w:val="both"/>
        <w:rPr>
          <w:sz w:val="28"/>
          <w:szCs w:val="28"/>
          <w:u w:val="single"/>
        </w:rPr>
      </w:pPr>
      <w:r>
        <w:rPr>
          <w:sz w:val="28"/>
          <w:szCs w:val="28"/>
          <w:u w:val="single"/>
        </w:rPr>
        <w:t>6) Імпорт даних з використанням засобів СУБД в створену базу даних</w:t>
      </w:r>
      <w:r w:rsidR="002D1DC6" w:rsidRPr="002D1DC6">
        <w:rPr>
          <w:sz w:val="28"/>
          <w:szCs w:val="28"/>
        </w:rPr>
        <w:t>_______</w:t>
      </w:r>
    </w:p>
    <w:p w14:paraId="147031E2" w14:textId="316A7000" w:rsidR="008F106F" w:rsidRDefault="00B079CE">
      <w:pPr>
        <w:jc w:val="both"/>
        <w:rPr>
          <w:sz w:val="28"/>
          <w:szCs w:val="28"/>
          <w:u w:val="single"/>
        </w:rPr>
      </w:pPr>
      <w:r>
        <w:rPr>
          <w:sz w:val="28"/>
          <w:szCs w:val="28"/>
          <w:u w:val="single"/>
        </w:rPr>
        <w:t>7) Створення мовою SQL запитів</w:t>
      </w:r>
      <w:r w:rsidR="002D1DC6" w:rsidRPr="002D1DC6">
        <w:rPr>
          <w:sz w:val="28"/>
          <w:szCs w:val="28"/>
        </w:rPr>
        <w:t>______________________________________</w:t>
      </w:r>
    </w:p>
    <w:p w14:paraId="2F365E0E" w14:textId="579F5A18" w:rsidR="008F106F" w:rsidRDefault="00B079CE">
      <w:pPr>
        <w:jc w:val="both"/>
        <w:rPr>
          <w:sz w:val="28"/>
          <w:szCs w:val="28"/>
          <w:u w:val="single"/>
        </w:rPr>
      </w:pPr>
      <w:r>
        <w:rPr>
          <w:sz w:val="28"/>
          <w:szCs w:val="28"/>
          <w:u w:val="single"/>
        </w:rPr>
        <w:t>8) Оптимізація роботи запитів</w:t>
      </w:r>
      <w:r w:rsidR="002D1DC6" w:rsidRPr="002D1DC6">
        <w:rPr>
          <w:sz w:val="28"/>
          <w:szCs w:val="28"/>
        </w:rPr>
        <w:t>_________________________________________</w:t>
      </w:r>
    </w:p>
    <w:p w14:paraId="53C30658" w14:textId="77777777" w:rsidR="008F106F" w:rsidRDefault="00B079CE">
      <w:pPr>
        <w:jc w:val="both"/>
        <w:rPr>
          <w:sz w:val="28"/>
          <w:szCs w:val="28"/>
        </w:rPr>
      </w:pPr>
      <w:r>
        <w:rPr>
          <w:sz w:val="28"/>
          <w:szCs w:val="28"/>
        </w:rPr>
        <w:t>5. Перелік графічного матеріалу (з точним зазначенням обов’язкових креслень)</w:t>
      </w:r>
    </w:p>
    <w:p w14:paraId="7BD72DD7" w14:textId="77777777" w:rsidR="008F106F" w:rsidRDefault="00B079CE">
      <w:pPr>
        <w:jc w:val="both"/>
        <w:rPr>
          <w:b/>
          <w:sz w:val="28"/>
          <w:szCs w:val="28"/>
        </w:rPr>
      </w:pPr>
      <w:r>
        <w:rPr>
          <w:sz w:val="28"/>
          <w:szCs w:val="28"/>
        </w:rPr>
        <w:t>________________________________________________________________</w:t>
      </w:r>
    </w:p>
    <w:p w14:paraId="09068313" w14:textId="77777777" w:rsidR="008F106F" w:rsidRDefault="008F106F">
      <w:pPr>
        <w:jc w:val="center"/>
        <w:rPr>
          <w:b/>
          <w:sz w:val="28"/>
          <w:szCs w:val="28"/>
        </w:rPr>
      </w:pPr>
    </w:p>
    <w:p w14:paraId="59DF2E04" w14:textId="77777777" w:rsidR="008F106F" w:rsidRDefault="00B079CE">
      <w:pPr>
        <w:jc w:val="both"/>
        <w:rPr>
          <w:b/>
          <w:sz w:val="28"/>
          <w:szCs w:val="28"/>
        </w:rPr>
      </w:pPr>
      <w:r>
        <w:rPr>
          <w:sz w:val="28"/>
          <w:szCs w:val="28"/>
        </w:rPr>
        <w:t>6. Дата видачі завдання____</w:t>
      </w:r>
      <w:r>
        <w:rPr>
          <w:sz w:val="28"/>
          <w:szCs w:val="28"/>
          <w:u w:val="single"/>
        </w:rPr>
        <w:t>04.11.2023</w:t>
      </w:r>
      <w:r>
        <w:rPr>
          <w:b/>
          <w:sz w:val="28"/>
          <w:szCs w:val="28"/>
        </w:rPr>
        <w:t>_________________________________</w:t>
      </w:r>
    </w:p>
    <w:p w14:paraId="61F53F8B" w14:textId="77777777" w:rsidR="008F106F" w:rsidRDefault="00B079CE">
      <w:pPr>
        <w:jc w:val="both"/>
        <w:rPr>
          <w:b/>
          <w:sz w:val="28"/>
          <w:szCs w:val="28"/>
          <w:vertAlign w:val="superscript"/>
        </w:rPr>
      </w:pPr>
      <w:r>
        <w:rPr>
          <w:noProof/>
        </w:rPr>
        <w:lastRenderedPageBreak/>
        <mc:AlternateContent>
          <mc:Choice Requires="wps">
            <w:drawing>
              <wp:anchor distT="0" distB="0" distL="114300" distR="114300" simplePos="0" relativeHeight="251659264" behindDoc="0" locked="0" layoutInCell="1" hidden="0" allowOverlap="1" wp14:anchorId="01482E72" wp14:editId="492A7D2B">
                <wp:simplePos x="0" y="0"/>
                <wp:positionH relativeFrom="column">
                  <wp:posOffset>5664200</wp:posOffset>
                </wp:positionH>
                <wp:positionV relativeFrom="paragraph">
                  <wp:posOffset>-355599</wp:posOffset>
                </wp:positionV>
                <wp:extent cx="266407" cy="261121"/>
                <wp:effectExtent l="0" t="0" r="0" b="0"/>
                <wp:wrapNone/>
                <wp:docPr id="3" name="Rectangle 3"/>
                <wp:cNvGraphicFramePr/>
                <a:graphic xmlns:a="http://schemas.openxmlformats.org/drawingml/2006/main">
                  <a:graphicData uri="http://schemas.microsoft.com/office/word/2010/wordprocessingShape">
                    <wps:wsp>
                      <wps:cNvSpPr/>
                      <wps:spPr>
                        <a:xfrm>
                          <a:off x="5219147" y="3655790"/>
                          <a:ext cx="253707" cy="248421"/>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65A657D5" w14:textId="77777777" w:rsidR="008F106F" w:rsidRDefault="008F106F">
                            <w:pPr>
                              <w:textDirection w:val="btLr"/>
                            </w:pPr>
                          </w:p>
                        </w:txbxContent>
                      </wps:txbx>
                      <wps:bodyPr spcFirstLastPara="1" wrap="square" lIns="91425" tIns="91425" rIns="91425" bIns="91425" anchor="ctr" anchorCtr="0">
                        <a:noAutofit/>
                      </wps:bodyPr>
                    </wps:wsp>
                  </a:graphicData>
                </a:graphic>
              </wp:anchor>
            </w:drawing>
          </mc:Choice>
          <mc:Fallback>
            <w:pict>
              <v:rect w14:anchorId="01482E72" id="Rectangle 3" o:spid="_x0000_s1027" style="position:absolute;left:0;text-align:left;margin-left:446pt;margin-top:-28pt;width:21pt;height:2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" fillcolor="white [3201]" strokecolor="white [3201]" strokeweight="1pt">
                <v:stroke startarrowwidth="narrow" startarrowlength="short" endarrowwidth="narrow" endarrowlength="short"/>
                <v:textbox inset="2.53958mm,2.53958mm,2.53958mm,2.53958mm">
                  <w:txbxContent>
                    <w:p w14:paraId="65A657D5" w14:textId="77777777" w:rsidR="008F106F" w:rsidRDefault="008F106F">
                      <w:pPr>
                        <w:textDirection w:val="btLr"/>
                      </w:pPr>
                    </w:p>
                  </w:txbxContent>
                </v:textbox>
              </v:rect>
            </w:pict>
          </mc:Fallback>
        </mc:AlternateContent>
      </w:r>
    </w:p>
    <w:p w14:paraId="1893AD83" w14:textId="77777777" w:rsidR="008F106F" w:rsidRDefault="00B079CE">
      <w:pPr>
        <w:jc w:val="center"/>
        <w:rPr>
          <w:b/>
          <w:sz w:val="28"/>
          <w:szCs w:val="28"/>
        </w:rPr>
      </w:pPr>
      <w:r>
        <w:rPr>
          <w:b/>
          <w:sz w:val="28"/>
          <w:szCs w:val="28"/>
        </w:rPr>
        <w:t>КАЛЕНДАРНИЙ ПЛАН</w:t>
      </w:r>
      <w:r>
        <w:rPr>
          <w:noProof/>
        </w:rPr>
        <mc:AlternateContent>
          <mc:Choice Requires="wps">
            <w:drawing>
              <wp:anchor distT="0" distB="0" distL="114300" distR="114300" simplePos="0" relativeHeight="251660288" behindDoc="0" locked="0" layoutInCell="1" hidden="0" allowOverlap="1" wp14:anchorId="7E10A579" wp14:editId="5FA909DE">
                <wp:simplePos x="0" y="0"/>
                <wp:positionH relativeFrom="column">
                  <wp:posOffset>5664200</wp:posOffset>
                </wp:positionH>
                <wp:positionV relativeFrom="paragraph">
                  <wp:posOffset>-368299</wp:posOffset>
                </wp:positionV>
                <wp:extent cx="266407" cy="261121"/>
                <wp:effectExtent l="0" t="0" r="0" b="0"/>
                <wp:wrapNone/>
                <wp:docPr id="2" name="Rectangle 2"/>
                <wp:cNvGraphicFramePr/>
                <a:graphic xmlns:a="http://schemas.openxmlformats.org/drawingml/2006/main">
                  <a:graphicData uri="http://schemas.microsoft.com/office/word/2010/wordprocessingShape">
                    <wps:wsp>
                      <wps:cNvSpPr/>
                      <wps:spPr>
                        <a:xfrm>
                          <a:off x="5219147" y="3655790"/>
                          <a:ext cx="253707" cy="248421"/>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297FB295" w14:textId="77777777" w:rsidR="008F106F" w:rsidRDefault="008F106F">
                            <w:pPr>
                              <w:textDirection w:val="btLr"/>
                            </w:pPr>
                          </w:p>
                        </w:txbxContent>
                      </wps:txbx>
                      <wps:bodyPr spcFirstLastPara="1" wrap="square" lIns="91425" tIns="91425" rIns="91425" bIns="91425" anchor="ctr" anchorCtr="0">
                        <a:noAutofit/>
                      </wps:bodyPr>
                    </wps:wsp>
                  </a:graphicData>
                </a:graphic>
              </wp:anchor>
            </w:drawing>
          </mc:Choice>
          <mc:Fallback>
            <w:pict>
              <v:rect w14:anchorId="7E10A579" id="Rectangle 2" o:spid="_x0000_s1028" style="position:absolute;left:0;text-align:left;margin-left:446pt;margin-top:-29pt;width:21pt;height:20.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" fillcolor="white [3201]" strokecolor="white [3201]" strokeweight="1pt">
                <v:stroke startarrowwidth="narrow" startarrowlength="short" endarrowwidth="narrow" endarrowlength="short"/>
                <v:textbox inset="2.53958mm,2.53958mm,2.53958mm,2.53958mm">
                  <w:txbxContent>
                    <w:p w14:paraId="297FB295" w14:textId="77777777" w:rsidR="008F106F" w:rsidRDefault="008F106F">
                      <w:pPr>
                        <w:textDirection w:val="btLr"/>
                      </w:pPr>
                    </w:p>
                  </w:txbxContent>
                </v:textbox>
              </v:rect>
            </w:pict>
          </mc:Fallback>
        </mc:AlternateContent>
      </w:r>
    </w:p>
    <w:p w14:paraId="74743149" w14:textId="77777777" w:rsidR="008F106F" w:rsidRDefault="008F106F">
      <w:pPr>
        <w:rPr>
          <w:b/>
          <w:sz w:val="20"/>
          <w:szCs w:val="20"/>
        </w:rPr>
      </w:pPr>
    </w:p>
    <w:tbl>
      <w:tblPr>
        <w:tblStyle w:val="a"/>
        <w:tblW w:w="93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5132"/>
        <w:gridCol w:w="2000"/>
        <w:gridCol w:w="1648"/>
      </w:tblGrid>
      <w:tr w:rsidR="008F106F" w14:paraId="1E8B75EB" w14:textId="77777777">
        <w:trPr>
          <w:cantSplit/>
          <w:trHeight w:val="460"/>
        </w:trPr>
        <w:tc>
          <w:tcPr>
            <w:tcW w:w="567" w:type="dxa"/>
          </w:tcPr>
          <w:p w14:paraId="2893AE4A" w14:textId="77777777" w:rsidR="008F106F" w:rsidRDefault="00B079CE">
            <w:r>
              <w:t>№</w:t>
            </w:r>
          </w:p>
          <w:p w14:paraId="44920E98" w14:textId="77777777" w:rsidR="008F106F" w:rsidRDefault="00B079CE">
            <w:r>
              <w:t>з/п</w:t>
            </w:r>
          </w:p>
        </w:tc>
        <w:tc>
          <w:tcPr>
            <w:tcW w:w="5132" w:type="dxa"/>
            <w:vAlign w:val="center"/>
          </w:tcPr>
          <w:p w14:paraId="3246C286" w14:textId="77777777" w:rsidR="008F106F" w:rsidRDefault="00B079CE">
            <w:r>
              <w:t>Назва етапів виконання курсового проекту</w:t>
            </w:r>
          </w:p>
        </w:tc>
        <w:tc>
          <w:tcPr>
            <w:tcW w:w="2000" w:type="dxa"/>
            <w:vAlign w:val="center"/>
          </w:tcPr>
          <w:p w14:paraId="5FA15855" w14:textId="77777777" w:rsidR="008F106F" w:rsidRDefault="00B079CE">
            <w:r>
              <w:t>Строк  виконання етапів проекту</w:t>
            </w:r>
          </w:p>
        </w:tc>
        <w:tc>
          <w:tcPr>
            <w:tcW w:w="1648" w:type="dxa"/>
            <w:tcBorders>
              <w:bottom w:val="single" w:sz="4" w:space="0" w:color="000000"/>
            </w:tcBorders>
            <w:vAlign w:val="center"/>
          </w:tcPr>
          <w:p w14:paraId="4BC6A3EC" w14:textId="77777777" w:rsidR="008F106F" w:rsidRDefault="00B079CE">
            <w:pPr>
              <w:jc w:val="center"/>
            </w:pPr>
            <w:r>
              <w:t>Примітка</w:t>
            </w:r>
          </w:p>
        </w:tc>
      </w:tr>
      <w:tr w:rsidR="008F106F" w14:paraId="3BB4E3ED" w14:textId="77777777">
        <w:tc>
          <w:tcPr>
            <w:tcW w:w="567" w:type="dxa"/>
          </w:tcPr>
          <w:p w14:paraId="67378266" w14:textId="77777777" w:rsidR="008F106F" w:rsidRDefault="00B079CE">
            <w:pPr>
              <w:jc w:val="center"/>
            </w:pPr>
            <w:r>
              <w:t>1</w:t>
            </w:r>
          </w:p>
        </w:tc>
        <w:tc>
          <w:tcPr>
            <w:tcW w:w="5132" w:type="dxa"/>
          </w:tcPr>
          <w:p w14:paraId="57926E93" w14:textId="77777777" w:rsidR="008F106F" w:rsidRDefault="00B079CE">
            <w:pPr>
              <w:jc w:val="both"/>
              <w:rPr>
                <w:sz w:val="28"/>
                <w:szCs w:val="28"/>
              </w:rPr>
            </w:pPr>
            <w:r>
              <w:rPr>
                <w:sz w:val="28"/>
                <w:szCs w:val="28"/>
              </w:rPr>
              <w:t>Аналіз предметного середовища</w:t>
            </w:r>
          </w:p>
        </w:tc>
        <w:tc>
          <w:tcPr>
            <w:tcW w:w="2000" w:type="dxa"/>
            <w:vAlign w:val="center"/>
          </w:tcPr>
          <w:p w14:paraId="27A8F058" w14:textId="37F98E45" w:rsidR="008F106F" w:rsidRDefault="00C83AEE">
            <w:pPr>
              <w:spacing w:after="120"/>
              <w:jc w:val="center"/>
              <w:rPr>
                <w:highlight w:val="yellow"/>
              </w:rPr>
            </w:pPr>
            <w:r>
              <w:t>2</w:t>
            </w:r>
            <w:r w:rsidR="00B079CE">
              <w:t>.1</w:t>
            </w:r>
            <w:r>
              <w:t>2</w:t>
            </w:r>
            <w:r w:rsidR="00B079CE">
              <w:t>.2023</w:t>
            </w:r>
          </w:p>
        </w:tc>
        <w:tc>
          <w:tcPr>
            <w:tcW w:w="1648" w:type="dxa"/>
          </w:tcPr>
          <w:p w14:paraId="17192BE0" w14:textId="77777777" w:rsidR="008F106F" w:rsidRDefault="008F106F">
            <w:pPr>
              <w:jc w:val="center"/>
              <w:rPr>
                <w:b/>
                <w:sz w:val="28"/>
                <w:szCs w:val="28"/>
              </w:rPr>
            </w:pPr>
          </w:p>
        </w:tc>
      </w:tr>
      <w:tr w:rsidR="008F106F" w14:paraId="7BBC2099" w14:textId="77777777">
        <w:trPr>
          <w:trHeight w:val="475"/>
        </w:trPr>
        <w:tc>
          <w:tcPr>
            <w:tcW w:w="567" w:type="dxa"/>
          </w:tcPr>
          <w:p w14:paraId="2598D3BD" w14:textId="77777777" w:rsidR="008F106F" w:rsidRDefault="00B079CE">
            <w:pPr>
              <w:jc w:val="center"/>
            </w:pPr>
            <w:r>
              <w:t>2</w:t>
            </w:r>
          </w:p>
        </w:tc>
        <w:tc>
          <w:tcPr>
            <w:tcW w:w="5132" w:type="dxa"/>
          </w:tcPr>
          <w:p w14:paraId="72FFCEED" w14:textId="77777777" w:rsidR="008F106F" w:rsidRDefault="00B079CE">
            <w:pPr>
              <w:jc w:val="both"/>
              <w:rPr>
                <w:sz w:val="28"/>
                <w:szCs w:val="28"/>
              </w:rPr>
            </w:pPr>
            <w:r>
              <w:rPr>
                <w:sz w:val="28"/>
                <w:szCs w:val="28"/>
              </w:rPr>
              <w:t>Побудова ER-моделі</w:t>
            </w:r>
          </w:p>
        </w:tc>
        <w:tc>
          <w:tcPr>
            <w:tcW w:w="2000" w:type="dxa"/>
            <w:vAlign w:val="center"/>
          </w:tcPr>
          <w:p w14:paraId="5AB24F0F" w14:textId="4E0A2338" w:rsidR="008F106F" w:rsidRDefault="00C83AEE">
            <w:pPr>
              <w:spacing w:after="120"/>
              <w:jc w:val="center"/>
              <w:rPr>
                <w:highlight w:val="yellow"/>
              </w:rPr>
            </w:pPr>
            <w:r>
              <w:t>5</w:t>
            </w:r>
            <w:r w:rsidR="00B079CE">
              <w:t>.12.2023</w:t>
            </w:r>
          </w:p>
        </w:tc>
        <w:tc>
          <w:tcPr>
            <w:tcW w:w="1648" w:type="dxa"/>
          </w:tcPr>
          <w:p w14:paraId="058FE11F" w14:textId="77777777" w:rsidR="008F106F" w:rsidRDefault="008F106F">
            <w:pPr>
              <w:jc w:val="center"/>
              <w:rPr>
                <w:b/>
                <w:sz w:val="28"/>
                <w:szCs w:val="28"/>
              </w:rPr>
            </w:pPr>
          </w:p>
        </w:tc>
      </w:tr>
      <w:tr w:rsidR="008F106F" w14:paraId="41678081" w14:textId="77777777">
        <w:tc>
          <w:tcPr>
            <w:tcW w:w="567" w:type="dxa"/>
          </w:tcPr>
          <w:p w14:paraId="7B3B9294" w14:textId="77777777" w:rsidR="008F106F" w:rsidRDefault="00B079CE">
            <w:pPr>
              <w:jc w:val="center"/>
            </w:pPr>
            <w:r>
              <w:t>3</w:t>
            </w:r>
          </w:p>
        </w:tc>
        <w:tc>
          <w:tcPr>
            <w:tcW w:w="5132" w:type="dxa"/>
          </w:tcPr>
          <w:p w14:paraId="3773217E" w14:textId="77777777" w:rsidR="008F106F" w:rsidRDefault="00B079CE">
            <w:pPr>
              <w:jc w:val="both"/>
              <w:rPr>
                <w:sz w:val="28"/>
                <w:szCs w:val="28"/>
              </w:rPr>
            </w:pPr>
            <w:r>
              <w:rPr>
                <w:sz w:val="28"/>
                <w:szCs w:val="28"/>
              </w:rPr>
              <w:t>Побудова реляційної схеми з ER-моделі</w:t>
            </w:r>
          </w:p>
        </w:tc>
        <w:tc>
          <w:tcPr>
            <w:tcW w:w="2000" w:type="dxa"/>
            <w:vAlign w:val="center"/>
          </w:tcPr>
          <w:p w14:paraId="56D89DA3" w14:textId="0D0B579D" w:rsidR="008F106F" w:rsidRDefault="00C83AEE">
            <w:pPr>
              <w:spacing w:after="120"/>
              <w:jc w:val="center"/>
              <w:rPr>
                <w:highlight w:val="yellow"/>
              </w:rPr>
            </w:pPr>
            <w:r>
              <w:t>8</w:t>
            </w:r>
            <w:r w:rsidR="00B079CE">
              <w:t>.12.2023</w:t>
            </w:r>
          </w:p>
        </w:tc>
        <w:tc>
          <w:tcPr>
            <w:tcW w:w="1648" w:type="dxa"/>
          </w:tcPr>
          <w:p w14:paraId="4F245F44" w14:textId="77777777" w:rsidR="008F106F" w:rsidRDefault="008F106F">
            <w:pPr>
              <w:jc w:val="center"/>
              <w:rPr>
                <w:b/>
                <w:sz w:val="28"/>
                <w:szCs w:val="28"/>
              </w:rPr>
            </w:pPr>
          </w:p>
        </w:tc>
      </w:tr>
      <w:tr w:rsidR="008F106F" w14:paraId="4024A495" w14:textId="77777777">
        <w:tc>
          <w:tcPr>
            <w:tcW w:w="567" w:type="dxa"/>
          </w:tcPr>
          <w:p w14:paraId="3AB9B5AC" w14:textId="77777777" w:rsidR="008F106F" w:rsidRDefault="00B079CE">
            <w:pPr>
              <w:jc w:val="center"/>
            </w:pPr>
            <w:r>
              <w:t>4</w:t>
            </w:r>
          </w:p>
        </w:tc>
        <w:tc>
          <w:tcPr>
            <w:tcW w:w="5132" w:type="dxa"/>
          </w:tcPr>
          <w:p w14:paraId="017B550A" w14:textId="77777777" w:rsidR="008F106F" w:rsidRDefault="00B079CE">
            <w:pPr>
              <w:jc w:val="both"/>
              <w:rPr>
                <w:sz w:val="28"/>
                <w:szCs w:val="28"/>
              </w:rPr>
            </w:pPr>
            <w:r>
              <w:rPr>
                <w:sz w:val="28"/>
                <w:szCs w:val="28"/>
              </w:rPr>
              <w:t xml:space="preserve">Створення бази даних, у форматі обраної системи управління базою даних </w:t>
            </w:r>
          </w:p>
        </w:tc>
        <w:tc>
          <w:tcPr>
            <w:tcW w:w="2000" w:type="dxa"/>
            <w:vAlign w:val="center"/>
          </w:tcPr>
          <w:p w14:paraId="737A1408" w14:textId="5C168AA2" w:rsidR="008F106F" w:rsidRDefault="00B079CE">
            <w:pPr>
              <w:spacing w:after="120"/>
              <w:jc w:val="center"/>
              <w:rPr>
                <w:highlight w:val="yellow"/>
              </w:rPr>
            </w:pPr>
            <w:r>
              <w:t>1</w:t>
            </w:r>
            <w:r w:rsidR="00C83AEE">
              <w:t>3</w:t>
            </w:r>
            <w:r>
              <w:t>.12.2023</w:t>
            </w:r>
          </w:p>
        </w:tc>
        <w:tc>
          <w:tcPr>
            <w:tcW w:w="1648" w:type="dxa"/>
          </w:tcPr>
          <w:p w14:paraId="2D5F67FA" w14:textId="77777777" w:rsidR="008F106F" w:rsidRDefault="008F106F">
            <w:pPr>
              <w:jc w:val="center"/>
              <w:rPr>
                <w:b/>
                <w:sz w:val="28"/>
                <w:szCs w:val="28"/>
              </w:rPr>
            </w:pPr>
          </w:p>
        </w:tc>
      </w:tr>
      <w:tr w:rsidR="008F106F" w14:paraId="14034D48" w14:textId="77777777">
        <w:tc>
          <w:tcPr>
            <w:tcW w:w="567" w:type="dxa"/>
          </w:tcPr>
          <w:p w14:paraId="58CABBE6" w14:textId="77777777" w:rsidR="008F106F" w:rsidRDefault="00B079CE">
            <w:pPr>
              <w:jc w:val="center"/>
            </w:pPr>
            <w:r>
              <w:t>5</w:t>
            </w:r>
          </w:p>
        </w:tc>
        <w:tc>
          <w:tcPr>
            <w:tcW w:w="5132" w:type="dxa"/>
          </w:tcPr>
          <w:p w14:paraId="7497433D" w14:textId="77777777" w:rsidR="008F106F" w:rsidRDefault="00B079CE">
            <w:pPr>
              <w:jc w:val="both"/>
              <w:rPr>
                <w:sz w:val="28"/>
                <w:szCs w:val="28"/>
              </w:rPr>
            </w:pPr>
            <w:r>
              <w:rPr>
                <w:sz w:val="28"/>
                <w:szCs w:val="28"/>
              </w:rPr>
              <w:t>Створення користувачів бази даних</w:t>
            </w:r>
          </w:p>
        </w:tc>
        <w:tc>
          <w:tcPr>
            <w:tcW w:w="2000" w:type="dxa"/>
            <w:vAlign w:val="center"/>
          </w:tcPr>
          <w:p w14:paraId="69FB6F72" w14:textId="65428C14" w:rsidR="008F106F" w:rsidRDefault="00B079CE">
            <w:pPr>
              <w:spacing w:after="120"/>
              <w:jc w:val="center"/>
            </w:pPr>
            <w:r>
              <w:t>1</w:t>
            </w:r>
            <w:r w:rsidR="00C83AEE">
              <w:t>4</w:t>
            </w:r>
            <w:r>
              <w:t>.12.2023</w:t>
            </w:r>
          </w:p>
        </w:tc>
        <w:tc>
          <w:tcPr>
            <w:tcW w:w="1648" w:type="dxa"/>
          </w:tcPr>
          <w:p w14:paraId="6DEF6504" w14:textId="77777777" w:rsidR="008F106F" w:rsidRDefault="008F106F">
            <w:pPr>
              <w:jc w:val="center"/>
              <w:rPr>
                <w:b/>
                <w:sz w:val="28"/>
                <w:szCs w:val="28"/>
              </w:rPr>
            </w:pPr>
          </w:p>
        </w:tc>
      </w:tr>
      <w:tr w:rsidR="008F106F" w14:paraId="28A84700" w14:textId="77777777">
        <w:tc>
          <w:tcPr>
            <w:tcW w:w="567" w:type="dxa"/>
          </w:tcPr>
          <w:p w14:paraId="5DB87C53" w14:textId="77777777" w:rsidR="008F106F" w:rsidRDefault="00B079CE">
            <w:pPr>
              <w:jc w:val="center"/>
            </w:pPr>
            <w:r>
              <w:t>6</w:t>
            </w:r>
          </w:p>
        </w:tc>
        <w:tc>
          <w:tcPr>
            <w:tcW w:w="5132" w:type="dxa"/>
          </w:tcPr>
          <w:p w14:paraId="09866CB3" w14:textId="77777777" w:rsidR="008F106F" w:rsidRDefault="00B079CE">
            <w:pPr>
              <w:jc w:val="both"/>
              <w:rPr>
                <w:sz w:val="28"/>
                <w:szCs w:val="28"/>
              </w:rPr>
            </w:pPr>
            <w:r>
              <w:rPr>
                <w:sz w:val="28"/>
                <w:szCs w:val="28"/>
              </w:rPr>
              <w:t>Імпорт даних з використанням засобів СУБД в створену базу даних</w:t>
            </w:r>
          </w:p>
        </w:tc>
        <w:tc>
          <w:tcPr>
            <w:tcW w:w="2000" w:type="dxa"/>
            <w:vAlign w:val="center"/>
          </w:tcPr>
          <w:p w14:paraId="0504BBC3" w14:textId="6B911EDF" w:rsidR="008F106F" w:rsidRDefault="00C83AEE">
            <w:pPr>
              <w:spacing w:after="120"/>
              <w:jc w:val="center"/>
            </w:pPr>
            <w:r>
              <w:t>15</w:t>
            </w:r>
            <w:r w:rsidR="00B079CE">
              <w:t>.12.2023</w:t>
            </w:r>
          </w:p>
        </w:tc>
        <w:tc>
          <w:tcPr>
            <w:tcW w:w="1648" w:type="dxa"/>
          </w:tcPr>
          <w:p w14:paraId="21A3EC2D" w14:textId="77777777" w:rsidR="008F106F" w:rsidRDefault="008F106F">
            <w:pPr>
              <w:jc w:val="center"/>
              <w:rPr>
                <w:b/>
                <w:sz w:val="28"/>
                <w:szCs w:val="28"/>
              </w:rPr>
            </w:pPr>
          </w:p>
        </w:tc>
      </w:tr>
      <w:tr w:rsidR="008F106F" w14:paraId="415725E9" w14:textId="77777777">
        <w:tc>
          <w:tcPr>
            <w:tcW w:w="567" w:type="dxa"/>
          </w:tcPr>
          <w:p w14:paraId="5AB89DDF" w14:textId="77777777" w:rsidR="008F106F" w:rsidRDefault="00B079CE">
            <w:pPr>
              <w:jc w:val="center"/>
            </w:pPr>
            <w:r>
              <w:t>7</w:t>
            </w:r>
          </w:p>
        </w:tc>
        <w:tc>
          <w:tcPr>
            <w:tcW w:w="5132" w:type="dxa"/>
          </w:tcPr>
          <w:p w14:paraId="778D49CD" w14:textId="13974310" w:rsidR="008F106F" w:rsidRDefault="00B079CE">
            <w:pPr>
              <w:jc w:val="both"/>
              <w:rPr>
                <w:sz w:val="28"/>
                <w:szCs w:val="28"/>
              </w:rPr>
            </w:pPr>
            <w:r>
              <w:rPr>
                <w:sz w:val="28"/>
                <w:szCs w:val="28"/>
              </w:rPr>
              <w:t xml:space="preserve">Створення </w:t>
            </w:r>
            <w:r w:rsidR="00C83AEE">
              <w:rPr>
                <w:sz w:val="28"/>
                <w:szCs w:val="28"/>
              </w:rPr>
              <w:t xml:space="preserve">запитів </w:t>
            </w:r>
            <w:r>
              <w:rPr>
                <w:sz w:val="28"/>
                <w:szCs w:val="28"/>
              </w:rPr>
              <w:t>мовою SQL</w:t>
            </w:r>
          </w:p>
        </w:tc>
        <w:tc>
          <w:tcPr>
            <w:tcW w:w="2000" w:type="dxa"/>
            <w:vAlign w:val="center"/>
          </w:tcPr>
          <w:p w14:paraId="02553CDB" w14:textId="35BF0C79" w:rsidR="008F106F" w:rsidRDefault="00C83AEE">
            <w:pPr>
              <w:spacing w:after="120"/>
              <w:jc w:val="center"/>
            </w:pPr>
            <w:r>
              <w:t>17</w:t>
            </w:r>
            <w:r w:rsidR="00B079CE">
              <w:t>.12.2023</w:t>
            </w:r>
          </w:p>
        </w:tc>
        <w:tc>
          <w:tcPr>
            <w:tcW w:w="1648" w:type="dxa"/>
          </w:tcPr>
          <w:p w14:paraId="1B0C48F2" w14:textId="77777777" w:rsidR="008F106F" w:rsidRDefault="008F106F">
            <w:pPr>
              <w:jc w:val="center"/>
              <w:rPr>
                <w:b/>
                <w:sz w:val="28"/>
                <w:szCs w:val="28"/>
              </w:rPr>
            </w:pPr>
          </w:p>
        </w:tc>
      </w:tr>
      <w:tr w:rsidR="008F106F" w14:paraId="1DAC77BA" w14:textId="77777777">
        <w:tc>
          <w:tcPr>
            <w:tcW w:w="567" w:type="dxa"/>
          </w:tcPr>
          <w:p w14:paraId="47563CC0" w14:textId="77777777" w:rsidR="008F106F" w:rsidRDefault="00B079CE">
            <w:pPr>
              <w:jc w:val="center"/>
            </w:pPr>
            <w:r>
              <w:t>8</w:t>
            </w:r>
          </w:p>
        </w:tc>
        <w:tc>
          <w:tcPr>
            <w:tcW w:w="5132" w:type="dxa"/>
          </w:tcPr>
          <w:p w14:paraId="52657B2C" w14:textId="77777777" w:rsidR="008F106F" w:rsidRDefault="00B079CE">
            <w:pPr>
              <w:jc w:val="both"/>
              <w:rPr>
                <w:sz w:val="28"/>
                <w:szCs w:val="28"/>
              </w:rPr>
            </w:pPr>
            <w:r>
              <w:rPr>
                <w:sz w:val="28"/>
                <w:szCs w:val="28"/>
              </w:rPr>
              <w:t>Оптимізація роботи запитів</w:t>
            </w:r>
          </w:p>
        </w:tc>
        <w:tc>
          <w:tcPr>
            <w:tcW w:w="2000" w:type="dxa"/>
            <w:vAlign w:val="center"/>
          </w:tcPr>
          <w:p w14:paraId="1A3336A1" w14:textId="3E2848F9" w:rsidR="008F106F" w:rsidRDefault="00C83AEE">
            <w:pPr>
              <w:spacing w:after="120"/>
              <w:jc w:val="center"/>
            </w:pPr>
            <w:r>
              <w:t>18</w:t>
            </w:r>
            <w:r w:rsidR="00B079CE">
              <w:t>.12.2023</w:t>
            </w:r>
          </w:p>
        </w:tc>
        <w:tc>
          <w:tcPr>
            <w:tcW w:w="1648" w:type="dxa"/>
          </w:tcPr>
          <w:p w14:paraId="39C38AB1" w14:textId="77777777" w:rsidR="008F106F" w:rsidRDefault="008F106F">
            <w:pPr>
              <w:jc w:val="center"/>
              <w:rPr>
                <w:b/>
                <w:sz w:val="28"/>
                <w:szCs w:val="28"/>
              </w:rPr>
            </w:pPr>
          </w:p>
        </w:tc>
      </w:tr>
      <w:tr w:rsidR="008F106F" w14:paraId="2B243FFE" w14:textId="77777777">
        <w:tc>
          <w:tcPr>
            <w:tcW w:w="567" w:type="dxa"/>
          </w:tcPr>
          <w:p w14:paraId="7C79E2B9" w14:textId="77777777" w:rsidR="008F106F" w:rsidRDefault="00B079CE">
            <w:pPr>
              <w:jc w:val="center"/>
            </w:pPr>
            <w:r>
              <w:t>9</w:t>
            </w:r>
          </w:p>
        </w:tc>
        <w:tc>
          <w:tcPr>
            <w:tcW w:w="5132" w:type="dxa"/>
          </w:tcPr>
          <w:p w14:paraId="6AFBD056" w14:textId="77777777" w:rsidR="008F106F" w:rsidRDefault="00B079CE">
            <w:pPr>
              <w:jc w:val="both"/>
              <w:rPr>
                <w:sz w:val="28"/>
                <w:szCs w:val="28"/>
              </w:rPr>
            </w:pPr>
            <w:r>
              <w:rPr>
                <w:sz w:val="28"/>
                <w:szCs w:val="28"/>
              </w:rPr>
              <w:t>Оформлення пояснювальної записки</w:t>
            </w:r>
          </w:p>
        </w:tc>
        <w:tc>
          <w:tcPr>
            <w:tcW w:w="2000" w:type="dxa"/>
            <w:vAlign w:val="center"/>
          </w:tcPr>
          <w:p w14:paraId="59745A44" w14:textId="46D54736" w:rsidR="008F106F" w:rsidRDefault="00C83AEE">
            <w:pPr>
              <w:spacing w:after="120"/>
              <w:jc w:val="center"/>
            </w:pPr>
            <w:r>
              <w:t>22</w:t>
            </w:r>
            <w:r w:rsidR="00B079CE">
              <w:t>.12.2023</w:t>
            </w:r>
          </w:p>
        </w:tc>
        <w:tc>
          <w:tcPr>
            <w:tcW w:w="1648" w:type="dxa"/>
          </w:tcPr>
          <w:p w14:paraId="5FB7D99D" w14:textId="77777777" w:rsidR="008F106F" w:rsidRDefault="008F106F">
            <w:pPr>
              <w:jc w:val="center"/>
              <w:rPr>
                <w:b/>
                <w:sz w:val="28"/>
                <w:szCs w:val="28"/>
              </w:rPr>
            </w:pPr>
          </w:p>
        </w:tc>
      </w:tr>
      <w:tr w:rsidR="008F106F" w14:paraId="119F9DC1" w14:textId="77777777">
        <w:trPr>
          <w:trHeight w:val="437"/>
        </w:trPr>
        <w:tc>
          <w:tcPr>
            <w:tcW w:w="567" w:type="dxa"/>
          </w:tcPr>
          <w:p w14:paraId="28B7B297" w14:textId="77777777" w:rsidR="008F106F" w:rsidRDefault="00B079CE">
            <w:pPr>
              <w:jc w:val="center"/>
            </w:pPr>
            <w:r>
              <w:t>10</w:t>
            </w:r>
          </w:p>
        </w:tc>
        <w:tc>
          <w:tcPr>
            <w:tcW w:w="5132" w:type="dxa"/>
          </w:tcPr>
          <w:p w14:paraId="2A4B10FD" w14:textId="77777777" w:rsidR="008F106F" w:rsidRDefault="00B079CE">
            <w:pPr>
              <w:jc w:val="both"/>
              <w:rPr>
                <w:sz w:val="28"/>
                <w:szCs w:val="28"/>
              </w:rPr>
            </w:pPr>
            <w:r>
              <w:rPr>
                <w:sz w:val="28"/>
                <w:szCs w:val="28"/>
              </w:rPr>
              <w:t>Захист курсової роботи</w:t>
            </w:r>
          </w:p>
        </w:tc>
        <w:tc>
          <w:tcPr>
            <w:tcW w:w="2000" w:type="dxa"/>
            <w:vAlign w:val="center"/>
          </w:tcPr>
          <w:p w14:paraId="1CD7945A" w14:textId="0F78DC39" w:rsidR="008F106F" w:rsidRDefault="00C83AEE">
            <w:pPr>
              <w:spacing w:after="120"/>
              <w:jc w:val="center"/>
              <w:rPr>
                <w:highlight w:val="yellow"/>
              </w:rPr>
            </w:pPr>
            <w:r>
              <w:t>25</w:t>
            </w:r>
            <w:r w:rsidR="00B079CE">
              <w:t>.</w:t>
            </w:r>
            <w:r>
              <w:t>12</w:t>
            </w:r>
            <w:r w:rsidR="00B079CE">
              <w:t>.2024</w:t>
            </w:r>
          </w:p>
        </w:tc>
        <w:tc>
          <w:tcPr>
            <w:tcW w:w="1648" w:type="dxa"/>
          </w:tcPr>
          <w:p w14:paraId="1562FD64" w14:textId="77777777" w:rsidR="008F106F" w:rsidRDefault="008F106F">
            <w:pPr>
              <w:jc w:val="center"/>
              <w:rPr>
                <w:b/>
                <w:sz w:val="28"/>
                <w:szCs w:val="28"/>
              </w:rPr>
            </w:pPr>
          </w:p>
        </w:tc>
      </w:tr>
      <w:tr w:rsidR="008F106F" w14:paraId="36BAB348" w14:textId="77777777">
        <w:trPr>
          <w:trHeight w:val="437"/>
        </w:trPr>
        <w:tc>
          <w:tcPr>
            <w:tcW w:w="567" w:type="dxa"/>
          </w:tcPr>
          <w:p w14:paraId="33739FF9" w14:textId="77777777" w:rsidR="008F106F" w:rsidRDefault="008F106F">
            <w:pPr>
              <w:jc w:val="center"/>
            </w:pPr>
          </w:p>
        </w:tc>
        <w:tc>
          <w:tcPr>
            <w:tcW w:w="5132" w:type="dxa"/>
          </w:tcPr>
          <w:p w14:paraId="75CCE966" w14:textId="77777777" w:rsidR="008F106F" w:rsidRDefault="008F106F">
            <w:pPr>
              <w:rPr>
                <w:b/>
                <w:sz w:val="28"/>
                <w:szCs w:val="28"/>
              </w:rPr>
            </w:pPr>
          </w:p>
        </w:tc>
        <w:tc>
          <w:tcPr>
            <w:tcW w:w="2000" w:type="dxa"/>
            <w:vAlign w:val="center"/>
          </w:tcPr>
          <w:p w14:paraId="5122D501" w14:textId="77777777" w:rsidR="008F106F" w:rsidRDefault="008F106F">
            <w:pPr>
              <w:spacing w:after="120"/>
              <w:jc w:val="center"/>
            </w:pPr>
          </w:p>
        </w:tc>
        <w:tc>
          <w:tcPr>
            <w:tcW w:w="1648" w:type="dxa"/>
          </w:tcPr>
          <w:p w14:paraId="40527762" w14:textId="77777777" w:rsidR="008F106F" w:rsidRDefault="008F106F">
            <w:pPr>
              <w:jc w:val="center"/>
              <w:rPr>
                <w:b/>
                <w:sz w:val="28"/>
                <w:szCs w:val="28"/>
              </w:rPr>
            </w:pPr>
          </w:p>
        </w:tc>
      </w:tr>
      <w:tr w:rsidR="008F106F" w14:paraId="22DAF40C" w14:textId="77777777">
        <w:trPr>
          <w:trHeight w:val="437"/>
        </w:trPr>
        <w:tc>
          <w:tcPr>
            <w:tcW w:w="567" w:type="dxa"/>
          </w:tcPr>
          <w:p w14:paraId="337CB257" w14:textId="77777777" w:rsidR="008F106F" w:rsidRDefault="008F106F">
            <w:pPr>
              <w:jc w:val="center"/>
            </w:pPr>
          </w:p>
        </w:tc>
        <w:tc>
          <w:tcPr>
            <w:tcW w:w="5132" w:type="dxa"/>
          </w:tcPr>
          <w:p w14:paraId="51D27DA2" w14:textId="77777777" w:rsidR="008F106F" w:rsidRDefault="008F106F">
            <w:pPr>
              <w:rPr>
                <w:b/>
                <w:sz w:val="28"/>
                <w:szCs w:val="28"/>
              </w:rPr>
            </w:pPr>
          </w:p>
        </w:tc>
        <w:tc>
          <w:tcPr>
            <w:tcW w:w="2000" w:type="dxa"/>
            <w:vAlign w:val="center"/>
          </w:tcPr>
          <w:p w14:paraId="132A9B60" w14:textId="77777777" w:rsidR="008F106F" w:rsidRDefault="008F106F">
            <w:pPr>
              <w:spacing w:after="120"/>
              <w:jc w:val="center"/>
            </w:pPr>
          </w:p>
        </w:tc>
        <w:tc>
          <w:tcPr>
            <w:tcW w:w="1648" w:type="dxa"/>
          </w:tcPr>
          <w:p w14:paraId="64977E73" w14:textId="77777777" w:rsidR="008F106F" w:rsidRDefault="008F106F">
            <w:pPr>
              <w:jc w:val="center"/>
              <w:rPr>
                <w:b/>
                <w:sz w:val="28"/>
                <w:szCs w:val="28"/>
              </w:rPr>
            </w:pPr>
          </w:p>
        </w:tc>
      </w:tr>
      <w:tr w:rsidR="008F106F" w14:paraId="70DE81C6" w14:textId="77777777">
        <w:trPr>
          <w:trHeight w:val="437"/>
        </w:trPr>
        <w:tc>
          <w:tcPr>
            <w:tcW w:w="567" w:type="dxa"/>
          </w:tcPr>
          <w:p w14:paraId="44D123E9" w14:textId="77777777" w:rsidR="008F106F" w:rsidRDefault="008F106F">
            <w:pPr>
              <w:jc w:val="center"/>
            </w:pPr>
          </w:p>
        </w:tc>
        <w:tc>
          <w:tcPr>
            <w:tcW w:w="5132" w:type="dxa"/>
          </w:tcPr>
          <w:p w14:paraId="265B7A49" w14:textId="77777777" w:rsidR="008F106F" w:rsidRDefault="008F106F">
            <w:pPr>
              <w:rPr>
                <w:b/>
                <w:sz w:val="28"/>
                <w:szCs w:val="28"/>
              </w:rPr>
            </w:pPr>
          </w:p>
        </w:tc>
        <w:tc>
          <w:tcPr>
            <w:tcW w:w="2000" w:type="dxa"/>
            <w:vAlign w:val="center"/>
          </w:tcPr>
          <w:p w14:paraId="1E6F17CA" w14:textId="77777777" w:rsidR="008F106F" w:rsidRDefault="008F106F">
            <w:pPr>
              <w:spacing w:after="120"/>
              <w:jc w:val="center"/>
            </w:pPr>
          </w:p>
        </w:tc>
        <w:tc>
          <w:tcPr>
            <w:tcW w:w="1648" w:type="dxa"/>
          </w:tcPr>
          <w:p w14:paraId="26F06EFC" w14:textId="77777777" w:rsidR="008F106F" w:rsidRDefault="008F106F">
            <w:pPr>
              <w:jc w:val="center"/>
              <w:rPr>
                <w:b/>
                <w:sz w:val="28"/>
                <w:szCs w:val="28"/>
              </w:rPr>
            </w:pPr>
          </w:p>
        </w:tc>
      </w:tr>
      <w:tr w:rsidR="008F106F" w14:paraId="2D63C097" w14:textId="77777777">
        <w:trPr>
          <w:trHeight w:val="437"/>
        </w:trPr>
        <w:tc>
          <w:tcPr>
            <w:tcW w:w="567" w:type="dxa"/>
          </w:tcPr>
          <w:p w14:paraId="23258D08" w14:textId="77777777" w:rsidR="008F106F" w:rsidRDefault="008F106F">
            <w:pPr>
              <w:jc w:val="center"/>
            </w:pPr>
          </w:p>
        </w:tc>
        <w:tc>
          <w:tcPr>
            <w:tcW w:w="5132" w:type="dxa"/>
          </w:tcPr>
          <w:p w14:paraId="72A0285F" w14:textId="77777777" w:rsidR="008F106F" w:rsidRDefault="008F106F">
            <w:pPr>
              <w:rPr>
                <w:b/>
                <w:sz w:val="28"/>
                <w:szCs w:val="28"/>
              </w:rPr>
            </w:pPr>
          </w:p>
        </w:tc>
        <w:tc>
          <w:tcPr>
            <w:tcW w:w="2000" w:type="dxa"/>
            <w:vAlign w:val="center"/>
          </w:tcPr>
          <w:p w14:paraId="0539B4C2" w14:textId="77777777" w:rsidR="008F106F" w:rsidRDefault="008F106F">
            <w:pPr>
              <w:spacing w:after="120"/>
              <w:jc w:val="center"/>
            </w:pPr>
          </w:p>
        </w:tc>
        <w:tc>
          <w:tcPr>
            <w:tcW w:w="1648" w:type="dxa"/>
          </w:tcPr>
          <w:p w14:paraId="11D82DDA" w14:textId="77777777" w:rsidR="008F106F" w:rsidRDefault="008F106F">
            <w:pPr>
              <w:jc w:val="center"/>
              <w:rPr>
                <w:b/>
                <w:sz w:val="28"/>
                <w:szCs w:val="28"/>
              </w:rPr>
            </w:pPr>
          </w:p>
        </w:tc>
      </w:tr>
      <w:tr w:rsidR="008F106F" w14:paraId="4800691B" w14:textId="77777777">
        <w:trPr>
          <w:trHeight w:val="437"/>
        </w:trPr>
        <w:tc>
          <w:tcPr>
            <w:tcW w:w="567" w:type="dxa"/>
          </w:tcPr>
          <w:p w14:paraId="66E023C4" w14:textId="77777777" w:rsidR="008F106F" w:rsidRDefault="008F106F">
            <w:pPr>
              <w:jc w:val="center"/>
            </w:pPr>
          </w:p>
        </w:tc>
        <w:tc>
          <w:tcPr>
            <w:tcW w:w="5132" w:type="dxa"/>
          </w:tcPr>
          <w:p w14:paraId="3FC8F7E9" w14:textId="77777777" w:rsidR="008F106F" w:rsidRDefault="008F106F">
            <w:pPr>
              <w:rPr>
                <w:b/>
                <w:sz w:val="28"/>
                <w:szCs w:val="28"/>
              </w:rPr>
            </w:pPr>
          </w:p>
        </w:tc>
        <w:tc>
          <w:tcPr>
            <w:tcW w:w="2000" w:type="dxa"/>
            <w:vAlign w:val="center"/>
          </w:tcPr>
          <w:p w14:paraId="1BDB7A17" w14:textId="77777777" w:rsidR="008F106F" w:rsidRDefault="008F106F">
            <w:pPr>
              <w:spacing w:after="120"/>
              <w:jc w:val="center"/>
            </w:pPr>
          </w:p>
        </w:tc>
        <w:tc>
          <w:tcPr>
            <w:tcW w:w="1648" w:type="dxa"/>
          </w:tcPr>
          <w:p w14:paraId="4DE79308" w14:textId="77777777" w:rsidR="008F106F" w:rsidRDefault="008F106F">
            <w:pPr>
              <w:jc w:val="center"/>
              <w:rPr>
                <w:b/>
                <w:sz w:val="28"/>
                <w:szCs w:val="28"/>
              </w:rPr>
            </w:pPr>
          </w:p>
        </w:tc>
      </w:tr>
    </w:tbl>
    <w:p w14:paraId="52CD0A6C" w14:textId="77777777" w:rsidR="008F106F" w:rsidRDefault="008F106F">
      <w:pPr>
        <w:rPr>
          <w:b/>
          <w:sz w:val="20"/>
          <w:szCs w:val="20"/>
        </w:rPr>
      </w:pPr>
    </w:p>
    <w:p w14:paraId="1F15B45E" w14:textId="77777777" w:rsidR="008F106F" w:rsidRDefault="008F106F">
      <w:pPr>
        <w:jc w:val="center"/>
        <w:rPr>
          <w:b/>
          <w:sz w:val="20"/>
          <w:szCs w:val="20"/>
        </w:rPr>
      </w:pPr>
    </w:p>
    <w:p w14:paraId="1EB5398A" w14:textId="453D8675" w:rsidR="008F106F" w:rsidRDefault="00B079CE">
      <w:pPr>
        <w:jc w:val="both"/>
        <w:rPr>
          <w:b/>
        </w:rPr>
      </w:pPr>
      <w:r>
        <w:rPr>
          <w:b/>
          <w:sz w:val="20"/>
          <w:szCs w:val="20"/>
        </w:rPr>
        <w:t xml:space="preserve">  </w:t>
      </w:r>
      <w:r>
        <w:rPr>
          <w:b/>
        </w:rPr>
        <w:t xml:space="preserve">Студент                     ____________  </w:t>
      </w:r>
      <w:r w:rsidRPr="00C83AEE">
        <w:rPr>
          <w:bCs/>
        </w:rPr>
        <w:t>___</w:t>
      </w:r>
      <w:r w:rsidR="00C83AEE">
        <w:rPr>
          <w:u w:val="single"/>
        </w:rPr>
        <w:t>Соколов О. В.</w:t>
      </w:r>
      <w:r w:rsidRPr="00C83AEE">
        <w:rPr>
          <w:bCs/>
        </w:rPr>
        <w:t>______</w:t>
      </w:r>
    </w:p>
    <w:p w14:paraId="296D303C" w14:textId="77777777" w:rsidR="008F106F" w:rsidRDefault="00B079CE">
      <w:pPr>
        <w:jc w:val="both"/>
      </w:pPr>
      <w:r>
        <w:t xml:space="preserve">                                          </w:t>
      </w:r>
      <w:r>
        <w:rPr>
          <w:vertAlign w:val="superscript"/>
        </w:rPr>
        <w:t>(підпис )                               (прізвище та ініціали)</w:t>
      </w:r>
    </w:p>
    <w:p w14:paraId="5CE0441D" w14:textId="77A196C7" w:rsidR="008F106F" w:rsidRDefault="00B079CE">
      <w:pPr>
        <w:jc w:val="both"/>
        <w:rPr>
          <w:b/>
        </w:rPr>
      </w:pPr>
      <w:r>
        <w:rPr>
          <w:b/>
        </w:rPr>
        <w:t xml:space="preserve">Керівник роботи      _____________  </w:t>
      </w:r>
      <w:r w:rsidRPr="00C83AEE">
        <w:rPr>
          <w:bCs/>
        </w:rPr>
        <w:t>___</w:t>
      </w:r>
      <w:proofErr w:type="spellStart"/>
      <w:r w:rsidR="00C83AEE" w:rsidRPr="00C83AEE">
        <w:rPr>
          <w:bCs/>
          <w:u w:val="single"/>
        </w:rPr>
        <w:t>Ліщук</w:t>
      </w:r>
      <w:proofErr w:type="spellEnd"/>
      <w:r w:rsidR="00C83AEE" w:rsidRPr="00C83AEE">
        <w:rPr>
          <w:bCs/>
          <w:u w:val="single"/>
        </w:rPr>
        <w:t xml:space="preserve"> К. І.</w:t>
      </w:r>
      <w:r>
        <w:rPr>
          <w:u w:val="single"/>
        </w:rPr>
        <w:t xml:space="preserve"> </w:t>
      </w:r>
      <w:r w:rsidRPr="00C83AEE">
        <w:t>______</w:t>
      </w:r>
    </w:p>
    <w:p w14:paraId="22A1EFF8" w14:textId="77777777" w:rsidR="008F106F" w:rsidRDefault="00B079CE">
      <w:pPr>
        <w:jc w:val="both"/>
      </w:pPr>
      <w:r>
        <w:t xml:space="preserve">                                             </w:t>
      </w:r>
      <w:r>
        <w:rPr>
          <w:vertAlign w:val="superscript"/>
        </w:rPr>
        <w:t>(підпис )                             (прізвище та ініціали)</w:t>
      </w:r>
    </w:p>
    <w:p w14:paraId="397FB1FE" w14:textId="77777777" w:rsidR="008F106F" w:rsidRDefault="00B079CE">
      <w:pPr>
        <w:jc w:val="both"/>
        <w:rPr>
          <w:sz w:val="20"/>
          <w:szCs w:val="20"/>
        </w:rPr>
      </w:pPr>
      <w:r>
        <w:rPr>
          <w:sz w:val="20"/>
          <w:szCs w:val="20"/>
        </w:rPr>
        <w:tab/>
      </w:r>
    </w:p>
    <w:p w14:paraId="72DC4040" w14:textId="77777777" w:rsidR="008F106F" w:rsidRDefault="00B079CE">
      <w:pPr>
        <w:rPr>
          <w:sz w:val="28"/>
          <w:szCs w:val="28"/>
        </w:rPr>
      </w:pPr>
      <w:r>
        <w:br w:type="page"/>
      </w:r>
    </w:p>
    <w:p w14:paraId="0699D56F" w14:textId="77777777" w:rsidR="008F106F" w:rsidRDefault="00B079CE">
      <w:pPr>
        <w:keepNext/>
        <w:keepLines/>
        <w:pageBreakBefore/>
        <w:pBdr>
          <w:top w:val="nil"/>
          <w:left w:val="nil"/>
          <w:bottom w:val="nil"/>
          <w:right w:val="nil"/>
          <w:between w:val="nil"/>
        </w:pBdr>
        <w:spacing w:line="360" w:lineRule="auto"/>
        <w:jc w:val="center"/>
        <w:rPr>
          <w:b/>
          <w:smallCaps/>
          <w:color w:val="000000"/>
          <w:sz w:val="28"/>
          <w:szCs w:val="28"/>
        </w:rPr>
      </w:pPr>
      <w:r>
        <w:rPr>
          <w:b/>
          <w:smallCaps/>
          <w:color w:val="000000"/>
          <w:sz w:val="28"/>
          <w:szCs w:val="28"/>
        </w:rPr>
        <w:lastRenderedPageBreak/>
        <w:t>Анотація</w:t>
      </w:r>
    </w:p>
    <w:p w14:paraId="569DB24E" w14:textId="281B5136" w:rsidR="008F106F" w:rsidRPr="00DF435A" w:rsidRDefault="00B079CE">
      <w:pPr>
        <w:spacing w:line="360" w:lineRule="auto"/>
        <w:ind w:firstLine="709"/>
        <w:jc w:val="both"/>
        <w:rPr>
          <w:sz w:val="28"/>
          <w:szCs w:val="28"/>
          <w:rPrChange w:id="4" w:author="Соколов Олександр" w:date="2024-12-22T22:44:00Z">
            <w:rPr>
              <w:sz w:val="28"/>
              <w:szCs w:val="28"/>
              <w:highlight w:val="yellow"/>
            </w:rPr>
          </w:rPrChange>
        </w:rPr>
      </w:pPr>
      <w:r w:rsidRPr="00DF435A">
        <w:rPr>
          <w:sz w:val="28"/>
          <w:szCs w:val="28"/>
          <w:rPrChange w:id="5" w:author="Соколов Олександр" w:date="2024-12-22T22:44:00Z">
            <w:rPr>
              <w:sz w:val="28"/>
              <w:szCs w:val="28"/>
              <w:highlight w:val="yellow"/>
            </w:rPr>
          </w:rPrChange>
        </w:rPr>
        <w:t>Пояснювальна записка до курсової роботи: 102 сторінки, 55 рисунків, 1</w:t>
      </w:r>
      <w:ins w:id="6" w:author="Соколов Олександр" w:date="2024-12-22T22:44:00Z">
        <w:r w:rsidR="00DF435A" w:rsidRPr="00DF435A">
          <w:rPr>
            <w:sz w:val="28"/>
            <w:szCs w:val="28"/>
            <w:lang w:val="en-US"/>
            <w:rPrChange w:id="7" w:author="Соколов Олександр" w:date="2024-12-22T22:44:00Z">
              <w:rPr>
                <w:sz w:val="28"/>
                <w:szCs w:val="28"/>
                <w:highlight w:val="yellow"/>
                <w:lang w:val="en-US"/>
              </w:rPr>
            </w:rPrChange>
          </w:rPr>
          <w:t>5</w:t>
        </w:r>
      </w:ins>
      <w:del w:id="8" w:author="Соколов Олександр" w:date="2024-12-22T22:44:00Z">
        <w:r w:rsidRPr="00DF435A" w:rsidDel="00DF435A">
          <w:rPr>
            <w:sz w:val="28"/>
            <w:szCs w:val="28"/>
            <w:rPrChange w:id="9" w:author="Соколов Олександр" w:date="2024-12-22T22:44:00Z">
              <w:rPr>
                <w:sz w:val="28"/>
                <w:szCs w:val="28"/>
                <w:highlight w:val="yellow"/>
              </w:rPr>
            </w:rPrChange>
          </w:rPr>
          <w:delText>6</w:delText>
        </w:r>
      </w:del>
      <w:r w:rsidRPr="00DF435A">
        <w:rPr>
          <w:sz w:val="28"/>
          <w:szCs w:val="28"/>
          <w:rPrChange w:id="10" w:author="Соколов Олександр" w:date="2024-12-22T22:44:00Z">
            <w:rPr>
              <w:sz w:val="28"/>
              <w:szCs w:val="28"/>
              <w:highlight w:val="yellow"/>
            </w:rPr>
          </w:rPrChange>
        </w:rPr>
        <w:t xml:space="preserve"> таблиць, </w:t>
      </w:r>
      <w:ins w:id="11" w:author="Соколов Олександр" w:date="2024-12-22T22:44:00Z">
        <w:r w:rsidR="00DF435A" w:rsidRPr="00DF435A">
          <w:rPr>
            <w:sz w:val="28"/>
            <w:szCs w:val="28"/>
            <w:lang w:val="en-US"/>
            <w:rPrChange w:id="12" w:author="Соколов Олександр" w:date="2024-12-22T22:44:00Z">
              <w:rPr>
                <w:sz w:val="28"/>
                <w:szCs w:val="28"/>
                <w:highlight w:val="yellow"/>
                <w:lang w:val="en-US"/>
              </w:rPr>
            </w:rPrChange>
          </w:rPr>
          <w:t xml:space="preserve">7 </w:t>
        </w:r>
      </w:ins>
      <w:del w:id="13" w:author="Соколов Олександр" w:date="2024-12-22T22:44:00Z">
        <w:r w:rsidRPr="00DF435A" w:rsidDel="00DF435A">
          <w:rPr>
            <w:sz w:val="28"/>
            <w:szCs w:val="28"/>
            <w:rPrChange w:id="14" w:author="Соколов Олександр" w:date="2024-12-22T22:44:00Z">
              <w:rPr>
                <w:sz w:val="28"/>
                <w:szCs w:val="28"/>
                <w:highlight w:val="yellow"/>
              </w:rPr>
            </w:rPrChange>
          </w:rPr>
          <w:delText xml:space="preserve">4 </w:delText>
        </w:r>
      </w:del>
      <w:r w:rsidRPr="00DF435A">
        <w:rPr>
          <w:sz w:val="28"/>
          <w:szCs w:val="28"/>
          <w:rPrChange w:id="15" w:author="Соколов Олександр" w:date="2024-12-22T22:44:00Z">
            <w:rPr>
              <w:sz w:val="28"/>
              <w:szCs w:val="28"/>
              <w:highlight w:val="yellow"/>
            </w:rPr>
          </w:rPrChange>
        </w:rPr>
        <w:t>посилань</w:t>
      </w:r>
      <w:r w:rsidRPr="00DF435A">
        <w:rPr>
          <w:rPrChange w:id="16" w:author="Соколов Олександр" w:date="2024-12-22T22:44:00Z">
            <w:rPr>
              <w:highlight w:val="yellow"/>
            </w:rPr>
          </w:rPrChange>
        </w:rPr>
        <w:t>.</w:t>
      </w:r>
    </w:p>
    <w:p w14:paraId="2AF0CC47" w14:textId="05162A1F" w:rsidR="00A44438" w:rsidRDefault="00B079CE" w:rsidP="00A44438">
      <w:pPr>
        <w:spacing w:line="360" w:lineRule="auto"/>
        <w:ind w:firstLine="709"/>
        <w:jc w:val="both"/>
        <w:rPr>
          <w:sz w:val="28"/>
          <w:szCs w:val="28"/>
        </w:rPr>
      </w:pPr>
      <w:r>
        <w:rPr>
          <w:sz w:val="28"/>
          <w:szCs w:val="28"/>
        </w:rPr>
        <w:t xml:space="preserve">Об’єкт дослідження: </w:t>
      </w:r>
      <w:r w:rsidR="00A44438" w:rsidRPr="00A44438">
        <w:rPr>
          <w:sz w:val="28"/>
          <w:szCs w:val="28"/>
        </w:rPr>
        <w:t>база даних для підтримки системи фіксації</w:t>
      </w:r>
      <w:r w:rsidR="00A44438">
        <w:rPr>
          <w:sz w:val="28"/>
          <w:szCs w:val="28"/>
        </w:rPr>
        <w:t xml:space="preserve"> </w:t>
      </w:r>
      <w:r w:rsidR="00A44438" w:rsidRPr="00A44438">
        <w:rPr>
          <w:sz w:val="28"/>
          <w:szCs w:val="28"/>
        </w:rPr>
        <w:t>адміністративних правопорушень у сфері</w:t>
      </w:r>
      <w:r w:rsidR="00A44438">
        <w:rPr>
          <w:sz w:val="28"/>
          <w:szCs w:val="28"/>
        </w:rPr>
        <w:t xml:space="preserve"> </w:t>
      </w:r>
      <w:r w:rsidR="00A44438" w:rsidRPr="00A44438">
        <w:rPr>
          <w:sz w:val="28"/>
          <w:szCs w:val="28"/>
        </w:rPr>
        <w:t>забезпечення безпеки дорожнього руху</w:t>
      </w:r>
      <w:r w:rsidR="00A44438">
        <w:rPr>
          <w:sz w:val="28"/>
          <w:szCs w:val="28"/>
        </w:rPr>
        <w:t>.</w:t>
      </w:r>
    </w:p>
    <w:p w14:paraId="53109B64" w14:textId="629594F8" w:rsidR="008F106F" w:rsidRDefault="00B079CE" w:rsidP="00A44438">
      <w:pPr>
        <w:spacing w:line="360" w:lineRule="auto"/>
        <w:ind w:firstLine="709"/>
        <w:jc w:val="both"/>
        <w:rPr>
          <w:sz w:val="28"/>
          <w:szCs w:val="28"/>
        </w:rPr>
      </w:pPr>
      <w:r>
        <w:rPr>
          <w:sz w:val="28"/>
          <w:szCs w:val="28"/>
        </w:rPr>
        <w:t xml:space="preserve">Мета роботи: розробка та реалізація </w:t>
      </w:r>
      <w:r w:rsidR="00A44438" w:rsidRPr="00A44438">
        <w:rPr>
          <w:sz w:val="28"/>
          <w:szCs w:val="28"/>
        </w:rPr>
        <w:t>баз</w:t>
      </w:r>
      <w:r w:rsidR="00A44438">
        <w:rPr>
          <w:sz w:val="28"/>
          <w:szCs w:val="28"/>
        </w:rPr>
        <w:t>и</w:t>
      </w:r>
      <w:r w:rsidR="00A44438" w:rsidRPr="00A44438">
        <w:rPr>
          <w:sz w:val="28"/>
          <w:szCs w:val="28"/>
        </w:rPr>
        <w:t xml:space="preserve"> даних для підтримки системи фіксації</w:t>
      </w:r>
      <w:r w:rsidR="00A44438">
        <w:rPr>
          <w:sz w:val="28"/>
          <w:szCs w:val="28"/>
        </w:rPr>
        <w:t xml:space="preserve"> </w:t>
      </w:r>
      <w:r w:rsidR="00A44438" w:rsidRPr="00A44438">
        <w:rPr>
          <w:sz w:val="28"/>
          <w:szCs w:val="28"/>
        </w:rPr>
        <w:t>адміністративних правопорушень у сфері</w:t>
      </w:r>
      <w:r w:rsidR="00A44438">
        <w:rPr>
          <w:sz w:val="28"/>
          <w:szCs w:val="28"/>
        </w:rPr>
        <w:t xml:space="preserve"> </w:t>
      </w:r>
      <w:r w:rsidR="00A44438" w:rsidRPr="00A44438">
        <w:rPr>
          <w:sz w:val="28"/>
          <w:szCs w:val="28"/>
        </w:rPr>
        <w:t>забезпечення безпеки дорожнього руху</w:t>
      </w:r>
      <w:r w:rsidR="00A44438">
        <w:rPr>
          <w:sz w:val="28"/>
          <w:szCs w:val="28"/>
        </w:rPr>
        <w:t>.</w:t>
      </w:r>
    </w:p>
    <w:p w14:paraId="3F262983" w14:textId="472EAB38" w:rsidR="008F106F" w:rsidRDefault="00B079CE">
      <w:pPr>
        <w:spacing w:line="360" w:lineRule="auto"/>
        <w:ind w:firstLine="709"/>
        <w:jc w:val="both"/>
        <w:rPr>
          <w:sz w:val="28"/>
          <w:szCs w:val="28"/>
        </w:rPr>
      </w:pPr>
      <w:r>
        <w:rPr>
          <w:sz w:val="28"/>
          <w:szCs w:val="28"/>
        </w:rPr>
        <w:t xml:space="preserve">Був проведений аналіз предметного середовища, на його основі побудована ER-модель та реляційна схема. </w:t>
      </w:r>
      <w:r w:rsidR="00A54A1F">
        <w:rPr>
          <w:sz w:val="28"/>
          <w:szCs w:val="28"/>
        </w:rPr>
        <w:t xml:space="preserve">Використовуючи СУБД </w:t>
      </w:r>
      <w:r w:rsidR="00A54A1F">
        <w:rPr>
          <w:sz w:val="28"/>
          <w:szCs w:val="28"/>
          <w:lang w:val="en-US"/>
        </w:rPr>
        <w:t>PostgreSQL</w:t>
      </w:r>
      <w:r w:rsidR="00A54A1F">
        <w:rPr>
          <w:sz w:val="28"/>
          <w:szCs w:val="28"/>
        </w:rPr>
        <w:t xml:space="preserve"> </w:t>
      </w:r>
      <w:r>
        <w:rPr>
          <w:sz w:val="28"/>
          <w:szCs w:val="28"/>
        </w:rPr>
        <w:t>була створ</w:t>
      </w:r>
      <w:r w:rsidR="00836E7E">
        <w:rPr>
          <w:sz w:val="28"/>
          <w:szCs w:val="28"/>
        </w:rPr>
        <w:tab/>
      </w:r>
      <w:proofErr w:type="spellStart"/>
      <w:r>
        <w:rPr>
          <w:sz w:val="28"/>
          <w:szCs w:val="28"/>
        </w:rPr>
        <w:t>ена</w:t>
      </w:r>
      <w:proofErr w:type="spellEnd"/>
      <w:r>
        <w:rPr>
          <w:sz w:val="28"/>
          <w:szCs w:val="28"/>
        </w:rPr>
        <w:t xml:space="preserve"> база даних, в якій налаштовані користувачі та ролі. Дані були імпортовані до цієї бази. Також були розроблені функції, процедури, тригери, представлення та SQL-запити для ефективної роботи з базою даних. Окрім цього, була проведена оптимізація запитів для поліпшення їх продуктивності. </w:t>
      </w:r>
    </w:p>
    <w:p w14:paraId="36136CCB" w14:textId="32437C2A" w:rsidR="008F106F" w:rsidRDefault="00B079CE">
      <w:pPr>
        <w:spacing w:line="360" w:lineRule="auto"/>
        <w:ind w:firstLine="709"/>
        <w:jc w:val="both"/>
        <w:rPr>
          <w:sz w:val="28"/>
          <w:szCs w:val="28"/>
        </w:rPr>
      </w:pPr>
      <w:r>
        <w:rPr>
          <w:sz w:val="28"/>
          <w:szCs w:val="28"/>
        </w:rPr>
        <w:t xml:space="preserve">Здійснено успішну реалізацію бази даних для складського обліку підприємства </w:t>
      </w:r>
      <w:r w:rsidR="00A54A1F">
        <w:rPr>
          <w:sz w:val="28"/>
          <w:szCs w:val="28"/>
        </w:rPr>
        <w:t xml:space="preserve">використовуючи СУБД </w:t>
      </w:r>
      <w:r w:rsidR="00A54A1F">
        <w:rPr>
          <w:sz w:val="28"/>
          <w:szCs w:val="28"/>
          <w:lang w:val="en-US"/>
        </w:rPr>
        <w:t>PostgreSQL</w:t>
      </w:r>
      <w:r>
        <w:rPr>
          <w:sz w:val="28"/>
          <w:szCs w:val="28"/>
        </w:rPr>
        <w:t>, відповідно до вказаного варіанту завдання.</w:t>
      </w:r>
    </w:p>
    <w:p w14:paraId="2241784C" w14:textId="27A477E9" w:rsidR="00D42505" w:rsidRDefault="00D42505">
      <w:pPr>
        <w:rPr>
          <w:ins w:id="17" w:author="Соколов Олександр" w:date="2024-12-22T21:58:00Z"/>
          <w:sz w:val="28"/>
          <w:szCs w:val="28"/>
        </w:rPr>
      </w:pPr>
      <w:ins w:id="18" w:author="Соколов Олександр" w:date="2024-12-22T21:58:00Z">
        <w:r>
          <w:rPr>
            <w:sz w:val="28"/>
            <w:szCs w:val="28"/>
          </w:rPr>
          <w:br w:type="page"/>
        </w:r>
      </w:ins>
    </w:p>
    <w:p w14:paraId="6B98F837" w14:textId="7F2C14AB" w:rsidR="008F106F" w:rsidRPr="009D1F62" w:rsidDel="00D42505" w:rsidRDefault="008F106F" w:rsidP="009D1F62">
      <w:pPr>
        <w:pStyle w:val="TOC1"/>
        <w:rPr>
          <w:del w:id="19" w:author="Соколов Олександр" w:date="2024-12-22T21:58:00Z"/>
        </w:rPr>
        <w:pPrChange w:id="20" w:author="Соколов Олександр" w:date="2024-12-22T22:19:00Z">
          <w:pPr>
            <w:spacing w:line="360" w:lineRule="auto"/>
            <w:jc w:val="both"/>
          </w:pPr>
        </w:pPrChange>
      </w:pPr>
    </w:p>
    <w:p w14:paraId="3FF7C8A6" w14:textId="70ACF496" w:rsidR="009D1F62" w:rsidRDefault="00B079CE">
      <w:pPr>
        <w:pStyle w:val="TOC1"/>
        <w:rPr>
          <w:ins w:id="21" w:author="Соколов Олександр" w:date="2024-12-22T22:19:00Z"/>
          <w:rFonts w:eastAsiaTheme="minorEastAsia" w:cstheme="minorBidi"/>
          <w:b w:val="0"/>
          <w:bCs w:val="0"/>
          <w:caps w:val="0"/>
          <w:noProof/>
          <w:sz w:val="24"/>
          <w:szCs w:val="24"/>
          <w:lang w:val="en-UA"/>
        </w:rPr>
      </w:pPr>
      <w:r w:rsidRPr="009D1F62">
        <w:rPr>
          <w:smallCaps/>
          <w:color w:val="000000"/>
        </w:rPr>
        <w:t>Зміст</w:t>
      </w:r>
      <w:r w:rsidR="000E6BCA">
        <w:rPr>
          <w:smallCaps/>
          <w:color w:val="000000"/>
        </w:rPr>
        <w:br/>
      </w:r>
      <w:r w:rsidR="000E6BCA" w:rsidRPr="000E6BCA">
        <w:rPr>
          <w:smallCaps/>
          <w:color w:val="000000"/>
        </w:rPr>
        <w:fldChar w:fldCharType="begin"/>
      </w:r>
      <w:r w:rsidR="000E6BCA" w:rsidRPr="000E6BCA">
        <w:rPr>
          <w:smallCaps/>
          <w:color w:val="000000"/>
        </w:rPr>
        <w:instrText xml:space="preserve"> TOC \o "1-3" \h \z \u </w:instrText>
      </w:r>
      <w:r w:rsidR="000E6BCA" w:rsidRPr="000E6BCA">
        <w:rPr>
          <w:smallCaps/>
          <w:color w:val="000000"/>
        </w:rPr>
        <w:fldChar w:fldCharType="separate"/>
      </w:r>
      <w:ins w:id="22" w:author="Соколов Олександр" w:date="2024-12-22T22:19:00Z">
        <w:r w:rsidR="009D1F62" w:rsidRPr="0038451C">
          <w:rPr>
            <w:rStyle w:val="Hyperlink"/>
            <w:noProof/>
          </w:rPr>
          <w:fldChar w:fldCharType="begin"/>
        </w:r>
        <w:r w:rsidR="009D1F62" w:rsidRPr="0038451C">
          <w:rPr>
            <w:rStyle w:val="Hyperlink"/>
            <w:noProof/>
          </w:rPr>
          <w:instrText xml:space="preserve"> </w:instrText>
        </w:r>
        <w:r w:rsidR="009D1F62">
          <w:rPr>
            <w:noProof/>
          </w:rPr>
          <w:instrText>HYPERLINK \l "_Toc185798415"</w:instrText>
        </w:r>
        <w:r w:rsidR="009D1F62" w:rsidRPr="0038451C">
          <w:rPr>
            <w:rStyle w:val="Hyperlink"/>
            <w:noProof/>
          </w:rPr>
          <w:instrText xml:space="preserve"> </w:instrText>
        </w:r>
        <w:r w:rsidR="009D1F62" w:rsidRPr="0038451C">
          <w:rPr>
            <w:rStyle w:val="Hyperlink"/>
            <w:noProof/>
          </w:rPr>
        </w:r>
        <w:r w:rsidR="009D1F62" w:rsidRPr="0038451C">
          <w:rPr>
            <w:rStyle w:val="Hyperlink"/>
            <w:noProof/>
          </w:rPr>
          <w:fldChar w:fldCharType="separate"/>
        </w:r>
        <w:r w:rsidR="009D1F62" w:rsidRPr="0038451C">
          <w:rPr>
            <w:rStyle w:val="Hyperlink"/>
            <w:rFonts w:ascii="Times New Roman" w:eastAsia="Times New Roman" w:hAnsi="Times New Roman" w:cs="Times New Roman"/>
            <w:smallCaps/>
            <w:noProof/>
          </w:rPr>
          <w:t>ВСТУП</w:t>
        </w:r>
        <w:r w:rsidR="009D1F62">
          <w:rPr>
            <w:noProof/>
            <w:webHidden/>
          </w:rPr>
          <w:tab/>
        </w:r>
        <w:r w:rsidR="009D1F62">
          <w:rPr>
            <w:noProof/>
            <w:webHidden/>
          </w:rPr>
          <w:fldChar w:fldCharType="begin"/>
        </w:r>
        <w:r w:rsidR="009D1F62">
          <w:rPr>
            <w:noProof/>
            <w:webHidden/>
          </w:rPr>
          <w:instrText xml:space="preserve"> PAGEREF _Toc185798415 \h </w:instrText>
        </w:r>
        <w:r w:rsidR="009D1F62">
          <w:rPr>
            <w:noProof/>
            <w:webHidden/>
          </w:rPr>
        </w:r>
      </w:ins>
      <w:r w:rsidR="009D1F62">
        <w:rPr>
          <w:noProof/>
          <w:webHidden/>
        </w:rPr>
        <w:fldChar w:fldCharType="separate"/>
      </w:r>
      <w:ins w:id="23" w:author="Соколов Олександр" w:date="2024-12-22T22:19:00Z">
        <w:r w:rsidR="009D1F62">
          <w:rPr>
            <w:noProof/>
            <w:webHidden/>
          </w:rPr>
          <w:t>6</w:t>
        </w:r>
        <w:r w:rsidR="009D1F62">
          <w:rPr>
            <w:noProof/>
            <w:webHidden/>
          </w:rPr>
          <w:fldChar w:fldCharType="end"/>
        </w:r>
        <w:r w:rsidR="009D1F62" w:rsidRPr="0038451C">
          <w:rPr>
            <w:rStyle w:val="Hyperlink"/>
            <w:noProof/>
          </w:rPr>
          <w:fldChar w:fldCharType="end"/>
        </w:r>
      </w:ins>
    </w:p>
    <w:p w14:paraId="1FD96C30" w14:textId="0909723C" w:rsidR="009D1F62" w:rsidRDefault="009D1F62">
      <w:pPr>
        <w:pStyle w:val="TOC1"/>
        <w:rPr>
          <w:ins w:id="24" w:author="Соколов Олександр" w:date="2024-12-22T22:19:00Z"/>
          <w:rFonts w:eastAsiaTheme="minorEastAsia" w:cstheme="minorBidi"/>
          <w:b w:val="0"/>
          <w:bCs w:val="0"/>
          <w:caps w:val="0"/>
          <w:noProof/>
          <w:sz w:val="24"/>
          <w:szCs w:val="24"/>
          <w:lang w:val="en-UA"/>
        </w:rPr>
      </w:pPr>
      <w:ins w:id="2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"_Toc185798416"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1</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АНАЛІЗ ПРЕДМЕТНОГО СЕРЕДОВИЩА</w:t>
        </w:r>
        <w:r>
          <w:rPr>
            <w:noProof/>
            <w:webHidden/>
          </w:rPr>
          <w:tab/>
        </w:r>
        <w:r>
          <w:rPr>
            <w:noProof/>
            <w:webHidden/>
          </w:rPr>
          <w:fldChar w:fldCharType="begin"/>
        </w:r>
        <w:r>
          <w:rPr>
            <w:noProof/>
            <w:webHidden/>
          </w:rPr>
          <w:instrText xml:space="preserve"> PAGEREF _Toc185798416 \h </w:instrText>
        </w:r>
        <w:r>
          <w:rPr>
            <w:noProof/>
            <w:webHidden/>
          </w:rPr>
        </w:r>
      </w:ins>
      <w:r>
        <w:rPr>
          <w:noProof/>
          <w:webHidden/>
        </w:rPr>
        <w:fldChar w:fldCharType="separate"/>
      </w:r>
      <w:ins w:id="26" w:author="Соколов Олександр" w:date="2024-12-22T22:19:00Z">
        <w:r>
          <w:rPr>
            <w:noProof/>
            <w:webHidden/>
          </w:rPr>
          <w:t>8</w:t>
        </w:r>
        <w:r>
          <w:rPr>
            <w:noProof/>
            <w:webHidden/>
          </w:rPr>
          <w:fldChar w:fldCharType="end"/>
        </w:r>
        <w:r w:rsidRPr="0038451C">
          <w:rPr>
            <w:rStyle w:val="Hyperlink"/>
            <w:noProof/>
          </w:rPr>
          <w:fldChar w:fldCharType="end"/>
        </w:r>
      </w:ins>
    </w:p>
    <w:p w14:paraId="731825C8" w14:textId="47266ED5" w:rsidR="009D1F62" w:rsidRDefault="009D1F62">
      <w:pPr>
        <w:pStyle w:val="TOC2"/>
        <w:rPr>
          <w:ins w:id="27" w:author="Соколов Олександр" w:date="2024-12-22T22:19:00Z"/>
          <w:rFonts w:eastAsiaTheme="minorEastAsia" w:cstheme="minorBidi"/>
          <w:smallCaps w:val="0"/>
          <w:noProof/>
          <w:sz w:val="24"/>
          <w:szCs w:val="24"/>
          <w:lang w:val="en-UA"/>
        </w:rPr>
      </w:pPr>
      <w:ins w:id="2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"_Toc185798417"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1.1 Опис предметного середовища</w:t>
        </w:r>
        <w:r>
          <w:rPr>
            <w:noProof/>
            <w:webHidden/>
          </w:rPr>
          <w:tab/>
        </w:r>
        <w:r>
          <w:rPr>
            <w:noProof/>
            <w:webHidden/>
          </w:rPr>
          <w:fldChar w:fldCharType="begin"/>
        </w:r>
        <w:r>
          <w:rPr>
            <w:noProof/>
            <w:webHidden/>
          </w:rPr>
          <w:instrText xml:space="preserve"> PAGEREF _Toc185798417 \h </w:instrText>
        </w:r>
        <w:r>
          <w:rPr>
            <w:noProof/>
            <w:webHidden/>
          </w:rPr>
        </w:r>
      </w:ins>
      <w:r>
        <w:rPr>
          <w:noProof/>
          <w:webHidden/>
        </w:rPr>
        <w:fldChar w:fldCharType="separate"/>
      </w:r>
      <w:ins w:id="29" w:author="Соколов Олександр" w:date="2024-12-22T22:19:00Z">
        <w:r>
          <w:rPr>
            <w:noProof/>
            <w:webHidden/>
          </w:rPr>
          <w:t>8</w:t>
        </w:r>
        <w:r>
          <w:rPr>
            <w:noProof/>
            <w:webHidden/>
          </w:rPr>
          <w:fldChar w:fldCharType="end"/>
        </w:r>
        <w:r w:rsidRPr="0038451C">
          <w:rPr>
            <w:rStyle w:val="Hyperlink"/>
            <w:noProof/>
          </w:rPr>
          <w:fldChar w:fldCharType="end"/>
        </w:r>
      </w:ins>
    </w:p>
    <w:p w14:paraId="006E5A47" w14:textId="7954633B" w:rsidR="009D1F62" w:rsidRDefault="009D1F62">
      <w:pPr>
        <w:pStyle w:val="TOC2"/>
        <w:rPr>
          <w:ins w:id="30" w:author="Соколов Олександр" w:date="2024-12-22T22:19:00Z"/>
          <w:rFonts w:eastAsiaTheme="minorEastAsia" w:cstheme="minorBidi"/>
          <w:smallCaps w:val="0"/>
          <w:noProof/>
          <w:sz w:val="24"/>
          <w:szCs w:val="24"/>
          <w:lang w:val="en-UA"/>
        </w:rPr>
      </w:pPr>
      <w:ins w:id="3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"_Toc185798418"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1.2 Аналіз існуючих програмних продуктів</w:t>
        </w:r>
        <w:r>
          <w:rPr>
            <w:noProof/>
            <w:webHidden/>
          </w:rPr>
          <w:tab/>
        </w:r>
        <w:r>
          <w:rPr>
            <w:noProof/>
            <w:webHidden/>
          </w:rPr>
          <w:fldChar w:fldCharType="begin"/>
        </w:r>
        <w:r>
          <w:rPr>
            <w:noProof/>
            <w:webHidden/>
          </w:rPr>
          <w:instrText xml:space="preserve"> PAGEREF _Toc185798418 \h </w:instrText>
        </w:r>
        <w:r>
          <w:rPr>
            <w:noProof/>
            <w:webHidden/>
          </w:rPr>
        </w:r>
      </w:ins>
      <w:r>
        <w:rPr>
          <w:noProof/>
          <w:webHidden/>
        </w:rPr>
        <w:fldChar w:fldCharType="separate"/>
      </w:r>
      <w:ins w:id="32" w:author="Соколов Олександр" w:date="2024-12-22T22:19:00Z">
        <w:r>
          <w:rPr>
            <w:noProof/>
            <w:webHidden/>
          </w:rPr>
          <w:t>10</w:t>
        </w:r>
        <w:r>
          <w:rPr>
            <w:noProof/>
            <w:webHidden/>
          </w:rPr>
          <w:fldChar w:fldCharType="end"/>
        </w:r>
        <w:r w:rsidRPr="0038451C">
          <w:rPr>
            <w:rStyle w:val="Hyperlink"/>
            <w:noProof/>
          </w:rPr>
          <w:fldChar w:fldCharType="end"/>
        </w:r>
      </w:ins>
    </w:p>
    <w:p w14:paraId="248A0992" w14:textId="1A173FE6" w:rsidR="009D1F62" w:rsidRDefault="009D1F62">
      <w:pPr>
        <w:pStyle w:val="TOC2"/>
        <w:rPr>
          <w:ins w:id="33" w:author="Соколов Олександр" w:date="2024-12-22T22:19:00Z"/>
          <w:rFonts w:eastAsiaTheme="minorEastAsia" w:cstheme="minorBidi"/>
          <w:smallCaps w:val="0"/>
          <w:noProof/>
          <w:sz w:val="24"/>
          <w:szCs w:val="24"/>
          <w:lang w:val="en-UA"/>
        </w:rPr>
      </w:pPr>
      <w:ins w:id="3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"_Toc185798419"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1.3 Висновки</w:t>
        </w:r>
        <w:r>
          <w:rPr>
            <w:noProof/>
            <w:webHidden/>
          </w:rPr>
          <w:tab/>
        </w:r>
        <w:r>
          <w:rPr>
            <w:noProof/>
            <w:webHidden/>
          </w:rPr>
          <w:fldChar w:fldCharType="begin"/>
        </w:r>
        <w:r>
          <w:rPr>
            <w:noProof/>
            <w:webHidden/>
          </w:rPr>
          <w:instrText xml:space="preserve"> PAGEREF _Toc185798419 \h </w:instrText>
        </w:r>
        <w:r>
          <w:rPr>
            <w:noProof/>
            <w:webHidden/>
          </w:rPr>
        </w:r>
      </w:ins>
      <w:r>
        <w:rPr>
          <w:noProof/>
          <w:webHidden/>
        </w:rPr>
        <w:fldChar w:fldCharType="separate"/>
      </w:r>
      <w:ins w:id="35" w:author="Соколов Олександр" w:date="2024-12-22T22:19:00Z">
        <w:r>
          <w:rPr>
            <w:noProof/>
            <w:webHidden/>
          </w:rPr>
          <w:t>14</w:t>
        </w:r>
        <w:r>
          <w:rPr>
            <w:noProof/>
            <w:webHidden/>
          </w:rPr>
          <w:fldChar w:fldCharType="end"/>
        </w:r>
        <w:r w:rsidRPr="0038451C">
          <w:rPr>
            <w:rStyle w:val="Hyperlink"/>
            <w:noProof/>
          </w:rPr>
          <w:fldChar w:fldCharType="end"/>
        </w:r>
      </w:ins>
    </w:p>
    <w:p w14:paraId="5E9DED38" w14:textId="260769A6" w:rsidR="009D1F62" w:rsidRDefault="009D1F62">
      <w:pPr>
        <w:pStyle w:val="TOC1"/>
        <w:rPr>
          <w:ins w:id="36" w:author="Соколов Олександр" w:date="2024-12-22T22:19:00Z"/>
          <w:rFonts w:eastAsiaTheme="minorEastAsia" w:cstheme="minorBidi"/>
          <w:b w:val="0"/>
          <w:bCs w:val="0"/>
          <w:caps w:val="0"/>
          <w:noProof/>
          <w:sz w:val="24"/>
          <w:szCs w:val="24"/>
          <w:lang w:val="en-UA"/>
        </w:rPr>
      </w:pPr>
      <w:ins w:id="3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2</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ПОСТАНОВКА ЗАВДАННЯ</w:t>
        </w:r>
        <w:r>
          <w:rPr>
            <w:noProof/>
            <w:webHidden/>
          </w:rPr>
          <w:tab/>
        </w:r>
        <w:r>
          <w:rPr>
            <w:noProof/>
            <w:webHidden/>
          </w:rPr>
          <w:fldChar w:fldCharType="begin"/>
        </w:r>
        <w:r>
          <w:rPr>
            <w:noProof/>
            <w:webHidden/>
          </w:rPr>
          <w:instrText xml:space="preserve"> PAGEREF _Toc185798420 \h </w:instrText>
        </w:r>
        <w:r>
          <w:rPr>
            <w:noProof/>
            <w:webHidden/>
          </w:rPr>
        </w:r>
      </w:ins>
      <w:r>
        <w:rPr>
          <w:noProof/>
          <w:webHidden/>
        </w:rPr>
        <w:fldChar w:fldCharType="separate"/>
      </w:r>
      <w:ins w:id="38" w:author="Соколов Олександр" w:date="2024-12-22T22:19:00Z">
        <w:r>
          <w:rPr>
            <w:noProof/>
            <w:webHidden/>
          </w:rPr>
          <w:t>15</w:t>
        </w:r>
        <w:r>
          <w:rPr>
            <w:noProof/>
            <w:webHidden/>
          </w:rPr>
          <w:fldChar w:fldCharType="end"/>
        </w:r>
        <w:r w:rsidRPr="0038451C">
          <w:rPr>
            <w:rStyle w:val="Hyperlink"/>
            <w:noProof/>
          </w:rPr>
          <w:fldChar w:fldCharType="end"/>
        </w:r>
      </w:ins>
    </w:p>
    <w:p w14:paraId="6BA2781D" w14:textId="3FECB428" w:rsidR="009D1F62" w:rsidRDefault="009D1F62">
      <w:pPr>
        <w:pStyle w:val="TOC2"/>
        <w:rPr>
          <w:ins w:id="39" w:author="Соколов Олександр" w:date="2024-12-22T22:19:00Z"/>
          <w:rFonts w:eastAsiaTheme="minorEastAsia" w:cstheme="minorBidi"/>
          <w:smallCaps w:val="0"/>
          <w:noProof/>
          <w:sz w:val="24"/>
          <w:szCs w:val="24"/>
          <w:lang w:val="en-UA"/>
        </w:rPr>
      </w:pPr>
      <w:ins w:id="4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2.1 Завдання</w:t>
        </w:r>
        <w:r>
          <w:rPr>
            <w:noProof/>
            <w:webHidden/>
          </w:rPr>
          <w:tab/>
        </w:r>
        <w:r>
          <w:rPr>
            <w:noProof/>
            <w:webHidden/>
          </w:rPr>
          <w:fldChar w:fldCharType="begin"/>
        </w:r>
        <w:r>
          <w:rPr>
            <w:noProof/>
            <w:webHidden/>
          </w:rPr>
          <w:instrText xml:space="preserve"> PAGEREF _Toc185798421 \h </w:instrText>
        </w:r>
        <w:r>
          <w:rPr>
            <w:noProof/>
            <w:webHidden/>
          </w:rPr>
        </w:r>
      </w:ins>
      <w:r>
        <w:rPr>
          <w:noProof/>
          <w:webHidden/>
        </w:rPr>
        <w:fldChar w:fldCharType="separate"/>
      </w:r>
      <w:ins w:id="41" w:author="Соколов Олександр" w:date="2024-12-22T22:19:00Z">
        <w:r>
          <w:rPr>
            <w:noProof/>
            <w:webHidden/>
          </w:rPr>
          <w:t>15</w:t>
        </w:r>
        <w:r>
          <w:rPr>
            <w:noProof/>
            <w:webHidden/>
          </w:rPr>
          <w:fldChar w:fldCharType="end"/>
        </w:r>
        <w:r w:rsidRPr="0038451C">
          <w:rPr>
            <w:rStyle w:val="Hyperlink"/>
            <w:noProof/>
          </w:rPr>
          <w:fldChar w:fldCharType="end"/>
        </w:r>
      </w:ins>
    </w:p>
    <w:p w14:paraId="52E6CEF2" w14:textId="37175BA1" w:rsidR="009D1F62" w:rsidRDefault="009D1F62">
      <w:pPr>
        <w:pStyle w:val="TOC2"/>
        <w:rPr>
          <w:ins w:id="42" w:author="Соколов Олександр" w:date="2024-12-22T22:19:00Z"/>
          <w:rFonts w:eastAsiaTheme="minorEastAsia" w:cstheme="minorBidi"/>
          <w:smallCaps w:val="0"/>
          <w:noProof/>
          <w:sz w:val="24"/>
          <w:szCs w:val="24"/>
          <w:lang w:val="en-UA"/>
        </w:rPr>
      </w:pPr>
      <w:ins w:id="4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2.2 Мета</w:t>
        </w:r>
        <w:r>
          <w:rPr>
            <w:noProof/>
            <w:webHidden/>
          </w:rPr>
          <w:tab/>
        </w:r>
        <w:r>
          <w:rPr>
            <w:noProof/>
            <w:webHidden/>
          </w:rPr>
          <w:fldChar w:fldCharType="begin"/>
        </w:r>
        <w:r>
          <w:rPr>
            <w:noProof/>
            <w:webHidden/>
          </w:rPr>
          <w:instrText xml:space="preserve"> PAGEREF _Toc185798422 \h </w:instrText>
        </w:r>
        <w:r>
          <w:rPr>
            <w:noProof/>
            <w:webHidden/>
          </w:rPr>
        </w:r>
      </w:ins>
      <w:r>
        <w:rPr>
          <w:noProof/>
          <w:webHidden/>
        </w:rPr>
        <w:fldChar w:fldCharType="separate"/>
      </w:r>
      <w:ins w:id="44" w:author="Соколов Олександр" w:date="2024-12-22T22:19:00Z">
        <w:r>
          <w:rPr>
            <w:noProof/>
            <w:webHidden/>
          </w:rPr>
          <w:t>15</w:t>
        </w:r>
        <w:r>
          <w:rPr>
            <w:noProof/>
            <w:webHidden/>
          </w:rPr>
          <w:fldChar w:fldCharType="end"/>
        </w:r>
        <w:r w:rsidRPr="0038451C">
          <w:rPr>
            <w:rStyle w:val="Hyperlink"/>
            <w:noProof/>
          </w:rPr>
          <w:fldChar w:fldCharType="end"/>
        </w:r>
      </w:ins>
    </w:p>
    <w:p w14:paraId="7B9DEEA8" w14:textId="31166B67" w:rsidR="009D1F62" w:rsidRDefault="009D1F62">
      <w:pPr>
        <w:pStyle w:val="TOC2"/>
        <w:rPr>
          <w:ins w:id="45" w:author="Соколов Олександр" w:date="2024-12-22T22:19:00Z"/>
          <w:rFonts w:eastAsiaTheme="minorEastAsia" w:cstheme="minorBidi"/>
          <w:smallCaps w:val="0"/>
          <w:noProof/>
          <w:sz w:val="24"/>
          <w:szCs w:val="24"/>
          <w:lang w:val="en-UA"/>
        </w:rPr>
      </w:pPr>
      <w:ins w:id="4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2.2 Вимоги до бази даних</w:t>
        </w:r>
        <w:r>
          <w:rPr>
            <w:noProof/>
            <w:webHidden/>
          </w:rPr>
          <w:tab/>
        </w:r>
        <w:r>
          <w:rPr>
            <w:noProof/>
            <w:webHidden/>
          </w:rPr>
          <w:fldChar w:fldCharType="begin"/>
        </w:r>
        <w:r>
          <w:rPr>
            <w:noProof/>
            <w:webHidden/>
          </w:rPr>
          <w:instrText xml:space="preserve"> PAGEREF _Toc185798423 \h </w:instrText>
        </w:r>
        <w:r>
          <w:rPr>
            <w:noProof/>
            <w:webHidden/>
          </w:rPr>
        </w:r>
      </w:ins>
      <w:r>
        <w:rPr>
          <w:noProof/>
          <w:webHidden/>
        </w:rPr>
        <w:fldChar w:fldCharType="separate"/>
      </w:r>
      <w:ins w:id="47" w:author="Соколов Олександр" w:date="2024-12-22T22:19:00Z">
        <w:r>
          <w:rPr>
            <w:noProof/>
            <w:webHidden/>
          </w:rPr>
          <w:t>15</w:t>
        </w:r>
        <w:r>
          <w:rPr>
            <w:noProof/>
            <w:webHidden/>
          </w:rPr>
          <w:fldChar w:fldCharType="end"/>
        </w:r>
        <w:r w:rsidRPr="0038451C">
          <w:rPr>
            <w:rStyle w:val="Hyperlink"/>
            <w:noProof/>
          </w:rPr>
          <w:fldChar w:fldCharType="end"/>
        </w:r>
      </w:ins>
    </w:p>
    <w:p w14:paraId="74D98D94" w14:textId="66AB065F" w:rsidR="009D1F62" w:rsidRDefault="009D1F62">
      <w:pPr>
        <w:pStyle w:val="TOC2"/>
        <w:rPr>
          <w:ins w:id="48" w:author="Соколов Олександр" w:date="2024-12-22T22:19:00Z"/>
          <w:rFonts w:eastAsiaTheme="minorEastAsia" w:cstheme="minorBidi"/>
          <w:smallCaps w:val="0"/>
          <w:noProof/>
          <w:sz w:val="24"/>
          <w:szCs w:val="24"/>
          <w:lang w:val="en-UA"/>
        </w:rPr>
      </w:pPr>
      <w:ins w:id="4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2.3 Висновки</w:t>
        </w:r>
        <w:r>
          <w:rPr>
            <w:noProof/>
            <w:webHidden/>
          </w:rPr>
          <w:tab/>
        </w:r>
        <w:r>
          <w:rPr>
            <w:noProof/>
            <w:webHidden/>
          </w:rPr>
          <w:fldChar w:fldCharType="begin"/>
        </w:r>
        <w:r>
          <w:rPr>
            <w:noProof/>
            <w:webHidden/>
          </w:rPr>
          <w:instrText xml:space="preserve"> PAGEREF _Toc185798424 \h </w:instrText>
        </w:r>
        <w:r>
          <w:rPr>
            <w:noProof/>
            <w:webHidden/>
          </w:rPr>
        </w:r>
      </w:ins>
      <w:r>
        <w:rPr>
          <w:noProof/>
          <w:webHidden/>
        </w:rPr>
        <w:fldChar w:fldCharType="separate"/>
      </w:r>
      <w:ins w:id="50" w:author="Соколов Олександр" w:date="2024-12-22T22:19:00Z">
        <w:r>
          <w:rPr>
            <w:noProof/>
            <w:webHidden/>
          </w:rPr>
          <w:t>16</w:t>
        </w:r>
        <w:r>
          <w:rPr>
            <w:noProof/>
            <w:webHidden/>
          </w:rPr>
          <w:fldChar w:fldCharType="end"/>
        </w:r>
        <w:r w:rsidRPr="0038451C">
          <w:rPr>
            <w:rStyle w:val="Hyperlink"/>
            <w:noProof/>
          </w:rPr>
          <w:fldChar w:fldCharType="end"/>
        </w:r>
      </w:ins>
    </w:p>
    <w:p w14:paraId="59194BFE" w14:textId="6092D547" w:rsidR="009D1F62" w:rsidRDefault="009D1F62">
      <w:pPr>
        <w:pStyle w:val="TOC1"/>
        <w:rPr>
          <w:ins w:id="51" w:author="Соколов Олександр" w:date="2024-12-22T22:19:00Z"/>
          <w:rFonts w:eastAsiaTheme="minorEastAsia" w:cstheme="minorBidi"/>
          <w:b w:val="0"/>
          <w:bCs w:val="0"/>
          <w:caps w:val="0"/>
          <w:noProof/>
          <w:sz w:val="24"/>
          <w:szCs w:val="24"/>
          <w:lang w:val="en-UA"/>
        </w:rPr>
      </w:pPr>
      <w:ins w:id="5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3</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ПОБУДОВА ER-МОДЕЛІ</w:t>
        </w:r>
        <w:r>
          <w:rPr>
            <w:noProof/>
            <w:webHidden/>
          </w:rPr>
          <w:tab/>
        </w:r>
        <w:r>
          <w:rPr>
            <w:noProof/>
            <w:webHidden/>
          </w:rPr>
          <w:fldChar w:fldCharType="begin"/>
        </w:r>
        <w:r>
          <w:rPr>
            <w:noProof/>
            <w:webHidden/>
          </w:rPr>
          <w:instrText xml:space="preserve"> PAGEREF _Toc185798425 \h </w:instrText>
        </w:r>
        <w:r>
          <w:rPr>
            <w:noProof/>
            <w:webHidden/>
          </w:rPr>
        </w:r>
      </w:ins>
      <w:r>
        <w:rPr>
          <w:noProof/>
          <w:webHidden/>
        </w:rPr>
        <w:fldChar w:fldCharType="separate"/>
      </w:r>
      <w:ins w:id="53" w:author="Соколов Олександр" w:date="2024-12-22T22:19:00Z">
        <w:r>
          <w:rPr>
            <w:noProof/>
            <w:webHidden/>
          </w:rPr>
          <w:t>17</w:t>
        </w:r>
        <w:r>
          <w:rPr>
            <w:noProof/>
            <w:webHidden/>
          </w:rPr>
          <w:fldChar w:fldCharType="end"/>
        </w:r>
        <w:r w:rsidRPr="0038451C">
          <w:rPr>
            <w:rStyle w:val="Hyperlink"/>
            <w:noProof/>
          </w:rPr>
          <w:fldChar w:fldCharType="end"/>
        </w:r>
      </w:ins>
    </w:p>
    <w:p w14:paraId="3A853866" w14:textId="155A68C7" w:rsidR="009D1F62" w:rsidRDefault="009D1F62">
      <w:pPr>
        <w:pStyle w:val="TOC2"/>
        <w:rPr>
          <w:ins w:id="54" w:author="Соколов Олександр" w:date="2024-12-22T22:19:00Z"/>
          <w:rFonts w:eastAsiaTheme="minorEastAsia" w:cstheme="minorBidi"/>
          <w:smallCaps w:val="0"/>
          <w:noProof/>
          <w:sz w:val="24"/>
          <w:szCs w:val="24"/>
          <w:lang w:val="en-UA"/>
        </w:rPr>
      </w:pPr>
      <w:ins w:id="5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3.1 Бізнес-правила</w:t>
        </w:r>
        <w:r>
          <w:rPr>
            <w:noProof/>
            <w:webHidden/>
          </w:rPr>
          <w:tab/>
        </w:r>
        <w:r>
          <w:rPr>
            <w:noProof/>
            <w:webHidden/>
          </w:rPr>
          <w:fldChar w:fldCharType="begin"/>
        </w:r>
        <w:r>
          <w:rPr>
            <w:noProof/>
            <w:webHidden/>
          </w:rPr>
          <w:instrText xml:space="preserve"> PAGEREF _Toc185798426 \h </w:instrText>
        </w:r>
        <w:r>
          <w:rPr>
            <w:noProof/>
            <w:webHidden/>
          </w:rPr>
        </w:r>
      </w:ins>
      <w:r>
        <w:rPr>
          <w:noProof/>
          <w:webHidden/>
        </w:rPr>
        <w:fldChar w:fldCharType="separate"/>
      </w:r>
      <w:ins w:id="56" w:author="Соколов Олександр" w:date="2024-12-22T22:19:00Z">
        <w:r>
          <w:rPr>
            <w:noProof/>
            <w:webHidden/>
          </w:rPr>
          <w:t>17</w:t>
        </w:r>
        <w:r>
          <w:rPr>
            <w:noProof/>
            <w:webHidden/>
          </w:rPr>
          <w:fldChar w:fldCharType="end"/>
        </w:r>
        <w:r w:rsidRPr="0038451C">
          <w:rPr>
            <w:rStyle w:val="Hyperlink"/>
            <w:noProof/>
          </w:rPr>
          <w:fldChar w:fldCharType="end"/>
        </w:r>
      </w:ins>
    </w:p>
    <w:p w14:paraId="23D174D4" w14:textId="028C9387" w:rsidR="009D1F62" w:rsidRDefault="009D1F62">
      <w:pPr>
        <w:pStyle w:val="TOC2"/>
        <w:rPr>
          <w:ins w:id="57" w:author="Соколов Олександр" w:date="2024-12-22T22:19:00Z"/>
          <w:rFonts w:eastAsiaTheme="minorEastAsia" w:cstheme="minorBidi"/>
          <w:smallCaps w:val="0"/>
          <w:noProof/>
          <w:sz w:val="24"/>
          <w:szCs w:val="24"/>
          <w:lang w:val="en-UA"/>
        </w:rPr>
      </w:pPr>
      <w:ins w:id="5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3.2 Виділені сутності</w:t>
        </w:r>
        <w:r>
          <w:rPr>
            <w:noProof/>
            <w:webHidden/>
          </w:rPr>
          <w:tab/>
        </w:r>
        <w:r>
          <w:rPr>
            <w:noProof/>
            <w:webHidden/>
          </w:rPr>
          <w:fldChar w:fldCharType="begin"/>
        </w:r>
        <w:r>
          <w:rPr>
            <w:noProof/>
            <w:webHidden/>
          </w:rPr>
          <w:instrText xml:space="preserve"> PAGEREF _Toc185798427 \h </w:instrText>
        </w:r>
        <w:r>
          <w:rPr>
            <w:noProof/>
            <w:webHidden/>
          </w:rPr>
        </w:r>
      </w:ins>
      <w:r>
        <w:rPr>
          <w:noProof/>
          <w:webHidden/>
        </w:rPr>
        <w:fldChar w:fldCharType="separate"/>
      </w:r>
      <w:ins w:id="59" w:author="Соколов Олександр" w:date="2024-12-22T22:19:00Z">
        <w:r>
          <w:rPr>
            <w:noProof/>
            <w:webHidden/>
          </w:rPr>
          <w:t>18</w:t>
        </w:r>
        <w:r>
          <w:rPr>
            <w:noProof/>
            <w:webHidden/>
          </w:rPr>
          <w:fldChar w:fldCharType="end"/>
        </w:r>
        <w:r w:rsidRPr="0038451C">
          <w:rPr>
            <w:rStyle w:val="Hyperlink"/>
            <w:noProof/>
          </w:rPr>
          <w:fldChar w:fldCharType="end"/>
        </w:r>
      </w:ins>
    </w:p>
    <w:p w14:paraId="357B9F57" w14:textId="25F28B86" w:rsidR="009D1F62" w:rsidRDefault="009D1F62">
      <w:pPr>
        <w:pStyle w:val="TOC2"/>
        <w:rPr>
          <w:ins w:id="60" w:author="Соколов Олександр" w:date="2024-12-22T22:19:00Z"/>
          <w:rFonts w:eastAsiaTheme="minorEastAsia" w:cstheme="minorBidi"/>
          <w:smallCaps w:val="0"/>
          <w:noProof/>
          <w:sz w:val="24"/>
          <w:szCs w:val="24"/>
          <w:lang w:val="en-UA"/>
        </w:rPr>
      </w:pPr>
      <w:ins w:id="6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3.3 Опис сутностей</w:t>
        </w:r>
        <w:r>
          <w:rPr>
            <w:noProof/>
            <w:webHidden/>
          </w:rPr>
          <w:tab/>
        </w:r>
        <w:r>
          <w:rPr>
            <w:noProof/>
            <w:webHidden/>
          </w:rPr>
          <w:fldChar w:fldCharType="begin"/>
        </w:r>
        <w:r>
          <w:rPr>
            <w:noProof/>
            <w:webHidden/>
          </w:rPr>
          <w:instrText xml:space="preserve"> PAGEREF _Toc185798428 \h </w:instrText>
        </w:r>
        <w:r>
          <w:rPr>
            <w:noProof/>
            <w:webHidden/>
          </w:rPr>
        </w:r>
      </w:ins>
      <w:r>
        <w:rPr>
          <w:noProof/>
          <w:webHidden/>
        </w:rPr>
        <w:fldChar w:fldCharType="separate"/>
      </w:r>
      <w:ins w:id="62" w:author="Соколов Олександр" w:date="2024-12-22T22:19:00Z">
        <w:r>
          <w:rPr>
            <w:noProof/>
            <w:webHidden/>
          </w:rPr>
          <w:t>19</w:t>
        </w:r>
        <w:r>
          <w:rPr>
            <w:noProof/>
            <w:webHidden/>
          </w:rPr>
          <w:fldChar w:fldCharType="end"/>
        </w:r>
        <w:r w:rsidRPr="0038451C">
          <w:rPr>
            <w:rStyle w:val="Hyperlink"/>
            <w:noProof/>
          </w:rPr>
          <w:fldChar w:fldCharType="end"/>
        </w:r>
      </w:ins>
    </w:p>
    <w:p w14:paraId="629C9A87" w14:textId="7DBFFD38" w:rsidR="009D1F62" w:rsidRDefault="009D1F62">
      <w:pPr>
        <w:pStyle w:val="TOC3"/>
        <w:tabs>
          <w:tab w:val="right" w:leader="dot" w:pos="9345"/>
        </w:tabs>
        <w:rPr>
          <w:ins w:id="63" w:author="Соколов Олександр" w:date="2024-12-22T22:19:00Z"/>
          <w:rFonts w:eastAsiaTheme="minorEastAsia" w:cstheme="minorBidi"/>
          <w:i w:val="0"/>
          <w:iCs w:val="0"/>
          <w:noProof/>
          <w:sz w:val="24"/>
          <w:szCs w:val="24"/>
          <w:lang w:val="en-UA"/>
        </w:rPr>
      </w:pPr>
      <w:ins w:id="6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"_Toc185798429"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3.1 – Опис сутностей</w:t>
        </w:r>
        <w:r>
          <w:rPr>
            <w:noProof/>
            <w:webHidden/>
          </w:rPr>
          <w:tab/>
        </w:r>
        <w:r>
          <w:rPr>
            <w:noProof/>
            <w:webHidden/>
          </w:rPr>
          <w:fldChar w:fldCharType="begin"/>
        </w:r>
        <w:r>
          <w:rPr>
            <w:noProof/>
            <w:webHidden/>
          </w:rPr>
          <w:instrText xml:space="preserve"> PAGEREF _Toc185798429 \h </w:instrText>
        </w:r>
        <w:r>
          <w:rPr>
            <w:noProof/>
            <w:webHidden/>
          </w:rPr>
        </w:r>
      </w:ins>
      <w:r>
        <w:rPr>
          <w:noProof/>
          <w:webHidden/>
        </w:rPr>
        <w:fldChar w:fldCharType="separate"/>
      </w:r>
      <w:ins w:id="65" w:author="Соколов Олександр" w:date="2024-12-22T22:19:00Z">
        <w:r>
          <w:rPr>
            <w:noProof/>
            <w:webHidden/>
          </w:rPr>
          <w:t>19</w:t>
        </w:r>
        <w:r>
          <w:rPr>
            <w:noProof/>
            <w:webHidden/>
          </w:rPr>
          <w:fldChar w:fldCharType="end"/>
        </w:r>
        <w:r w:rsidRPr="0038451C">
          <w:rPr>
            <w:rStyle w:val="Hyperlink"/>
            <w:noProof/>
          </w:rPr>
          <w:fldChar w:fldCharType="end"/>
        </w:r>
      </w:ins>
    </w:p>
    <w:p w14:paraId="2CE129A6" w14:textId="0D9588A1" w:rsidR="009D1F62" w:rsidRDefault="009D1F62">
      <w:pPr>
        <w:pStyle w:val="TOC2"/>
        <w:rPr>
          <w:ins w:id="66" w:author="Соколов Олександр" w:date="2024-12-22T22:19:00Z"/>
          <w:rFonts w:eastAsiaTheme="minorEastAsia" w:cstheme="minorBidi"/>
          <w:smallCaps w:val="0"/>
          <w:noProof/>
          <w:sz w:val="24"/>
          <w:szCs w:val="24"/>
          <w:lang w:val="en-UA"/>
        </w:rPr>
      </w:pPr>
      <w:ins w:id="6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3.4 Опис зв’язків між сутностями</w:t>
        </w:r>
        <w:r>
          <w:rPr>
            <w:noProof/>
            <w:webHidden/>
          </w:rPr>
          <w:tab/>
        </w:r>
        <w:r>
          <w:rPr>
            <w:noProof/>
            <w:webHidden/>
          </w:rPr>
          <w:fldChar w:fldCharType="begin"/>
        </w:r>
        <w:r>
          <w:rPr>
            <w:noProof/>
            <w:webHidden/>
          </w:rPr>
          <w:instrText xml:space="preserve"> PAGEREF _Toc185798430 \h </w:instrText>
        </w:r>
        <w:r>
          <w:rPr>
            <w:noProof/>
            <w:webHidden/>
          </w:rPr>
        </w:r>
      </w:ins>
      <w:r>
        <w:rPr>
          <w:noProof/>
          <w:webHidden/>
        </w:rPr>
        <w:fldChar w:fldCharType="separate"/>
      </w:r>
      <w:ins w:id="68" w:author="Соколов Олександр" w:date="2024-12-22T22:19:00Z">
        <w:r>
          <w:rPr>
            <w:noProof/>
            <w:webHidden/>
          </w:rPr>
          <w:t>28</w:t>
        </w:r>
        <w:r>
          <w:rPr>
            <w:noProof/>
            <w:webHidden/>
          </w:rPr>
          <w:fldChar w:fldCharType="end"/>
        </w:r>
        <w:r w:rsidRPr="0038451C">
          <w:rPr>
            <w:rStyle w:val="Hyperlink"/>
            <w:noProof/>
          </w:rPr>
          <w:fldChar w:fldCharType="end"/>
        </w:r>
      </w:ins>
    </w:p>
    <w:p w14:paraId="5507A1C4" w14:textId="401AA9F4" w:rsidR="009D1F62" w:rsidRDefault="009D1F62">
      <w:pPr>
        <w:pStyle w:val="TOC2"/>
        <w:rPr>
          <w:ins w:id="69" w:author="Соколов Олександр" w:date="2024-12-22T22:19:00Z"/>
          <w:rFonts w:eastAsiaTheme="minorEastAsia" w:cstheme="minorBidi"/>
          <w:smallCaps w:val="0"/>
          <w:noProof/>
          <w:sz w:val="24"/>
          <w:szCs w:val="24"/>
          <w:lang w:val="en-UA"/>
        </w:rPr>
      </w:pPr>
      <w:ins w:id="7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 xml:space="preserve">3.5 </w:t>
        </w:r>
        <w:r w:rsidRPr="0038451C">
          <w:rPr>
            <w:rStyle w:val="Hyperlink"/>
            <w:rFonts w:ascii="Times New Roman" w:eastAsia="Times New Roman" w:hAnsi="Times New Roman" w:cs="Times New Roman"/>
            <w:noProof/>
            <w:lang w:val="en-US"/>
          </w:rPr>
          <w:t>ER-</w:t>
        </w:r>
        <w:r w:rsidRPr="0038451C">
          <w:rPr>
            <w:rStyle w:val="Hyperlink"/>
            <w:rFonts w:ascii="Times New Roman" w:eastAsia="Times New Roman" w:hAnsi="Times New Roman" w:cs="Times New Roman"/>
            <w:noProof/>
          </w:rPr>
          <w:t>модель</w:t>
        </w:r>
        <w:r>
          <w:rPr>
            <w:noProof/>
            <w:webHidden/>
          </w:rPr>
          <w:tab/>
        </w:r>
        <w:r>
          <w:rPr>
            <w:noProof/>
            <w:webHidden/>
          </w:rPr>
          <w:fldChar w:fldCharType="begin"/>
        </w:r>
        <w:r>
          <w:rPr>
            <w:noProof/>
            <w:webHidden/>
          </w:rPr>
          <w:instrText xml:space="preserve"> PAGEREF _Toc185798431 \h </w:instrText>
        </w:r>
        <w:r>
          <w:rPr>
            <w:noProof/>
            <w:webHidden/>
          </w:rPr>
        </w:r>
      </w:ins>
      <w:r>
        <w:rPr>
          <w:noProof/>
          <w:webHidden/>
        </w:rPr>
        <w:fldChar w:fldCharType="separate"/>
      </w:r>
      <w:ins w:id="71" w:author="Соколов Олександр" w:date="2024-12-22T22:19:00Z">
        <w:r>
          <w:rPr>
            <w:noProof/>
            <w:webHidden/>
          </w:rPr>
          <w:t>30</w:t>
        </w:r>
        <w:r>
          <w:rPr>
            <w:noProof/>
            <w:webHidden/>
          </w:rPr>
          <w:fldChar w:fldCharType="end"/>
        </w:r>
        <w:r w:rsidRPr="0038451C">
          <w:rPr>
            <w:rStyle w:val="Hyperlink"/>
            <w:noProof/>
          </w:rPr>
          <w:fldChar w:fldCharType="end"/>
        </w:r>
      </w:ins>
    </w:p>
    <w:p w14:paraId="20D5BB97" w14:textId="30BCA7AB" w:rsidR="009D1F62" w:rsidRDefault="009D1F62">
      <w:pPr>
        <w:pStyle w:val="TOC2"/>
        <w:rPr>
          <w:ins w:id="72" w:author="Соколов Олександр" w:date="2024-12-22T22:19:00Z"/>
          <w:rFonts w:eastAsiaTheme="minorEastAsia" w:cstheme="minorBidi"/>
          <w:smallCaps w:val="0"/>
          <w:noProof/>
          <w:sz w:val="24"/>
          <w:szCs w:val="24"/>
          <w:lang w:val="en-UA"/>
        </w:rPr>
      </w:pPr>
      <w:ins w:id="7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3.6 Висновки</w:t>
        </w:r>
        <w:r>
          <w:rPr>
            <w:noProof/>
            <w:webHidden/>
          </w:rPr>
          <w:tab/>
        </w:r>
        <w:r>
          <w:rPr>
            <w:noProof/>
            <w:webHidden/>
          </w:rPr>
          <w:fldChar w:fldCharType="begin"/>
        </w:r>
        <w:r>
          <w:rPr>
            <w:noProof/>
            <w:webHidden/>
          </w:rPr>
          <w:instrText xml:space="preserve"> PAGEREF _Toc185798432 \h </w:instrText>
        </w:r>
        <w:r>
          <w:rPr>
            <w:noProof/>
            <w:webHidden/>
          </w:rPr>
        </w:r>
      </w:ins>
      <w:r>
        <w:rPr>
          <w:noProof/>
          <w:webHidden/>
        </w:rPr>
        <w:fldChar w:fldCharType="separate"/>
      </w:r>
      <w:ins w:id="74" w:author="Соколов Олександр" w:date="2024-12-22T22:19:00Z">
        <w:r>
          <w:rPr>
            <w:noProof/>
            <w:webHidden/>
          </w:rPr>
          <w:t>31</w:t>
        </w:r>
        <w:r>
          <w:rPr>
            <w:noProof/>
            <w:webHidden/>
          </w:rPr>
          <w:fldChar w:fldCharType="end"/>
        </w:r>
        <w:r w:rsidRPr="0038451C">
          <w:rPr>
            <w:rStyle w:val="Hyperlink"/>
            <w:noProof/>
          </w:rPr>
          <w:fldChar w:fldCharType="end"/>
        </w:r>
      </w:ins>
    </w:p>
    <w:p w14:paraId="428A4C19" w14:textId="2FF5A12B" w:rsidR="009D1F62" w:rsidRDefault="009D1F62">
      <w:pPr>
        <w:pStyle w:val="TOC1"/>
        <w:rPr>
          <w:ins w:id="75" w:author="Соколов Олександр" w:date="2024-12-22T22:19:00Z"/>
          <w:rFonts w:eastAsiaTheme="minorEastAsia" w:cstheme="minorBidi"/>
          <w:b w:val="0"/>
          <w:bCs w:val="0"/>
          <w:caps w:val="0"/>
          <w:noProof/>
          <w:sz w:val="24"/>
          <w:szCs w:val="24"/>
          <w:lang w:val="en-UA"/>
        </w:rPr>
      </w:pPr>
      <w:ins w:id="7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4</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РЕАЛЯЦІЙНА МОДЕЛЬ БАЗИ ДАНИХ</w:t>
        </w:r>
        <w:r>
          <w:rPr>
            <w:noProof/>
            <w:webHidden/>
          </w:rPr>
          <w:tab/>
        </w:r>
        <w:r>
          <w:rPr>
            <w:noProof/>
            <w:webHidden/>
          </w:rPr>
          <w:fldChar w:fldCharType="begin"/>
        </w:r>
        <w:r>
          <w:rPr>
            <w:noProof/>
            <w:webHidden/>
          </w:rPr>
          <w:instrText xml:space="preserve"> PAGEREF _Toc185798433 \h </w:instrText>
        </w:r>
        <w:r>
          <w:rPr>
            <w:noProof/>
            <w:webHidden/>
          </w:rPr>
        </w:r>
      </w:ins>
      <w:r>
        <w:rPr>
          <w:noProof/>
          <w:webHidden/>
        </w:rPr>
        <w:fldChar w:fldCharType="separate"/>
      </w:r>
      <w:ins w:id="77" w:author="Соколов Олександр" w:date="2024-12-22T22:19:00Z">
        <w:r>
          <w:rPr>
            <w:noProof/>
            <w:webHidden/>
          </w:rPr>
          <w:t>33</w:t>
        </w:r>
        <w:r>
          <w:rPr>
            <w:noProof/>
            <w:webHidden/>
          </w:rPr>
          <w:fldChar w:fldCharType="end"/>
        </w:r>
        <w:r w:rsidRPr="0038451C">
          <w:rPr>
            <w:rStyle w:val="Hyperlink"/>
            <w:noProof/>
          </w:rPr>
          <w:fldChar w:fldCharType="end"/>
        </w:r>
      </w:ins>
    </w:p>
    <w:p w14:paraId="4E96366B" w14:textId="51097951" w:rsidR="009D1F62" w:rsidRDefault="009D1F62">
      <w:pPr>
        <w:pStyle w:val="TOC2"/>
        <w:rPr>
          <w:ins w:id="78" w:author="Соколов Олександр" w:date="2024-12-22T22:19:00Z"/>
          <w:rFonts w:eastAsiaTheme="minorEastAsia" w:cstheme="minorBidi"/>
          <w:smallCaps w:val="0"/>
          <w:noProof/>
          <w:sz w:val="24"/>
          <w:szCs w:val="24"/>
          <w:lang w:val="en-UA"/>
        </w:rPr>
      </w:pPr>
      <w:ins w:id="7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4.1 Вибір СУБД</w:t>
        </w:r>
        <w:r>
          <w:rPr>
            <w:noProof/>
            <w:webHidden/>
          </w:rPr>
          <w:tab/>
        </w:r>
        <w:r>
          <w:rPr>
            <w:noProof/>
            <w:webHidden/>
          </w:rPr>
          <w:fldChar w:fldCharType="begin"/>
        </w:r>
        <w:r>
          <w:rPr>
            <w:noProof/>
            <w:webHidden/>
          </w:rPr>
          <w:instrText xml:space="preserve"> PAGEREF _Toc185798434 \h </w:instrText>
        </w:r>
        <w:r>
          <w:rPr>
            <w:noProof/>
            <w:webHidden/>
          </w:rPr>
        </w:r>
      </w:ins>
      <w:r>
        <w:rPr>
          <w:noProof/>
          <w:webHidden/>
        </w:rPr>
        <w:fldChar w:fldCharType="separate"/>
      </w:r>
      <w:ins w:id="80" w:author="Соколов Олександр" w:date="2024-12-22T22:19:00Z">
        <w:r>
          <w:rPr>
            <w:noProof/>
            <w:webHidden/>
          </w:rPr>
          <w:t>33</w:t>
        </w:r>
        <w:r>
          <w:rPr>
            <w:noProof/>
            <w:webHidden/>
          </w:rPr>
          <w:fldChar w:fldCharType="end"/>
        </w:r>
        <w:r w:rsidRPr="0038451C">
          <w:rPr>
            <w:rStyle w:val="Hyperlink"/>
            <w:noProof/>
          </w:rPr>
          <w:fldChar w:fldCharType="end"/>
        </w:r>
      </w:ins>
    </w:p>
    <w:p w14:paraId="73B290D1" w14:textId="12778B2E" w:rsidR="009D1F62" w:rsidRDefault="009D1F62">
      <w:pPr>
        <w:pStyle w:val="TOC2"/>
        <w:rPr>
          <w:ins w:id="81" w:author="Соколов Олександр" w:date="2024-12-22T22:19:00Z"/>
          <w:rFonts w:eastAsiaTheme="minorEastAsia" w:cstheme="minorBidi"/>
          <w:smallCaps w:val="0"/>
          <w:noProof/>
          <w:sz w:val="24"/>
          <w:szCs w:val="24"/>
          <w:lang w:val="en-UA"/>
        </w:rPr>
      </w:pPr>
      <w:ins w:id="8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4.2 Структура таблиць</w:t>
        </w:r>
        <w:r>
          <w:rPr>
            <w:noProof/>
            <w:webHidden/>
          </w:rPr>
          <w:tab/>
        </w:r>
        <w:r>
          <w:rPr>
            <w:noProof/>
            <w:webHidden/>
          </w:rPr>
          <w:fldChar w:fldCharType="begin"/>
        </w:r>
        <w:r>
          <w:rPr>
            <w:noProof/>
            <w:webHidden/>
          </w:rPr>
          <w:instrText xml:space="preserve"> PAGEREF _Toc185798435 \h </w:instrText>
        </w:r>
        <w:r>
          <w:rPr>
            <w:noProof/>
            <w:webHidden/>
          </w:rPr>
        </w:r>
      </w:ins>
      <w:r>
        <w:rPr>
          <w:noProof/>
          <w:webHidden/>
        </w:rPr>
        <w:fldChar w:fldCharType="separate"/>
      </w:r>
      <w:ins w:id="83" w:author="Соколов Олександр" w:date="2024-12-22T22:19:00Z">
        <w:r>
          <w:rPr>
            <w:noProof/>
            <w:webHidden/>
          </w:rPr>
          <w:t>34</w:t>
        </w:r>
        <w:r>
          <w:rPr>
            <w:noProof/>
            <w:webHidden/>
          </w:rPr>
          <w:fldChar w:fldCharType="end"/>
        </w:r>
        <w:r w:rsidRPr="0038451C">
          <w:rPr>
            <w:rStyle w:val="Hyperlink"/>
            <w:noProof/>
          </w:rPr>
          <w:fldChar w:fldCharType="end"/>
        </w:r>
      </w:ins>
    </w:p>
    <w:p w14:paraId="246A9BFC" w14:textId="16AF544D" w:rsidR="009D1F62" w:rsidRDefault="009D1F62">
      <w:pPr>
        <w:pStyle w:val="TOC3"/>
        <w:tabs>
          <w:tab w:val="right" w:leader="dot" w:pos="9345"/>
        </w:tabs>
        <w:rPr>
          <w:ins w:id="84" w:author="Соколов Олександр" w:date="2024-12-22T22:19:00Z"/>
          <w:rFonts w:eastAsiaTheme="minorEastAsia" w:cstheme="minorBidi"/>
          <w:i w:val="0"/>
          <w:iCs w:val="0"/>
          <w:noProof/>
          <w:sz w:val="24"/>
          <w:szCs w:val="24"/>
          <w:lang w:val="en-UA"/>
        </w:rPr>
      </w:pPr>
      <w:ins w:id="8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4.1 – структура таблиці «</w:t>
        </w:r>
        <w:r w:rsidRPr="0038451C">
          <w:rPr>
            <w:rStyle w:val="Hyperlink"/>
            <w:rFonts w:ascii="Times New Roman" w:eastAsia="Times New Roman" w:hAnsi="Times New Roman" w:cs="Times New Roman"/>
            <w:noProof/>
            <w:lang w:val="en-US"/>
          </w:rPr>
          <w:t>citizens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_Toc185798436 \h </w:instrText>
        </w:r>
        <w:r>
          <w:rPr>
            <w:noProof/>
            <w:webHidden/>
          </w:rPr>
        </w:r>
      </w:ins>
      <w:r>
        <w:rPr>
          <w:noProof/>
          <w:webHidden/>
        </w:rPr>
        <w:fldChar w:fldCharType="separate"/>
      </w:r>
      <w:ins w:id="86" w:author="Соколов Олександр" w:date="2024-12-22T22:19:00Z">
        <w:r>
          <w:rPr>
            <w:noProof/>
            <w:webHidden/>
          </w:rPr>
          <w:t>35</w:t>
        </w:r>
        <w:r>
          <w:rPr>
            <w:noProof/>
            <w:webHidden/>
          </w:rPr>
          <w:fldChar w:fldCharType="end"/>
        </w:r>
        <w:r w:rsidRPr="0038451C">
          <w:rPr>
            <w:rStyle w:val="Hyperlink"/>
            <w:noProof/>
          </w:rPr>
          <w:fldChar w:fldCharType="end"/>
        </w:r>
      </w:ins>
    </w:p>
    <w:p w14:paraId="28EEE857" w14:textId="44348797" w:rsidR="009D1F62" w:rsidRDefault="009D1F62">
      <w:pPr>
        <w:pStyle w:val="TOC3"/>
        <w:tabs>
          <w:tab w:val="right" w:leader="dot" w:pos="9345"/>
        </w:tabs>
        <w:rPr>
          <w:ins w:id="87" w:author="Соколов Олександр" w:date="2024-12-22T22:19:00Z"/>
          <w:rFonts w:eastAsiaTheme="minorEastAsia" w:cstheme="minorBidi"/>
          <w:i w:val="0"/>
          <w:iCs w:val="0"/>
          <w:noProof/>
          <w:sz w:val="24"/>
          <w:szCs w:val="24"/>
          <w:lang w:val="en-UA"/>
        </w:rPr>
      </w:pPr>
      <w:ins w:id="8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4.2 – структура таблиці «</w:t>
        </w:r>
        <w:r w:rsidRPr="0038451C">
          <w:rPr>
            <w:rStyle w:val="Hyperlink"/>
            <w:rFonts w:ascii="Times New Roman" w:eastAsia="Times New Roman" w:hAnsi="Times New Roman" w:cs="Times New Roman"/>
            <w:noProof/>
            <w:lang w:val="en-US"/>
          </w:rPr>
          <w:t>drivers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_Toc185798437 \h </w:instrText>
        </w:r>
        <w:r>
          <w:rPr>
            <w:noProof/>
            <w:webHidden/>
          </w:rPr>
        </w:r>
      </w:ins>
      <w:r>
        <w:rPr>
          <w:noProof/>
          <w:webHidden/>
        </w:rPr>
        <w:fldChar w:fldCharType="separate"/>
      </w:r>
      <w:ins w:id="89" w:author="Соколов Олександр" w:date="2024-12-22T22:19:00Z">
        <w:r>
          <w:rPr>
            <w:noProof/>
            <w:webHidden/>
          </w:rPr>
          <w:t>35</w:t>
        </w:r>
        <w:r>
          <w:rPr>
            <w:noProof/>
            <w:webHidden/>
          </w:rPr>
          <w:fldChar w:fldCharType="end"/>
        </w:r>
        <w:r w:rsidRPr="0038451C">
          <w:rPr>
            <w:rStyle w:val="Hyperlink"/>
            <w:noProof/>
          </w:rPr>
          <w:fldChar w:fldCharType="end"/>
        </w:r>
      </w:ins>
    </w:p>
    <w:p w14:paraId="70542A9E" w14:textId="63FED671" w:rsidR="009D1F62" w:rsidRDefault="009D1F62">
      <w:pPr>
        <w:pStyle w:val="TOC3"/>
        <w:tabs>
          <w:tab w:val="right" w:leader="dot" w:pos="9345"/>
        </w:tabs>
        <w:rPr>
          <w:ins w:id="90" w:author="Соколов Олександр" w:date="2024-12-22T22:19:00Z"/>
          <w:rFonts w:eastAsiaTheme="minorEastAsia" w:cstheme="minorBidi"/>
          <w:i w:val="0"/>
          <w:iCs w:val="0"/>
          <w:noProof/>
          <w:sz w:val="24"/>
          <w:szCs w:val="24"/>
          <w:lang w:val="en-UA"/>
        </w:rPr>
      </w:pPr>
      <w:ins w:id="9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4.3 – структура таблиці «</w:t>
        </w:r>
        <w:r w:rsidRPr="0038451C">
          <w:rPr>
            <w:rStyle w:val="Hyperlink"/>
            <w:rFonts w:ascii="Times New Roman" w:eastAsia="Times New Roman" w:hAnsi="Times New Roman" w:cs="Times New Roman"/>
            <w:noProof/>
            <w:lang w:val="en-US"/>
          </w:rPr>
          <w:t>police_officers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_Toc185798438 \h </w:instrText>
        </w:r>
        <w:r>
          <w:rPr>
            <w:noProof/>
            <w:webHidden/>
          </w:rPr>
        </w:r>
      </w:ins>
      <w:r>
        <w:rPr>
          <w:noProof/>
          <w:webHidden/>
        </w:rPr>
        <w:fldChar w:fldCharType="separate"/>
      </w:r>
      <w:ins w:id="92" w:author="Соколов Олександр" w:date="2024-12-22T22:19:00Z">
        <w:r>
          <w:rPr>
            <w:noProof/>
            <w:webHidden/>
          </w:rPr>
          <w:t>36</w:t>
        </w:r>
        <w:r>
          <w:rPr>
            <w:noProof/>
            <w:webHidden/>
          </w:rPr>
          <w:fldChar w:fldCharType="end"/>
        </w:r>
        <w:r w:rsidRPr="0038451C">
          <w:rPr>
            <w:rStyle w:val="Hyperlink"/>
            <w:noProof/>
          </w:rPr>
          <w:fldChar w:fldCharType="end"/>
        </w:r>
      </w:ins>
    </w:p>
    <w:p w14:paraId="67F3E782" w14:textId="632ED199" w:rsidR="009D1F62" w:rsidRDefault="009D1F62">
      <w:pPr>
        <w:pStyle w:val="TOC3"/>
        <w:tabs>
          <w:tab w:val="right" w:leader="dot" w:pos="9345"/>
        </w:tabs>
        <w:rPr>
          <w:ins w:id="93" w:author="Соколов Олександр" w:date="2024-12-22T22:19:00Z"/>
          <w:rFonts w:eastAsiaTheme="minorEastAsia" w:cstheme="minorBidi"/>
          <w:i w:val="0"/>
          <w:iCs w:val="0"/>
          <w:noProof/>
          <w:sz w:val="24"/>
          <w:szCs w:val="24"/>
          <w:lang w:val="en-UA"/>
        </w:rPr>
      </w:pPr>
      <w:ins w:id="9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"_Toc185798439"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4.4 – структура таблиці «</w:t>
        </w:r>
        <w:r w:rsidRPr="0038451C">
          <w:rPr>
            <w:rStyle w:val="Hyperlink"/>
            <w:rFonts w:ascii="Times New Roman" w:eastAsia="Times New Roman" w:hAnsi="Times New Roman" w:cs="Times New Roman"/>
            <w:noProof/>
            <w:lang w:val="en-US"/>
          </w:rPr>
          <w:t>vehicle_types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_Toc185798439 \h </w:instrText>
        </w:r>
        <w:r>
          <w:rPr>
            <w:noProof/>
            <w:webHidden/>
          </w:rPr>
        </w:r>
      </w:ins>
      <w:r>
        <w:rPr>
          <w:noProof/>
          <w:webHidden/>
        </w:rPr>
        <w:fldChar w:fldCharType="separate"/>
      </w:r>
      <w:ins w:id="95" w:author="Соколов Олександр" w:date="2024-12-22T22:19:00Z">
        <w:r>
          <w:rPr>
            <w:noProof/>
            <w:webHidden/>
          </w:rPr>
          <w:t>36</w:t>
        </w:r>
        <w:r>
          <w:rPr>
            <w:noProof/>
            <w:webHidden/>
          </w:rPr>
          <w:fldChar w:fldCharType="end"/>
        </w:r>
        <w:r w:rsidRPr="0038451C">
          <w:rPr>
            <w:rStyle w:val="Hyperlink"/>
            <w:noProof/>
          </w:rPr>
          <w:fldChar w:fldCharType="end"/>
        </w:r>
      </w:ins>
    </w:p>
    <w:p w14:paraId="130546AA" w14:textId="3EBC8505" w:rsidR="009D1F62" w:rsidRDefault="009D1F62">
      <w:pPr>
        <w:pStyle w:val="TOC3"/>
        <w:tabs>
          <w:tab w:val="right" w:leader="dot" w:pos="9345"/>
        </w:tabs>
        <w:rPr>
          <w:ins w:id="96" w:author="Соколов Олександр" w:date="2024-12-22T22:19:00Z"/>
          <w:rFonts w:eastAsiaTheme="minorEastAsia" w:cstheme="minorBidi"/>
          <w:i w:val="0"/>
          <w:iCs w:val="0"/>
          <w:noProof/>
          <w:sz w:val="24"/>
          <w:szCs w:val="24"/>
          <w:lang w:val="en-UA"/>
        </w:rPr>
      </w:pPr>
      <w:ins w:id="9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4.5 – структура таблиці «</w:t>
        </w:r>
        <w:r w:rsidRPr="0038451C">
          <w:rPr>
            <w:rStyle w:val="Hyperlink"/>
            <w:rFonts w:ascii="Times New Roman" w:eastAsia="Times New Roman" w:hAnsi="Times New Roman" w:cs="Times New Roman"/>
            <w:noProof/>
            <w:lang w:val="en-US"/>
          </w:rPr>
          <w:t>vehicles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_Toc185798440 \h </w:instrText>
        </w:r>
        <w:r>
          <w:rPr>
            <w:noProof/>
            <w:webHidden/>
          </w:rPr>
        </w:r>
      </w:ins>
      <w:r>
        <w:rPr>
          <w:noProof/>
          <w:webHidden/>
        </w:rPr>
        <w:fldChar w:fldCharType="separate"/>
      </w:r>
      <w:ins w:id="98" w:author="Соколов Олександр" w:date="2024-12-22T22:19:00Z">
        <w:r>
          <w:rPr>
            <w:noProof/>
            <w:webHidden/>
          </w:rPr>
          <w:t>38</w:t>
        </w:r>
        <w:r>
          <w:rPr>
            <w:noProof/>
            <w:webHidden/>
          </w:rPr>
          <w:fldChar w:fldCharType="end"/>
        </w:r>
        <w:r w:rsidRPr="0038451C">
          <w:rPr>
            <w:rStyle w:val="Hyperlink"/>
            <w:noProof/>
          </w:rPr>
          <w:fldChar w:fldCharType="end"/>
        </w:r>
      </w:ins>
    </w:p>
    <w:p w14:paraId="4C749277" w14:textId="230DA6F8" w:rsidR="009D1F62" w:rsidRDefault="009D1F62">
      <w:pPr>
        <w:pStyle w:val="TOC3"/>
        <w:tabs>
          <w:tab w:val="right" w:leader="dot" w:pos="9345"/>
        </w:tabs>
        <w:rPr>
          <w:ins w:id="99" w:author="Соколов Олександр" w:date="2024-12-22T22:19:00Z"/>
          <w:rFonts w:eastAsiaTheme="minorEastAsia" w:cstheme="minorBidi"/>
          <w:i w:val="0"/>
          <w:iCs w:val="0"/>
          <w:noProof/>
          <w:sz w:val="24"/>
          <w:szCs w:val="24"/>
          <w:lang w:val="en-UA"/>
        </w:rPr>
      </w:pPr>
      <w:ins w:id="10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6</w:t>
        </w:r>
        <w:r w:rsidRPr="0038451C">
          <w:rPr>
            <w:rStyle w:val="Hyperlink"/>
            <w:rFonts w:ascii="Times New Roman" w:eastAsia="Times New Roman" w:hAnsi="Times New Roman" w:cs="Times New Roman"/>
            <w:noProof/>
          </w:rPr>
          <w:t xml:space="preserve"> – структура таблиці «</w:t>
        </w:r>
        <w:r w:rsidRPr="0038451C">
          <w:rPr>
            <w:rStyle w:val="Hyperlink"/>
            <w:rFonts w:ascii="Times New Roman" w:eastAsia="Times New Roman" w:hAnsi="Times New Roman" w:cs="Times New Roman"/>
            <w:noProof/>
            <w:lang w:val="en-US"/>
          </w:rPr>
          <w:t>traffic_rules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_Toc185798441 \h </w:instrText>
        </w:r>
        <w:r>
          <w:rPr>
            <w:noProof/>
            <w:webHidden/>
          </w:rPr>
        </w:r>
      </w:ins>
      <w:r>
        <w:rPr>
          <w:noProof/>
          <w:webHidden/>
        </w:rPr>
        <w:fldChar w:fldCharType="separate"/>
      </w:r>
      <w:ins w:id="101" w:author="Соколов Олександр" w:date="2024-12-22T22:19:00Z">
        <w:r>
          <w:rPr>
            <w:noProof/>
            <w:webHidden/>
          </w:rPr>
          <w:t>39</w:t>
        </w:r>
        <w:r>
          <w:rPr>
            <w:noProof/>
            <w:webHidden/>
          </w:rPr>
          <w:fldChar w:fldCharType="end"/>
        </w:r>
        <w:r w:rsidRPr="0038451C">
          <w:rPr>
            <w:rStyle w:val="Hyperlink"/>
            <w:noProof/>
          </w:rPr>
          <w:fldChar w:fldCharType="end"/>
        </w:r>
      </w:ins>
    </w:p>
    <w:p w14:paraId="2F23CD9A" w14:textId="35CA531A" w:rsidR="009D1F62" w:rsidRDefault="009D1F62">
      <w:pPr>
        <w:pStyle w:val="TOC3"/>
        <w:tabs>
          <w:tab w:val="right" w:leader="dot" w:pos="9345"/>
        </w:tabs>
        <w:rPr>
          <w:ins w:id="102" w:author="Соколов Олександр" w:date="2024-12-22T22:19:00Z"/>
          <w:rFonts w:eastAsiaTheme="minorEastAsia" w:cstheme="minorBidi"/>
          <w:i w:val="0"/>
          <w:iCs w:val="0"/>
          <w:noProof/>
          <w:sz w:val="24"/>
          <w:szCs w:val="24"/>
          <w:lang w:val="en-UA"/>
        </w:rPr>
      </w:pPr>
      <w:ins w:id="10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4.7 – структура таблиці «</w:t>
        </w:r>
        <w:r w:rsidRPr="0038451C">
          <w:rPr>
            <w:rStyle w:val="Hyperlink"/>
            <w:rFonts w:ascii="Times New Roman" w:eastAsia="Times New Roman" w:hAnsi="Times New Roman" w:cs="Times New Roman"/>
            <w:noProof/>
            <w:lang w:val="en-US"/>
          </w:rPr>
          <w:t>administrative_offenses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_Toc185798442 \h </w:instrText>
        </w:r>
        <w:r>
          <w:rPr>
            <w:noProof/>
            <w:webHidden/>
          </w:rPr>
        </w:r>
      </w:ins>
      <w:r>
        <w:rPr>
          <w:noProof/>
          <w:webHidden/>
        </w:rPr>
        <w:fldChar w:fldCharType="separate"/>
      </w:r>
      <w:ins w:id="104" w:author="Соколов Олександр" w:date="2024-12-22T22:19:00Z">
        <w:r>
          <w:rPr>
            <w:noProof/>
            <w:webHidden/>
          </w:rPr>
          <w:t>39</w:t>
        </w:r>
        <w:r>
          <w:rPr>
            <w:noProof/>
            <w:webHidden/>
          </w:rPr>
          <w:fldChar w:fldCharType="end"/>
        </w:r>
        <w:r w:rsidRPr="0038451C">
          <w:rPr>
            <w:rStyle w:val="Hyperlink"/>
            <w:noProof/>
          </w:rPr>
          <w:fldChar w:fldCharType="end"/>
        </w:r>
      </w:ins>
    </w:p>
    <w:p w14:paraId="0B9355C7" w14:textId="3BED8276" w:rsidR="009D1F62" w:rsidRDefault="009D1F62">
      <w:pPr>
        <w:pStyle w:val="TOC3"/>
        <w:tabs>
          <w:tab w:val="right" w:leader="dot" w:pos="9345"/>
        </w:tabs>
        <w:rPr>
          <w:ins w:id="105" w:author="Соколов Олександр" w:date="2024-12-22T22:19:00Z"/>
          <w:rFonts w:eastAsiaTheme="minorEastAsia" w:cstheme="minorBidi"/>
          <w:i w:val="0"/>
          <w:iCs w:val="0"/>
          <w:noProof/>
          <w:sz w:val="24"/>
          <w:szCs w:val="24"/>
          <w:lang w:val="en-UA"/>
        </w:rPr>
      </w:pPr>
      <w:ins w:id="10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4.8 – структура таблиці «</w:t>
        </w:r>
        <w:r w:rsidRPr="0038451C">
          <w:rPr>
            <w:rStyle w:val="Hyperlink"/>
            <w:rFonts w:ascii="Times New Roman" w:eastAsia="Times New Roman" w:hAnsi="Times New Roman" w:cs="Times New Roman"/>
            <w:noProof/>
            <w:lang w:val="en-US"/>
          </w:rPr>
          <w:t>locations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_Toc185798443 \h </w:instrText>
        </w:r>
        <w:r>
          <w:rPr>
            <w:noProof/>
            <w:webHidden/>
          </w:rPr>
        </w:r>
      </w:ins>
      <w:r>
        <w:rPr>
          <w:noProof/>
          <w:webHidden/>
        </w:rPr>
        <w:fldChar w:fldCharType="separate"/>
      </w:r>
      <w:ins w:id="107" w:author="Соколов Олександр" w:date="2024-12-22T22:19:00Z">
        <w:r>
          <w:rPr>
            <w:noProof/>
            <w:webHidden/>
          </w:rPr>
          <w:t>40</w:t>
        </w:r>
        <w:r>
          <w:rPr>
            <w:noProof/>
            <w:webHidden/>
          </w:rPr>
          <w:fldChar w:fldCharType="end"/>
        </w:r>
        <w:r w:rsidRPr="0038451C">
          <w:rPr>
            <w:rStyle w:val="Hyperlink"/>
            <w:noProof/>
          </w:rPr>
          <w:fldChar w:fldCharType="end"/>
        </w:r>
      </w:ins>
    </w:p>
    <w:p w14:paraId="2E4E7C0D" w14:textId="29466FB9" w:rsidR="009D1F62" w:rsidRDefault="009D1F62">
      <w:pPr>
        <w:pStyle w:val="TOC3"/>
        <w:tabs>
          <w:tab w:val="right" w:leader="dot" w:pos="9345"/>
        </w:tabs>
        <w:rPr>
          <w:ins w:id="108" w:author="Соколов Олександр" w:date="2024-12-22T22:19:00Z"/>
          <w:rFonts w:eastAsiaTheme="minorEastAsia" w:cstheme="minorBidi"/>
          <w:i w:val="0"/>
          <w:iCs w:val="0"/>
          <w:noProof/>
          <w:sz w:val="24"/>
          <w:szCs w:val="24"/>
          <w:lang w:val="en-UA"/>
        </w:rPr>
      </w:pPr>
      <w:ins w:id="10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9</w:t>
        </w:r>
        <w:r w:rsidRPr="0038451C">
          <w:rPr>
            <w:rStyle w:val="Hyperlink"/>
            <w:rFonts w:ascii="Times New Roman" w:eastAsia="Times New Roman" w:hAnsi="Times New Roman" w:cs="Times New Roman"/>
            <w:noProof/>
          </w:rPr>
          <w:t xml:space="preserve"> – структура таблиці «</w:t>
        </w:r>
        <w:r w:rsidRPr="0038451C">
          <w:rPr>
            <w:rStyle w:val="Hyperlink"/>
            <w:rFonts w:ascii="Times New Roman" w:eastAsia="Times New Roman" w:hAnsi="Times New Roman" w:cs="Times New Roman"/>
            <w:noProof/>
            <w:lang w:val="en-US"/>
          </w:rPr>
          <w:t>violations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_Toc185798444 \h </w:instrText>
        </w:r>
        <w:r>
          <w:rPr>
            <w:noProof/>
            <w:webHidden/>
          </w:rPr>
        </w:r>
      </w:ins>
      <w:r>
        <w:rPr>
          <w:noProof/>
          <w:webHidden/>
        </w:rPr>
        <w:fldChar w:fldCharType="separate"/>
      </w:r>
      <w:ins w:id="110" w:author="Соколов Олександр" w:date="2024-12-22T22:19:00Z">
        <w:r>
          <w:rPr>
            <w:noProof/>
            <w:webHidden/>
          </w:rPr>
          <w:t>41</w:t>
        </w:r>
        <w:r>
          <w:rPr>
            <w:noProof/>
            <w:webHidden/>
          </w:rPr>
          <w:fldChar w:fldCharType="end"/>
        </w:r>
        <w:r w:rsidRPr="0038451C">
          <w:rPr>
            <w:rStyle w:val="Hyperlink"/>
            <w:noProof/>
          </w:rPr>
          <w:fldChar w:fldCharType="end"/>
        </w:r>
      </w:ins>
    </w:p>
    <w:p w14:paraId="13F9C083" w14:textId="11D4A43D" w:rsidR="009D1F62" w:rsidRDefault="009D1F62">
      <w:pPr>
        <w:pStyle w:val="TOC3"/>
        <w:tabs>
          <w:tab w:val="right" w:leader="dot" w:pos="9345"/>
        </w:tabs>
        <w:rPr>
          <w:ins w:id="111" w:author="Соколов Олександр" w:date="2024-12-22T22:19:00Z"/>
          <w:rFonts w:eastAsiaTheme="minorEastAsia" w:cstheme="minorBidi"/>
          <w:i w:val="0"/>
          <w:iCs w:val="0"/>
          <w:noProof/>
          <w:sz w:val="24"/>
          <w:szCs w:val="24"/>
          <w:lang w:val="en-UA"/>
        </w:rPr>
      </w:pPr>
      <w:ins w:id="11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10</w:t>
        </w:r>
        <w:r w:rsidRPr="0038451C">
          <w:rPr>
            <w:rStyle w:val="Hyperlink"/>
            <w:rFonts w:ascii="Times New Roman" w:eastAsia="Times New Roman" w:hAnsi="Times New Roman" w:cs="Times New Roman"/>
            <w:noProof/>
          </w:rPr>
          <w:t xml:space="preserve"> – структура таблиці «</w:t>
        </w:r>
        <w:r w:rsidRPr="0038451C">
          <w:rPr>
            <w:rStyle w:val="Hyperlink"/>
            <w:rFonts w:ascii="Times New Roman" w:eastAsia="Times New Roman" w:hAnsi="Times New Roman" w:cs="Times New Roman"/>
            <w:noProof/>
            <w:lang w:val="en-US"/>
          </w:rPr>
          <w:t>evidences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_Toc185798445 \h </w:instrText>
        </w:r>
        <w:r>
          <w:rPr>
            <w:noProof/>
            <w:webHidden/>
          </w:rPr>
        </w:r>
      </w:ins>
      <w:r>
        <w:rPr>
          <w:noProof/>
          <w:webHidden/>
        </w:rPr>
        <w:fldChar w:fldCharType="separate"/>
      </w:r>
      <w:ins w:id="113" w:author="Соколов Олександр" w:date="2024-12-22T22:19:00Z">
        <w:r>
          <w:rPr>
            <w:noProof/>
            <w:webHidden/>
          </w:rPr>
          <w:t>42</w:t>
        </w:r>
        <w:r>
          <w:rPr>
            <w:noProof/>
            <w:webHidden/>
          </w:rPr>
          <w:fldChar w:fldCharType="end"/>
        </w:r>
        <w:r w:rsidRPr="0038451C">
          <w:rPr>
            <w:rStyle w:val="Hyperlink"/>
            <w:noProof/>
          </w:rPr>
          <w:fldChar w:fldCharType="end"/>
        </w:r>
      </w:ins>
    </w:p>
    <w:p w14:paraId="6F5B277F" w14:textId="482CA41B" w:rsidR="009D1F62" w:rsidRDefault="009D1F62">
      <w:pPr>
        <w:pStyle w:val="TOC3"/>
        <w:tabs>
          <w:tab w:val="right" w:leader="dot" w:pos="9345"/>
        </w:tabs>
        <w:rPr>
          <w:ins w:id="114" w:author="Соколов Олександр" w:date="2024-12-22T22:19:00Z"/>
          <w:rFonts w:eastAsiaTheme="minorEastAsia" w:cstheme="minorBidi"/>
          <w:i w:val="0"/>
          <w:iCs w:val="0"/>
          <w:noProof/>
          <w:sz w:val="24"/>
          <w:szCs w:val="24"/>
          <w:lang w:val="en-UA"/>
        </w:rPr>
      </w:pPr>
      <w:ins w:id="11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1</w:t>
        </w:r>
        <w:r w:rsidRPr="0038451C">
          <w:rPr>
            <w:rStyle w:val="Hyperlink"/>
            <w:rFonts w:ascii="Times New Roman" w:eastAsia="Times New Roman" w:hAnsi="Times New Roman" w:cs="Times New Roman"/>
            <w:noProof/>
          </w:rPr>
          <w:t>1 – структура таблиці «</w:t>
        </w:r>
        <w:r w:rsidRPr="0038451C">
          <w:rPr>
            <w:rStyle w:val="Hyperlink"/>
            <w:rFonts w:ascii="Times New Roman" w:eastAsia="Times New Roman" w:hAnsi="Times New Roman" w:cs="Times New Roman"/>
            <w:noProof/>
            <w:lang w:val="en-US"/>
          </w:rPr>
          <w:t>accident_protocols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_Toc185798446 \h </w:instrText>
        </w:r>
        <w:r>
          <w:rPr>
            <w:noProof/>
            <w:webHidden/>
          </w:rPr>
        </w:r>
      </w:ins>
      <w:r>
        <w:rPr>
          <w:noProof/>
          <w:webHidden/>
        </w:rPr>
        <w:fldChar w:fldCharType="separate"/>
      </w:r>
      <w:ins w:id="116" w:author="Соколов Олександр" w:date="2024-12-22T22:19:00Z">
        <w:r>
          <w:rPr>
            <w:noProof/>
            <w:webHidden/>
          </w:rPr>
          <w:t>43</w:t>
        </w:r>
        <w:r>
          <w:rPr>
            <w:noProof/>
            <w:webHidden/>
          </w:rPr>
          <w:fldChar w:fldCharType="end"/>
        </w:r>
        <w:r w:rsidRPr="0038451C">
          <w:rPr>
            <w:rStyle w:val="Hyperlink"/>
            <w:noProof/>
          </w:rPr>
          <w:fldChar w:fldCharType="end"/>
        </w:r>
      </w:ins>
    </w:p>
    <w:p w14:paraId="17071F09" w14:textId="4E91456D" w:rsidR="009D1F62" w:rsidRDefault="009D1F62">
      <w:pPr>
        <w:pStyle w:val="TOC3"/>
        <w:tabs>
          <w:tab w:val="right" w:leader="dot" w:pos="9345"/>
        </w:tabs>
        <w:rPr>
          <w:ins w:id="117" w:author="Соколов Олександр" w:date="2024-12-22T22:19:00Z"/>
          <w:rFonts w:eastAsiaTheme="minorEastAsia" w:cstheme="minorBidi"/>
          <w:i w:val="0"/>
          <w:iCs w:val="0"/>
          <w:noProof/>
          <w:sz w:val="24"/>
          <w:szCs w:val="24"/>
          <w:lang w:val="en-UA"/>
        </w:rPr>
      </w:pPr>
      <w:ins w:id="11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1</w:t>
        </w:r>
        <w:r w:rsidRPr="0038451C">
          <w:rPr>
            <w:rStyle w:val="Hyperlink"/>
            <w:rFonts w:ascii="Times New Roman" w:eastAsia="Times New Roman" w:hAnsi="Times New Roman" w:cs="Times New Roman"/>
            <w:noProof/>
          </w:rPr>
          <w:t>2 – структура таблиці «</w:t>
        </w:r>
        <w:r w:rsidRPr="0038451C">
          <w:rPr>
            <w:rStyle w:val="Hyperlink"/>
            <w:rFonts w:ascii="Times New Roman" w:eastAsia="Times New Roman" w:hAnsi="Times New Roman" w:cs="Times New Roman"/>
            <w:noProof/>
            <w:lang w:val="en-US"/>
          </w:rPr>
          <w:t>citizens_on_protocol</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_Toc185798447 \h </w:instrText>
        </w:r>
        <w:r>
          <w:rPr>
            <w:noProof/>
            <w:webHidden/>
          </w:rPr>
        </w:r>
      </w:ins>
      <w:r>
        <w:rPr>
          <w:noProof/>
          <w:webHidden/>
        </w:rPr>
        <w:fldChar w:fldCharType="separate"/>
      </w:r>
      <w:ins w:id="119" w:author="Соколов Олександр" w:date="2024-12-22T22:19:00Z">
        <w:r>
          <w:rPr>
            <w:noProof/>
            <w:webHidden/>
          </w:rPr>
          <w:t>44</w:t>
        </w:r>
        <w:r>
          <w:rPr>
            <w:noProof/>
            <w:webHidden/>
          </w:rPr>
          <w:fldChar w:fldCharType="end"/>
        </w:r>
        <w:r w:rsidRPr="0038451C">
          <w:rPr>
            <w:rStyle w:val="Hyperlink"/>
            <w:noProof/>
          </w:rPr>
          <w:fldChar w:fldCharType="end"/>
        </w:r>
      </w:ins>
    </w:p>
    <w:p w14:paraId="073E6554" w14:textId="1838CCC7" w:rsidR="009D1F62" w:rsidRDefault="009D1F62">
      <w:pPr>
        <w:pStyle w:val="TOC3"/>
        <w:tabs>
          <w:tab w:val="right" w:leader="dot" w:pos="9345"/>
        </w:tabs>
        <w:rPr>
          <w:ins w:id="120" w:author="Соколов Олександр" w:date="2024-12-22T22:19:00Z"/>
          <w:rFonts w:eastAsiaTheme="minorEastAsia" w:cstheme="minorBidi"/>
          <w:i w:val="0"/>
          <w:iCs w:val="0"/>
          <w:noProof/>
          <w:sz w:val="24"/>
          <w:szCs w:val="24"/>
          <w:lang w:val="en-UA"/>
        </w:rPr>
      </w:pPr>
      <w:ins w:id="12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1</w:t>
        </w:r>
        <w:r w:rsidRPr="0038451C">
          <w:rPr>
            <w:rStyle w:val="Hyperlink"/>
            <w:rFonts w:ascii="Times New Roman" w:eastAsia="Times New Roman" w:hAnsi="Times New Roman" w:cs="Times New Roman"/>
            <w:noProof/>
          </w:rPr>
          <w:t>3 – структура таблиці «</w:t>
        </w:r>
        <w:r w:rsidRPr="0038451C">
          <w:rPr>
            <w:rStyle w:val="Hyperlink"/>
            <w:rFonts w:ascii="Times New Roman" w:eastAsia="Times New Roman" w:hAnsi="Times New Roman" w:cs="Times New Roman"/>
            <w:noProof/>
            <w:lang w:val="en-US"/>
          </w:rPr>
          <w:t>accident_resolutions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_Toc185798448 \h </w:instrText>
        </w:r>
        <w:r>
          <w:rPr>
            <w:noProof/>
            <w:webHidden/>
          </w:rPr>
        </w:r>
      </w:ins>
      <w:r>
        <w:rPr>
          <w:noProof/>
          <w:webHidden/>
        </w:rPr>
        <w:fldChar w:fldCharType="separate"/>
      </w:r>
      <w:ins w:id="122" w:author="Соколов Олександр" w:date="2024-12-22T22:19:00Z">
        <w:r>
          <w:rPr>
            <w:noProof/>
            <w:webHidden/>
          </w:rPr>
          <w:t>45</w:t>
        </w:r>
        <w:r>
          <w:rPr>
            <w:noProof/>
            <w:webHidden/>
          </w:rPr>
          <w:fldChar w:fldCharType="end"/>
        </w:r>
        <w:r w:rsidRPr="0038451C">
          <w:rPr>
            <w:rStyle w:val="Hyperlink"/>
            <w:noProof/>
          </w:rPr>
          <w:fldChar w:fldCharType="end"/>
        </w:r>
      </w:ins>
    </w:p>
    <w:p w14:paraId="7FC1FECF" w14:textId="37562EE4" w:rsidR="009D1F62" w:rsidRDefault="009D1F62">
      <w:pPr>
        <w:pStyle w:val="TOC3"/>
        <w:tabs>
          <w:tab w:val="right" w:leader="dot" w:pos="9345"/>
        </w:tabs>
        <w:rPr>
          <w:ins w:id="123" w:author="Соколов Олександр" w:date="2024-12-22T22:19:00Z"/>
          <w:rFonts w:eastAsiaTheme="minorEastAsia" w:cstheme="minorBidi"/>
          <w:i w:val="0"/>
          <w:iCs w:val="0"/>
          <w:noProof/>
          <w:sz w:val="24"/>
          <w:szCs w:val="24"/>
          <w:lang w:val="en-UA"/>
        </w:rPr>
      </w:pPr>
      <w:ins w:id="12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"_Toc185798449"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Таблиця 4.</w:t>
        </w:r>
        <w:r w:rsidRPr="0038451C">
          <w:rPr>
            <w:rStyle w:val="Hyperlink"/>
            <w:rFonts w:ascii="Times New Roman" w:eastAsia="Times New Roman" w:hAnsi="Times New Roman" w:cs="Times New Roman"/>
            <w:noProof/>
            <w:lang w:val="en-US"/>
          </w:rPr>
          <w:t>1</w:t>
        </w:r>
        <w:r w:rsidRPr="0038451C">
          <w:rPr>
            <w:rStyle w:val="Hyperlink"/>
            <w:rFonts w:ascii="Times New Roman" w:eastAsia="Times New Roman" w:hAnsi="Times New Roman" w:cs="Times New Roman"/>
            <w:noProof/>
          </w:rPr>
          <w:t>4 – структура таблиці «</w:t>
        </w:r>
        <w:r w:rsidRPr="0038451C">
          <w:rPr>
            <w:rStyle w:val="Hyperlink"/>
            <w:rFonts w:ascii="Times New Roman" w:eastAsia="Times New Roman" w:hAnsi="Times New Roman" w:cs="Times New Roman"/>
            <w:noProof/>
            <w:lang w:val="en-US"/>
          </w:rPr>
          <w:t>regions</w:t>
        </w:r>
        <w:r w:rsidRPr="0038451C">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_Toc185798449 \h </w:instrText>
        </w:r>
        <w:r>
          <w:rPr>
            <w:noProof/>
            <w:webHidden/>
          </w:rPr>
        </w:r>
      </w:ins>
      <w:r>
        <w:rPr>
          <w:noProof/>
          <w:webHidden/>
        </w:rPr>
        <w:fldChar w:fldCharType="separate"/>
      </w:r>
      <w:ins w:id="125" w:author="Соколов Олександр" w:date="2024-12-22T22:19:00Z">
        <w:r>
          <w:rPr>
            <w:noProof/>
            <w:webHidden/>
          </w:rPr>
          <w:t>46</w:t>
        </w:r>
        <w:r>
          <w:rPr>
            <w:noProof/>
            <w:webHidden/>
          </w:rPr>
          <w:fldChar w:fldCharType="end"/>
        </w:r>
        <w:r w:rsidRPr="0038451C">
          <w:rPr>
            <w:rStyle w:val="Hyperlink"/>
            <w:noProof/>
          </w:rPr>
          <w:fldChar w:fldCharType="end"/>
        </w:r>
      </w:ins>
    </w:p>
    <w:p w14:paraId="50594D59" w14:textId="01FFAD08" w:rsidR="009D1F62" w:rsidRDefault="009D1F62">
      <w:pPr>
        <w:pStyle w:val="TOC2"/>
        <w:rPr>
          <w:ins w:id="126" w:author="Соколов Олександр" w:date="2024-12-22T22:19:00Z"/>
          <w:rFonts w:eastAsiaTheme="minorEastAsia" w:cstheme="minorBidi"/>
          <w:smallCaps w:val="0"/>
          <w:noProof/>
          <w:sz w:val="24"/>
          <w:szCs w:val="24"/>
          <w:lang w:val="en-UA"/>
        </w:rPr>
      </w:pPr>
      <w:ins w:id="12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4.4 Висновки</w:t>
        </w:r>
        <w:r>
          <w:rPr>
            <w:noProof/>
            <w:webHidden/>
          </w:rPr>
          <w:tab/>
        </w:r>
        <w:r>
          <w:rPr>
            <w:noProof/>
            <w:webHidden/>
          </w:rPr>
          <w:fldChar w:fldCharType="begin"/>
        </w:r>
        <w:r>
          <w:rPr>
            <w:noProof/>
            <w:webHidden/>
          </w:rPr>
          <w:instrText xml:space="preserve"> PAGEREF _Toc185798450 \h </w:instrText>
        </w:r>
        <w:r>
          <w:rPr>
            <w:noProof/>
            <w:webHidden/>
          </w:rPr>
        </w:r>
      </w:ins>
      <w:r>
        <w:rPr>
          <w:noProof/>
          <w:webHidden/>
        </w:rPr>
        <w:fldChar w:fldCharType="separate"/>
      </w:r>
      <w:ins w:id="128" w:author="Соколов Олександр" w:date="2024-12-22T22:19:00Z">
        <w:r>
          <w:rPr>
            <w:noProof/>
            <w:webHidden/>
          </w:rPr>
          <w:t>47</w:t>
        </w:r>
        <w:r>
          <w:rPr>
            <w:noProof/>
            <w:webHidden/>
          </w:rPr>
          <w:fldChar w:fldCharType="end"/>
        </w:r>
        <w:r w:rsidRPr="0038451C">
          <w:rPr>
            <w:rStyle w:val="Hyperlink"/>
            <w:noProof/>
          </w:rPr>
          <w:fldChar w:fldCharType="end"/>
        </w:r>
      </w:ins>
    </w:p>
    <w:p w14:paraId="0CF93CCE" w14:textId="3E69148F" w:rsidR="009D1F62" w:rsidRDefault="009D1F62">
      <w:pPr>
        <w:pStyle w:val="TOC1"/>
        <w:rPr>
          <w:ins w:id="129" w:author="Соколов Олександр" w:date="2024-12-22T22:19:00Z"/>
          <w:rFonts w:eastAsiaTheme="minorEastAsia" w:cstheme="minorBidi"/>
          <w:b w:val="0"/>
          <w:bCs w:val="0"/>
          <w:caps w:val="0"/>
          <w:noProof/>
          <w:sz w:val="24"/>
          <w:szCs w:val="24"/>
          <w:lang w:val="en-UA"/>
        </w:rPr>
      </w:pPr>
      <w:ins w:id="13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5</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РЕАЛІЗАЦІЯ БАЗИ ДАНИХ</w:t>
        </w:r>
        <w:r>
          <w:rPr>
            <w:noProof/>
            <w:webHidden/>
          </w:rPr>
          <w:tab/>
        </w:r>
        <w:r>
          <w:rPr>
            <w:noProof/>
            <w:webHidden/>
          </w:rPr>
          <w:fldChar w:fldCharType="begin"/>
        </w:r>
        <w:r>
          <w:rPr>
            <w:noProof/>
            <w:webHidden/>
          </w:rPr>
          <w:instrText xml:space="preserve"> PAGEREF _Toc185798451 \h </w:instrText>
        </w:r>
        <w:r>
          <w:rPr>
            <w:noProof/>
            <w:webHidden/>
          </w:rPr>
        </w:r>
      </w:ins>
      <w:r>
        <w:rPr>
          <w:noProof/>
          <w:webHidden/>
        </w:rPr>
        <w:fldChar w:fldCharType="separate"/>
      </w:r>
      <w:ins w:id="131" w:author="Соколов Олександр" w:date="2024-12-22T22:19:00Z">
        <w:r>
          <w:rPr>
            <w:noProof/>
            <w:webHidden/>
          </w:rPr>
          <w:t>48</w:t>
        </w:r>
        <w:r>
          <w:rPr>
            <w:noProof/>
            <w:webHidden/>
          </w:rPr>
          <w:fldChar w:fldCharType="end"/>
        </w:r>
        <w:r w:rsidRPr="0038451C">
          <w:rPr>
            <w:rStyle w:val="Hyperlink"/>
            <w:noProof/>
          </w:rPr>
          <w:fldChar w:fldCharType="end"/>
        </w:r>
      </w:ins>
    </w:p>
    <w:p w14:paraId="509E6CC6" w14:textId="62E84670" w:rsidR="009D1F62" w:rsidRDefault="009D1F62">
      <w:pPr>
        <w:pStyle w:val="TOC2"/>
        <w:rPr>
          <w:ins w:id="132" w:author="Соколов Олександр" w:date="2024-12-22T22:19:00Z"/>
          <w:rFonts w:eastAsiaTheme="minorEastAsia" w:cstheme="minorBidi"/>
          <w:smallCaps w:val="0"/>
          <w:noProof/>
          <w:sz w:val="24"/>
          <w:szCs w:val="24"/>
          <w:lang w:val="en-UA"/>
        </w:rPr>
      </w:pPr>
      <w:ins w:id="13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5.1 Створення бази даних</w:t>
        </w:r>
        <w:r>
          <w:rPr>
            <w:noProof/>
            <w:webHidden/>
          </w:rPr>
          <w:tab/>
        </w:r>
        <w:r>
          <w:rPr>
            <w:noProof/>
            <w:webHidden/>
          </w:rPr>
          <w:fldChar w:fldCharType="begin"/>
        </w:r>
        <w:r>
          <w:rPr>
            <w:noProof/>
            <w:webHidden/>
          </w:rPr>
          <w:instrText xml:space="preserve"> PAGEREF _Toc185798452 \h </w:instrText>
        </w:r>
        <w:r>
          <w:rPr>
            <w:noProof/>
            <w:webHidden/>
          </w:rPr>
        </w:r>
      </w:ins>
      <w:r>
        <w:rPr>
          <w:noProof/>
          <w:webHidden/>
        </w:rPr>
        <w:fldChar w:fldCharType="separate"/>
      </w:r>
      <w:ins w:id="134" w:author="Соколов Олександр" w:date="2024-12-22T22:19:00Z">
        <w:r>
          <w:rPr>
            <w:noProof/>
            <w:webHidden/>
          </w:rPr>
          <w:t>48</w:t>
        </w:r>
        <w:r>
          <w:rPr>
            <w:noProof/>
            <w:webHidden/>
          </w:rPr>
          <w:fldChar w:fldCharType="end"/>
        </w:r>
        <w:r w:rsidRPr="0038451C">
          <w:rPr>
            <w:rStyle w:val="Hyperlink"/>
            <w:noProof/>
          </w:rPr>
          <w:fldChar w:fldCharType="end"/>
        </w:r>
      </w:ins>
    </w:p>
    <w:p w14:paraId="68BFBBC6" w14:textId="77CE4102" w:rsidR="009D1F62" w:rsidRDefault="009D1F62">
      <w:pPr>
        <w:pStyle w:val="TOC2"/>
        <w:rPr>
          <w:ins w:id="135" w:author="Соколов Олександр" w:date="2024-12-22T22:19:00Z"/>
          <w:rFonts w:eastAsiaTheme="minorEastAsia" w:cstheme="minorBidi"/>
          <w:smallCaps w:val="0"/>
          <w:noProof/>
          <w:sz w:val="24"/>
          <w:szCs w:val="24"/>
          <w:lang w:val="en-UA"/>
        </w:rPr>
      </w:pPr>
      <w:ins w:id="13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5.2 Імпортування даних в таблиці</w:t>
        </w:r>
        <w:r>
          <w:rPr>
            <w:noProof/>
            <w:webHidden/>
          </w:rPr>
          <w:tab/>
        </w:r>
        <w:r>
          <w:rPr>
            <w:noProof/>
            <w:webHidden/>
          </w:rPr>
          <w:fldChar w:fldCharType="begin"/>
        </w:r>
        <w:r>
          <w:rPr>
            <w:noProof/>
            <w:webHidden/>
          </w:rPr>
          <w:instrText xml:space="preserve"> PAGEREF _Toc185798453 \h </w:instrText>
        </w:r>
        <w:r>
          <w:rPr>
            <w:noProof/>
            <w:webHidden/>
          </w:rPr>
        </w:r>
      </w:ins>
      <w:r>
        <w:rPr>
          <w:noProof/>
          <w:webHidden/>
        </w:rPr>
        <w:fldChar w:fldCharType="separate"/>
      </w:r>
      <w:ins w:id="137" w:author="Соколов Олександр" w:date="2024-12-22T22:19:00Z">
        <w:r>
          <w:rPr>
            <w:noProof/>
            <w:webHidden/>
          </w:rPr>
          <w:t>56</w:t>
        </w:r>
        <w:r>
          <w:rPr>
            <w:noProof/>
            <w:webHidden/>
          </w:rPr>
          <w:fldChar w:fldCharType="end"/>
        </w:r>
        <w:r w:rsidRPr="0038451C">
          <w:rPr>
            <w:rStyle w:val="Hyperlink"/>
            <w:noProof/>
          </w:rPr>
          <w:fldChar w:fldCharType="end"/>
        </w:r>
      </w:ins>
    </w:p>
    <w:p w14:paraId="1E937E96" w14:textId="04DEE263" w:rsidR="009D1F62" w:rsidRDefault="009D1F62">
      <w:pPr>
        <w:pStyle w:val="TOC1"/>
        <w:rPr>
          <w:ins w:id="138" w:author="Соколов Олександр" w:date="2024-12-22T22:19:00Z"/>
          <w:rFonts w:eastAsiaTheme="minorEastAsia" w:cstheme="minorBidi"/>
          <w:b w:val="0"/>
          <w:bCs w:val="0"/>
          <w:caps w:val="0"/>
          <w:noProof/>
          <w:sz w:val="24"/>
          <w:szCs w:val="24"/>
          <w:lang w:val="en-UA"/>
        </w:rPr>
      </w:pPr>
      <w:ins w:id="13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6</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СТВОРЕННЯ КОРИСТУВАЧІВ БАЗИ ДАНИХ</w:t>
        </w:r>
        <w:r>
          <w:rPr>
            <w:noProof/>
            <w:webHidden/>
          </w:rPr>
          <w:tab/>
        </w:r>
        <w:r>
          <w:rPr>
            <w:noProof/>
            <w:webHidden/>
          </w:rPr>
          <w:fldChar w:fldCharType="begin"/>
        </w:r>
        <w:r>
          <w:rPr>
            <w:noProof/>
            <w:webHidden/>
          </w:rPr>
          <w:instrText xml:space="preserve"> PAGEREF _Toc185798454 \h </w:instrText>
        </w:r>
        <w:r>
          <w:rPr>
            <w:noProof/>
            <w:webHidden/>
          </w:rPr>
        </w:r>
      </w:ins>
      <w:r>
        <w:rPr>
          <w:noProof/>
          <w:webHidden/>
        </w:rPr>
        <w:fldChar w:fldCharType="separate"/>
      </w:r>
      <w:ins w:id="140" w:author="Соколов Олександр" w:date="2024-12-22T22:19:00Z">
        <w:r>
          <w:rPr>
            <w:noProof/>
            <w:webHidden/>
          </w:rPr>
          <w:t>65</w:t>
        </w:r>
        <w:r>
          <w:rPr>
            <w:noProof/>
            <w:webHidden/>
          </w:rPr>
          <w:fldChar w:fldCharType="end"/>
        </w:r>
        <w:r w:rsidRPr="0038451C">
          <w:rPr>
            <w:rStyle w:val="Hyperlink"/>
            <w:noProof/>
          </w:rPr>
          <w:fldChar w:fldCharType="end"/>
        </w:r>
      </w:ins>
    </w:p>
    <w:p w14:paraId="1B6C0A4D" w14:textId="1751B5C4" w:rsidR="009D1F62" w:rsidRDefault="009D1F62">
      <w:pPr>
        <w:pStyle w:val="TOC2"/>
        <w:rPr>
          <w:ins w:id="141" w:author="Соколов Олександр" w:date="2024-12-22T22:19:00Z"/>
          <w:rFonts w:eastAsiaTheme="minorEastAsia" w:cstheme="minorBidi"/>
          <w:smallCaps w:val="0"/>
          <w:noProof/>
          <w:sz w:val="24"/>
          <w:szCs w:val="24"/>
          <w:lang w:val="en-UA"/>
        </w:rPr>
      </w:pPr>
      <w:ins w:id="14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6.1 Адміністратор</w:t>
        </w:r>
        <w:r>
          <w:rPr>
            <w:noProof/>
            <w:webHidden/>
          </w:rPr>
          <w:tab/>
        </w:r>
        <w:r>
          <w:rPr>
            <w:noProof/>
            <w:webHidden/>
          </w:rPr>
          <w:fldChar w:fldCharType="begin"/>
        </w:r>
        <w:r>
          <w:rPr>
            <w:noProof/>
            <w:webHidden/>
          </w:rPr>
          <w:instrText xml:space="preserve"> PAGEREF _Toc185798455 \h </w:instrText>
        </w:r>
        <w:r>
          <w:rPr>
            <w:noProof/>
            <w:webHidden/>
          </w:rPr>
        </w:r>
      </w:ins>
      <w:r>
        <w:rPr>
          <w:noProof/>
          <w:webHidden/>
        </w:rPr>
        <w:fldChar w:fldCharType="separate"/>
      </w:r>
      <w:ins w:id="143" w:author="Соколов Олександр" w:date="2024-12-22T22:19:00Z">
        <w:r>
          <w:rPr>
            <w:noProof/>
            <w:webHidden/>
          </w:rPr>
          <w:t>65</w:t>
        </w:r>
        <w:r>
          <w:rPr>
            <w:noProof/>
            <w:webHidden/>
          </w:rPr>
          <w:fldChar w:fldCharType="end"/>
        </w:r>
        <w:r w:rsidRPr="0038451C">
          <w:rPr>
            <w:rStyle w:val="Hyperlink"/>
            <w:noProof/>
          </w:rPr>
          <w:fldChar w:fldCharType="end"/>
        </w:r>
      </w:ins>
    </w:p>
    <w:p w14:paraId="1AD3DC3B" w14:textId="292C4229" w:rsidR="009D1F62" w:rsidRDefault="009D1F62">
      <w:pPr>
        <w:pStyle w:val="TOC2"/>
        <w:rPr>
          <w:ins w:id="144" w:author="Соколов Олександр" w:date="2024-12-22T22:19:00Z"/>
          <w:rFonts w:eastAsiaTheme="minorEastAsia" w:cstheme="minorBidi"/>
          <w:smallCaps w:val="0"/>
          <w:noProof/>
          <w:sz w:val="24"/>
          <w:szCs w:val="24"/>
          <w:lang w:val="en-UA"/>
        </w:rPr>
      </w:pPr>
      <w:ins w:id="14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6.2 Поліцейський</w:t>
        </w:r>
        <w:r>
          <w:rPr>
            <w:noProof/>
            <w:webHidden/>
          </w:rPr>
          <w:tab/>
        </w:r>
        <w:r>
          <w:rPr>
            <w:noProof/>
            <w:webHidden/>
          </w:rPr>
          <w:fldChar w:fldCharType="begin"/>
        </w:r>
        <w:r>
          <w:rPr>
            <w:noProof/>
            <w:webHidden/>
          </w:rPr>
          <w:instrText xml:space="preserve"> PAGEREF _Toc185798456 \h </w:instrText>
        </w:r>
        <w:r>
          <w:rPr>
            <w:noProof/>
            <w:webHidden/>
          </w:rPr>
        </w:r>
      </w:ins>
      <w:r>
        <w:rPr>
          <w:noProof/>
          <w:webHidden/>
        </w:rPr>
        <w:fldChar w:fldCharType="separate"/>
      </w:r>
      <w:ins w:id="146" w:author="Соколов Олександр" w:date="2024-12-22T22:19:00Z">
        <w:r>
          <w:rPr>
            <w:noProof/>
            <w:webHidden/>
          </w:rPr>
          <w:t>65</w:t>
        </w:r>
        <w:r>
          <w:rPr>
            <w:noProof/>
            <w:webHidden/>
          </w:rPr>
          <w:fldChar w:fldCharType="end"/>
        </w:r>
        <w:r w:rsidRPr="0038451C">
          <w:rPr>
            <w:rStyle w:val="Hyperlink"/>
            <w:noProof/>
          </w:rPr>
          <w:fldChar w:fldCharType="end"/>
        </w:r>
      </w:ins>
    </w:p>
    <w:p w14:paraId="4CB47602" w14:textId="745DF383" w:rsidR="009D1F62" w:rsidRDefault="009D1F62">
      <w:pPr>
        <w:pStyle w:val="TOC2"/>
        <w:rPr>
          <w:ins w:id="147" w:author="Соколов Олександр" w:date="2024-12-22T22:19:00Z"/>
          <w:rFonts w:eastAsiaTheme="minorEastAsia" w:cstheme="minorBidi"/>
          <w:smallCaps w:val="0"/>
          <w:noProof/>
          <w:sz w:val="24"/>
          <w:szCs w:val="24"/>
          <w:lang w:val="en-UA"/>
        </w:rPr>
      </w:pPr>
      <w:ins w:id="14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6.3 Водій</w:t>
        </w:r>
        <w:r>
          <w:rPr>
            <w:noProof/>
            <w:webHidden/>
          </w:rPr>
          <w:tab/>
        </w:r>
        <w:r>
          <w:rPr>
            <w:noProof/>
            <w:webHidden/>
          </w:rPr>
          <w:fldChar w:fldCharType="begin"/>
        </w:r>
        <w:r>
          <w:rPr>
            <w:noProof/>
            <w:webHidden/>
          </w:rPr>
          <w:instrText xml:space="preserve"> PAGEREF _Toc185798457 \h </w:instrText>
        </w:r>
        <w:r>
          <w:rPr>
            <w:noProof/>
            <w:webHidden/>
          </w:rPr>
        </w:r>
      </w:ins>
      <w:r>
        <w:rPr>
          <w:noProof/>
          <w:webHidden/>
        </w:rPr>
        <w:fldChar w:fldCharType="separate"/>
      </w:r>
      <w:ins w:id="149" w:author="Соколов Олександр" w:date="2024-12-22T22:19:00Z">
        <w:r>
          <w:rPr>
            <w:noProof/>
            <w:webHidden/>
          </w:rPr>
          <w:t>66</w:t>
        </w:r>
        <w:r>
          <w:rPr>
            <w:noProof/>
            <w:webHidden/>
          </w:rPr>
          <w:fldChar w:fldCharType="end"/>
        </w:r>
        <w:r w:rsidRPr="0038451C">
          <w:rPr>
            <w:rStyle w:val="Hyperlink"/>
            <w:noProof/>
          </w:rPr>
          <w:fldChar w:fldCharType="end"/>
        </w:r>
      </w:ins>
    </w:p>
    <w:p w14:paraId="42201BDE" w14:textId="517720CC" w:rsidR="009D1F62" w:rsidRDefault="009D1F62">
      <w:pPr>
        <w:pStyle w:val="TOC2"/>
        <w:rPr>
          <w:ins w:id="150" w:author="Соколов Олександр" w:date="2024-12-22T22:19:00Z"/>
          <w:rFonts w:eastAsiaTheme="minorEastAsia" w:cstheme="minorBidi"/>
          <w:smallCaps w:val="0"/>
          <w:noProof/>
          <w:sz w:val="24"/>
          <w:szCs w:val="24"/>
          <w:lang w:val="en-UA"/>
        </w:rPr>
      </w:pPr>
      <w:ins w:id="15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6.4 Громадянин</w:t>
        </w:r>
        <w:r>
          <w:rPr>
            <w:noProof/>
            <w:webHidden/>
          </w:rPr>
          <w:tab/>
        </w:r>
        <w:r>
          <w:rPr>
            <w:noProof/>
            <w:webHidden/>
          </w:rPr>
          <w:fldChar w:fldCharType="begin"/>
        </w:r>
        <w:r>
          <w:rPr>
            <w:noProof/>
            <w:webHidden/>
          </w:rPr>
          <w:instrText xml:space="preserve"> PAGEREF _Toc185798458 \h </w:instrText>
        </w:r>
        <w:r>
          <w:rPr>
            <w:noProof/>
            <w:webHidden/>
          </w:rPr>
        </w:r>
      </w:ins>
      <w:r>
        <w:rPr>
          <w:noProof/>
          <w:webHidden/>
        </w:rPr>
        <w:fldChar w:fldCharType="separate"/>
      </w:r>
      <w:ins w:id="152" w:author="Соколов Олександр" w:date="2024-12-22T22:19:00Z">
        <w:r>
          <w:rPr>
            <w:noProof/>
            <w:webHidden/>
          </w:rPr>
          <w:t>66</w:t>
        </w:r>
        <w:r>
          <w:rPr>
            <w:noProof/>
            <w:webHidden/>
          </w:rPr>
          <w:fldChar w:fldCharType="end"/>
        </w:r>
        <w:r w:rsidRPr="0038451C">
          <w:rPr>
            <w:rStyle w:val="Hyperlink"/>
            <w:noProof/>
          </w:rPr>
          <w:fldChar w:fldCharType="end"/>
        </w:r>
      </w:ins>
    </w:p>
    <w:p w14:paraId="64D9F820" w14:textId="0AAA9C41" w:rsidR="009D1F62" w:rsidRDefault="009D1F62">
      <w:pPr>
        <w:pStyle w:val="TOC2"/>
        <w:rPr>
          <w:ins w:id="153" w:author="Соколов Олександр" w:date="2024-12-22T22:19:00Z"/>
          <w:rFonts w:eastAsiaTheme="minorEastAsia" w:cstheme="minorBidi"/>
          <w:smallCaps w:val="0"/>
          <w:noProof/>
          <w:sz w:val="24"/>
          <w:szCs w:val="24"/>
          <w:lang w:val="en-UA"/>
        </w:rPr>
      </w:pPr>
      <w:ins w:id="15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"_Toc185798459"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 xml:space="preserve">6.6 </w:t>
        </w:r>
        <w:r w:rsidRPr="0038451C">
          <w:rPr>
            <w:rStyle w:val="Hyperlink"/>
            <w:rFonts w:ascii="Times New Roman" w:eastAsia="Times New Roman" w:hAnsi="Times New Roman" w:cs="Times New Roman"/>
            <w:noProof/>
          </w:rPr>
          <w:t>Висновки</w:t>
        </w:r>
        <w:r>
          <w:rPr>
            <w:noProof/>
            <w:webHidden/>
          </w:rPr>
          <w:tab/>
        </w:r>
        <w:r>
          <w:rPr>
            <w:noProof/>
            <w:webHidden/>
          </w:rPr>
          <w:fldChar w:fldCharType="begin"/>
        </w:r>
        <w:r>
          <w:rPr>
            <w:noProof/>
            <w:webHidden/>
          </w:rPr>
          <w:instrText xml:space="preserve"> PAGEREF _Toc185798459 \h </w:instrText>
        </w:r>
        <w:r>
          <w:rPr>
            <w:noProof/>
            <w:webHidden/>
          </w:rPr>
        </w:r>
      </w:ins>
      <w:r>
        <w:rPr>
          <w:noProof/>
          <w:webHidden/>
        </w:rPr>
        <w:fldChar w:fldCharType="separate"/>
      </w:r>
      <w:ins w:id="155" w:author="Соколов Олександр" w:date="2024-12-22T22:19:00Z">
        <w:r>
          <w:rPr>
            <w:noProof/>
            <w:webHidden/>
          </w:rPr>
          <w:t>67</w:t>
        </w:r>
        <w:r>
          <w:rPr>
            <w:noProof/>
            <w:webHidden/>
          </w:rPr>
          <w:fldChar w:fldCharType="end"/>
        </w:r>
        <w:r w:rsidRPr="0038451C">
          <w:rPr>
            <w:rStyle w:val="Hyperlink"/>
            <w:noProof/>
          </w:rPr>
          <w:fldChar w:fldCharType="end"/>
        </w:r>
      </w:ins>
    </w:p>
    <w:p w14:paraId="1910D3B8" w14:textId="625CAC72" w:rsidR="009D1F62" w:rsidRDefault="009D1F62">
      <w:pPr>
        <w:pStyle w:val="TOC1"/>
        <w:rPr>
          <w:ins w:id="156" w:author="Соколов Олександр" w:date="2024-12-22T22:19:00Z"/>
          <w:rFonts w:eastAsiaTheme="minorEastAsia" w:cstheme="minorBidi"/>
          <w:b w:val="0"/>
          <w:bCs w:val="0"/>
          <w:caps w:val="0"/>
          <w:noProof/>
          <w:sz w:val="24"/>
          <w:szCs w:val="24"/>
          <w:lang w:val="en-UA"/>
        </w:rPr>
      </w:pPr>
      <w:ins w:id="15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7</w:t>
        </w:r>
        <w:r>
          <w:rPr>
            <w:rFonts w:eastAsiaTheme="minorEastAsia" w:cstheme="minorBidi"/>
            <w:b w:val="0"/>
            <w:bCs w:val="0"/>
            <w:caps w:val="0"/>
            <w:noProof/>
            <w:sz w:val="24"/>
            <w:szCs w:val="24"/>
            <w:lang w:val="en-UA"/>
          </w:rPr>
          <w:tab/>
        </w:r>
        <w:r w:rsidRPr="0038451C">
          <w:rPr>
            <w:rStyle w:val="Hyperlink"/>
            <w:rFonts w:ascii="Times New Roman" w:eastAsia="Times New Roman" w:hAnsi="Times New Roman" w:cs="Times New Roman"/>
            <w:smallCaps/>
            <w:noProof/>
          </w:rPr>
          <w:t>РОБОТА З БАЗОЮ ДАНИХ</w:t>
        </w:r>
        <w:r>
          <w:rPr>
            <w:noProof/>
            <w:webHidden/>
          </w:rPr>
          <w:tab/>
        </w:r>
        <w:r>
          <w:rPr>
            <w:noProof/>
            <w:webHidden/>
          </w:rPr>
          <w:fldChar w:fldCharType="begin"/>
        </w:r>
        <w:r>
          <w:rPr>
            <w:noProof/>
            <w:webHidden/>
          </w:rPr>
          <w:instrText xml:space="preserve"> PAGEREF _Toc185798460 \h </w:instrText>
        </w:r>
        <w:r>
          <w:rPr>
            <w:noProof/>
            <w:webHidden/>
          </w:rPr>
        </w:r>
      </w:ins>
      <w:r>
        <w:rPr>
          <w:noProof/>
          <w:webHidden/>
        </w:rPr>
        <w:fldChar w:fldCharType="separate"/>
      </w:r>
      <w:ins w:id="158" w:author="Соколов Олександр" w:date="2024-12-22T22:19:00Z">
        <w:r>
          <w:rPr>
            <w:noProof/>
            <w:webHidden/>
          </w:rPr>
          <w:t>68</w:t>
        </w:r>
        <w:r>
          <w:rPr>
            <w:noProof/>
            <w:webHidden/>
          </w:rPr>
          <w:fldChar w:fldCharType="end"/>
        </w:r>
        <w:r w:rsidRPr="0038451C">
          <w:rPr>
            <w:rStyle w:val="Hyperlink"/>
            <w:noProof/>
          </w:rPr>
          <w:fldChar w:fldCharType="end"/>
        </w:r>
      </w:ins>
    </w:p>
    <w:p w14:paraId="3597097E" w14:textId="4A01E6AB" w:rsidR="009D1F62" w:rsidRDefault="009D1F62">
      <w:pPr>
        <w:pStyle w:val="TOC2"/>
        <w:rPr>
          <w:ins w:id="159" w:author="Соколов Олександр" w:date="2024-12-22T22:19:00Z"/>
          <w:rFonts w:eastAsiaTheme="minorEastAsia" w:cstheme="minorBidi"/>
          <w:smallCaps w:val="0"/>
          <w:noProof/>
          <w:sz w:val="24"/>
          <w:szCs w:val="24"/>
          <w:lang w:val="en-UA"/>
        </w:rPr>
      </w:pPr>
      <w:ins w:id="16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 Тригери</w:t>
        </w:r>
        <w:r>
          <w:rPr>
            <w:noProof/>
            <w:webHidden/>
          </w:rPr>
          <w:tab/>
        </w:r>
        <w:r>
          <w:rPr>
            <w:noProof/>
            <w:webHidden/>
          </w:rPr>
          <w:fldChar w:fldCharType="begin"/>
        </w:r>
        <w:r>
          <w:rPr>
            <w:noProof/>
            <w:webHidden/>
          </w:rPr>
          <w:instrText xml:space="preserve"> PAGEREF _Toc185798461 \h </w:instrText>
        </w:r>
        <w:r>
          <w:rPr>
            <w:noProof/>
            <w:webHidden/>
          </w:rPr>
        </w:r>
      </w:ins>
      <w:r>
        <w:rPr>
          <w:noProof/>
          <w:webHidden/>
        </w:rPr>
        <w:fldChar w:fldCharType="separate"/>
      </w:r>
      <w:ins w:id="161" w:author="Соколов Олександр" w:date="2024-12-22T22:19:00Z">
        <w:r>
          <w:rPr>
            <w:noProof/>
            <w:webHidden/>
          </w:rPr>
          <w:t>68</w:t>
        </w:r>
        <w:r>
          <w:rPr>
            <w:noProof/>
            <w:webHidden/>
          </w:rPr>
          <w:fldChar w:fldCharType="end"/>
        </w:r>
        <w:r w:rsidRPr="0038451C">
          <w:rPr>
            <w:rStyle w:val="Hyperlink"/>
            <w:noProof/>
          </w:rPr>
          <w:fldChar w:fldCharType="end"/>
        </w:r>
      </w:ins>
    </w:p>
    <w:p w14:paraId="7E5403D5" w14:textId="656AC3CD" w:rsidR="009D1F62" w:rsidRDefault="009D1F62">
      <w:pPr>
        <w:pStyle w:val="TOC3"/>
        <w:tabs>
          <w:tab w:val="right" w:leader="dot" w:pos="9345"/>
        </w:tabs>
        <w:rPr>
          <w:ins w:id="162" w:author="Соколов Олександр" w:date="2024-12-22T22:19:00Z"/>
          <w:rFonts w:eastAsiaTheme="minorEastAsia" w:cstheme="minorBidi"/>
          <w:i w:val="0"/>
          <w:iCs w:val="0"/>
          <w:noProof/>
          <w:sz w:val="24"/>
          <w:szCs w:val="24"/>
          <w:lang w:val="en-UA"/>
        </w:rPr>
      </w:pPr>
      <w:ins w:id="16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7.1.1 Тригер trg_check_engine_capacity</w:t>
        </w:r>
        <w:r>
          <w:rPr>
            <w:noProof/>
            <w:webHidden/>
          </w:rPr>
          <w:tab/>
        </w:r>
        <w:r>
          <w:rPr>
            <w:noProof/>
            <w:webHidden/>
          </w:rPr>
          <w:fldChar w:fldCharType="begin"/>
        </w:r>
        <w:r>
          <w:rPr>
            <w:noProof/>
            <w:webHidden/>
          </w:rPr>
          <w:instrText xml:space="preserve"> PAGEREF _Toc185798462 \h </w:instrText>
        </w:r>
        <w:r>
          <w:rPr>
            <w:noProof/>
            <w:webHidden/>
          </w:rPr>
        </w:r>
      </w:ins>
      <w:r>
        <w:rPr>
          <w:noProof/>
          <w:webHidden/>
        </w:rPr>
        <w:fldChar w:fldCharType="separate"/>
      </w:r>
      <w:ins w:id="164" w:author="Соколов Олександр" w:date="2024-12-22T22:19:00Z">
        <w:r>
          <w:rPr>
            <w:noProof/>
            <w:webHidden/>
          </w:rPr>
          <w:t>68</w:t>
        </w:r>
        <w:r>
          <w:rPr>
            <w:noProof/>
            <w:webHidden/>
          </w:rPr>
          <w:fldChar w:fldCharType="end"/>
        </w:r>
        <w:r w:rsidRPr="0038451C">
          <w:rPr>
            <w:rStyle w:val="Hyperlink"/>
            <w:noProof/>
          </w:rPr>
          <w:fldChar w:fldCharType="end"/>
        </w:r>
      </w:ins>
    </w:p>
    <w:p w14:paraId="7823F325" w14:textId="2C877EFA" w:rsidR="009D1F62" w:rsidRDefault="009D1F62">
      <w:pPr>
        <w:pStyle w:val="TOC3"/>
        <w:tabs>
          <w:tab w:val="right" w:leader="dot" w:pos="9345"/>
        </w:tabs>
        <w:rPr>
          <w:ins w:id="165" w:author="Соколов Олександр" w:date="2024-12-22T22:19:00Z"/>
          <w:rFonts w:eastAsiaTheme="minorEastAsia" w:cstheme="minorBidi"/>
          <w:i w:val="0"/>
          <w:iCs w:val="0"/>
          <w:noProof/>
          <w:sz w:val="24"/>
          <w:szCs w:val="24"/>
          <w:lang w:val="en-UA"/>
        </w:rPr>
      </w:pPr>
      <w:ins w:id="166" w:author="Соколов Олександр" w:date="2024-12-22T22:19:00Z">
        <w:r w:rsidRPr="0038451C">
          <w:rPr>
            <w:rStyle w:val="Hyperlink"/>
            <w:noProof/>
          </w:rPr>
          <w:lastRenderedPageBreak/>
          <w:fldChar w:fldCharType="begin"/>
        </w:r>
        <w:r w:rsidRPr="0038451C">
          <w:rPr>
            <w:rStyle w:val="Hyperlink"/>
            <w:noProof/>
          </w:rPr>
          <w:instrText xml:space="preserve"> </w:instrText>
        </w:r>
        <w:r>
          <w:rPr>
            <w:noProof/>
          </w:rPr>
          <w:instrText>HYPERLINK \l "_Toc185798463"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7.1.2 Тригер trg_check_seating_capacity</w:t>
        </w:r>
        <w:r>
          <w:rPr>
            <w:noProof/>
            <w:webHidden/>
          </w:rPr>
          <w:tab/>
        </w:r>
        <w:r>
          <w:rPr>
            <w:noProof/>
            <w:webHidden/>
          </w:rPr>
          <w:fldChar w:fldCharType="begin"/>
        </w:r>
        <w:r>
          <w:rPr>
            <w:noProof/>
            <w:webHidden/>
          </w:rPr>
          <w:instrText xml:space="preserve"> PAGEREF _Toc185798463 \h </w:instrText>
        </w:r>
        <w:r>
          <w:rPr>
            <w:noProof/>
            <w:webHidden/>
          </w:rPr>
        </w:r>
      </w:ins>
      <w:r>
        <w:rPr>
          <w:noProof/>
          <w:webHidden/>
        </w:rPr>
        <w:fldChar w:fldCharType="separate"/>
      </w:r>
      <w:ins w:id="167" w:author="Соколов Олександр" w:date="2024-12-22T22:19:00Z">
        <w:r>
          <w:rPr>
            <w:noProof/>
            <w:webHidden/>
          </w:rPr>
          <w:t>69</w:t>
        </w:r>
        <w:r>
          <w:rPr>
            <w:noProof/>
            <w:webHidden/>
          </w:rPr>
          <w:fldChar w:fldCharType="end"/>
        </w:r>
        <w:r w:rsidRPr="0038451C">
          <w:rPr>
            <w:rStyle w:val="Hyperlink"/>
            <w:noProof/>
          </w:rPr>
          <w:fldChar w:fldCharType="end"/>
        </w:r>
      </w:ins>
    </w:p>
    <w:p w14:paraId="1633BA85" w14:textId="4E04832F" w:rsidR="009D1F62" w:rsidRDefault="009D1F62">
      <w:pPr>
        <w:pStyle w:val="TOC3"/>
        <w:tabs>
          <w:tab w:val="right" w:leader="dot" w:pos="9345"/>
        </w:tabs>
        <w:rPr>
          <w:ins w:id="168" w:author="Соколов Олександр" w:date="2024-12-22T22:19:00Z"/>
          <w:rFonts w:eastAsiaTheme="minorEastAsia" w:cstheme="minorBidi"/>
          <w:i w:val="0"/>
          <w:iCs w:val="0"/>
          <w:noProof/>
          <w:sz w:val="24"/>
          <w:szCs w:val="24"/>
          <w:lang w:val="en-UA"/>
        </w:rPr>
      </w:pPr>
      <w:ins w:id="16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7.1.3 Тригер check_protocol_validity</w:t>
        </w:r>
        <w:r>
          <w:rPr>
            <w:noProof/>
            <w:webHidden/>
          </w:rPr>
          <w:tab/>
        </w:r>
        <w:r>
          <w:rPr>
            <w:noProof/>
            <w:webHidden/>
          </w:rPr>
          <w:fldChar w:fldCharType="begin"/>
        </w:r>
        <w:r>
          <w:rPr>
            <w:noProof/>
            <w:webHidden/>
          </w:rPr>
          <w:instrText xml:space="preserve"> PAGEREF _Toc185798464 \h </w:instrText>
        </w:r>
        <w:r>
          <w:rPr>
            <w:noProof/>
            <w:webHidden/>
          </w:rPr>
        </w:r>
      </w:ins>
      <w:r>
        <w:rPr>
          <w:noProof/>
          <w:webHidden/>
        </w:rPr>
        <w:fldChar w:fldCharType="separate"/>
      </w:r>
      <w:ins w:id="170" w:author="Соколов Олександр" w:date="2024-12-22T22:19:00Z">
        <w:r>
          <w:rPr>
            <w:noProof/>
            <w:webHidden/>
          </w:rPr>
          <w:t>71</w:t>
        </w:r>
        <w:r>
          <w:rPr>
            <w:noProof/>
            <w:webHidden/>
          </w:rPr>
          <w:fldChar w:fldCharType="end"/>
        </w:r>
        <w:r w:rsidRPr="0038451C">
          <w:rPr>
            <w:rStyle w:val="Hyperlink"/>
            <w:noProof/>
          </w:rPr>
          <w:fldChar w:fldCharType="end"/>
        </w:r>
      </w:ins>
    </w:p>
    <w:p w14:paraId="59873F54" w14:textId="76110C2B" w:rsidR="009D1F62" w:rsidRDefault="009D1F62">
      <w:pPr>
        <w:pStyle w:val="TOC3"/>
        <w:tabs>
          <w:tab w:val="right" w:leader="dot" w:pos="9345"/>
        </w:tabs>
        <w:rPr>
          <w:ins w:id="171" w:author="Соколов Олександр" w:date="2024-12-22T22:19:00Z"/>
          <w:rFonts w:eastAsiaTheme="minorEastAsia" w:cstheme="minorBidi"/>
          <w:i w:val="0"/>
          <w:iCs w:val="0"/>
          <w:noProof/>
          <w:sz w:val="24"/>
          <w:szCs w:val="24"/>
          <w:lang w:val="en-UA"/>
        </w:rPr>
      </w:pPr>
      <w:ins w:id="17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7.1.4 Тригер trg_check_citizens_on_protocol</w:t>
        </w:r>
        <w:r>
          <w:rPr>
            <w:noProof/>
            <w:webHidden/>
          </w:rPr>
          <w:tab/>
        </w:r>
        <w:r>
          <w:rPr>
            <w:noProof/>
            <w:webHidden/>
          </w:rPr>
          <w:fldChar w:fldCharType="begin"/>
        </w:r>
        <w:r>
          <w:rPr>
            <w:noProof/>
            <w:webHidden/>
          </w:rPr>
          <w:instrText xml:space="preserve"> PAGEREF _Toc185798465 \h </w:instrText>
        </w:r>
        <w:r>
          <w:rPr>
            <w:noProof/>
            <w:webHidden/>
          </w:rPr>
        </w:r>
      </w:ins>
      <w:r>
        <w:rPr>
          <w:noProof/>
          <w:webHidden/>
        </w:rPr>
        <w:fldChar w:fldCharType="separate"/>
      </w:r>
      <w:ins w:id="173" w:author="Соколов Олександр" w:date="2024-12-22T22:19:00Z">
        <w:r>
          <w:rPr>
            <w:noProof/>
            <w:webHidden/>
          </w:rPr>
          <w:t>72</w:t>
        </w:r>
        <w:r>
          <w:rPr>
            <w:noProof/>
            <w:webHidden/>
          </w:rPr>
          <w:fldChar w:fldCharType="end"/>
        </w:r>
        <w:r w:rsidRPr="0038451C">
          <w:rPr>
            <w:rStyle w:val="Hyperlink"/>
            <w:noProof/>
          </w:rPr>
          <w:fldChar w:fldCharType="end"/>
        </w:r>
      </w:ins>
    </w:p>
    <w:p w14:paraId="34957081" w14:textId="487FC23B" w:rsidR="009D1F62" w:rsidRDefault="009D1F62">
      <w:pPr>
        <w:pStyle w:val="TOC3"/>
        <w:tabs>
          <w:tab w:val="right" w:leader="dot" w:pos="9345"/>
        </w:tabs>
        <w:rPr>
          <w:ins w:id="174" w:author="Соколов Олександр" w:date="2024-12-22T22:19:00Z"/>
          <w:rFonts w:eastAsiaTheme="minorEastAsia" w:cstheme="minorBidi"/>
          <w:i w:val="0"/>
          <w:iCs w:val="0"/>
          <w:noProof/>
          <w:sz w:val="24"/>
          <w:szCs w:val="24"/>
          <w:lang w:val="en-UA"/>
        </w:rPr>
      </w:pPr>
      <w:ins w:id="17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w:t>
        </w:r>
        <w:r w:rsidRPr="0038451C">
          <w:rPr>
            <w:rStyle w:val="Hyperlink"/>
            <w:rFonts w:ascii="Times New Roman" w:eastAsia="Times New Roman" w:hAnsi="Times New Roman" w:cs="Times New Roman"/>
            <w:noProof/>
            <w:lang w:val="en-US"/>
          </w:rPr>
          <w:t>5</w:t>
        </w:r>
        <w:r w:rsidRPr="0038451C">
          <w:rPr>
            <w:rStyle w:val="Hyperlink"/>
            <w:rFonts w:ascii="Times New Roman" w:eastAsia="Times New Roman" w:hAnsi="Times New Roman" w:cs="Times New Roman"/>
            <w:noProof/>
          </w:rPr>
          <w:t xml:space="preserve"> Тригер</w:t>
        </w:r>
        <w:r w:rsidRPr="0038451C">
          <w:rPr>
            <w:rStyle w:val="Hyperlink"/>
            <w:rFonts w:ascii="Times New Roman" w:eastAsia="Times New Roman" w:hAnsi="Times New Roman" w:cs="Times New Roman"/>
            <w:noProof/>
            <w:lang w:val="en-US"/>
          </w:rPr>
          <w:t xml:space="preserve"> trg_check_resolution_validity</w:t>
        </w:r>
        <w:r>
          <w:rPr>
            <w:noProof/>
            <w:webHidden/>
          </w:rPr>
          <w:tab/>
        </w:r>
        <w:r>
          <w:rPr>
            <w:noProof/>
            <w:webHidden/>
          </w:rPr>
          <w:fldChar w:fldCharType="begin"/>
        </w:r>
        <w:r>
          <w:rPr>
            <w:noProof/>
            <w:webHidden/>
          </w:rPr>
          <w:instrText xml:space="preserve"> PAGEREF _Toc185798466 \h </w:instrText>
        </w:r>
        <w:r>
          <w:rPr>
            <w:noProof/>
            <w:webHidden/>
          </w:rPr>
        </w:r>
      </w:ins>
      <w:r>
        <w:rPr>
          <w:noProof/>
          <w:webHidden/>
        </w:rPr>
        <w:fldChar w:fldCharType="separate"/>
      </w:r>
      <w:ins w:id="176" w:author="Соколов Олександр" w:date="2024-12-22T22:19:00Z">
        <w:r>
          <w:rPr>
            <w:noProof/>
            <w:webHidden/>
          </w:rPr>
          <w:t>74</w:t>
        </w:r>
        <w:r>
          <w:rPr>
            <w:noProof/>
            <w:webHidden/>
          </w:rPr>
          <w:fldChar w:fldCharType="end"/>
        </w:r>
        <w:r w:rsidRPr="0038451C">
          <w:rPr>
            <w:rStyle w:val="Hyperlink"/>
            <w:noProof/>
          </w:rPr>
          <w:fldChar w:fldCharType="end"/>
        </w:r>
      </w:ins>
    </w:p>
    <w:p w14:paraId="6409C96C" w14:textId="10FAE586" w:rsidR="009D1F62" w:rsidRDefault="009D1F62">
      <w:pPr>
        <w:pStyle w:val="TOC3"/>
        <w:tabs>
          <w:tab w:val="right" w:leader="dot" w:pos="9345"/>
        </w:tabs>
        <w:rPr>
          <w:ins w:id="177" w:author="Соколов Олександр" w:date="2024-12-22T22:19:00Z"/>
          <w:rFonts w:eastAsiaTheme="minorEastAsia" w:cstheme="minorBidi"/>
          <w:i w:val="0"/>
          <w:iCs w:val="0"/>
          <w:noProof/>
          <w:sz w:val="24"/>
          <w:szCs w:val="24"/>
          <w:lang w:val="en-UA"/>
        </w:rPr>
      </w:pPr>
      <w:ins w:id="17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7.1.</w:t>
        </w:r>
        <w:r w:rsidRPr="0038451C">
          <w:rPr>
            <w:rStyle w:val="Hyperlink"/>
            <w:rFonts w:ascii="Times New Roman" w:eastAsia="Times New Roman" w:hAnsi="Times New Roman" w:cs="Times New Roman"/>
            <w:noProof/>
            <w:lang w:val="en-US"/>
          </w:rPr>
          <w:t>6</w:t>
        </w:r>
        <w:r w:rsidRPr="0038451C">
          <w:rPr>
            <w:rStyle w:val="Hyperlink"/>
            <w:rFonts w:ascii="Times New Roman" w:eastAsia="Times New Roman" w:hAnsi="Times New Roman" w:cs="Times New Roman"/>
            <w:noProof/>
          </w:rPr>
          <w:t xml:space="preserve"> Тригери trg_check_violation_exclusivity_protocol, </w:t>
        </w:r>
        <w:r w:rsidRPr="0038451C">
          <w:rPr>
            <w:rStyle w:val="Hyperlink"/>
            <w:rFonts w:ascii="Times New Roman" w:eastAsia="Times New Roman" w:hAnsi="Times New Roman" w:cs="Times New Roman"/>
            <w:noProof/>
            <w:lang w:val="en-US"/>
          </w:rPr>
          <w:t>trg_check_violation_exclusivity_resolution</w:t>
        </w:r>
        <w:r>
          <w:rPr>
            <w:noProof/>
            <w:webHidden/>
          </w:rPr>
          <w:tab/>
        </w:r>
        <w:r>
          <w:rPr>
            <w:noProof/>
            <w:webHidden/>
          </w:rPr>
          <w:fldChar w:fldCharType="begin"/>
        </w:r>
        <w:r>
          <w:rPr>
            <w:noProof/>
            <w:webHidden/>
          </w:rPr>
          <w:instrText xml:space="preserve"> PAGEREF _Toc185798467 \h </w:instrText>
        </w:r>
        <w:r>
          <w:rPr>
            <w:noProof/>
            <w:webHidden/>
          </w:rPr>
        </w:r>
      </w:ins>
      <w:r>
        <w:rPr>
          <w:noProof/>
          <w:webHidden/>
        </w:rPr>
        <w:fldChar w:fldCharType="separate"/>
      </w:r>
      <w:ins w:id="179" w:author="Соколов Олександр" w:date="2024-12-22T22:19:00Z">
        <w:r>
          <w:rPr>
            <w:noProof/>
            <w:webHidden/>
          </w:rPr>
          <w:t>75</w:t>
        </w:r>
        <w:r>
          <w:rPr>
            <w:noProof/>
            <w:webHidden/>
          </w:rPr>
          <w:fldChar w:fldCharType="end"/>
        </w:r>
        <w:r w:rsidRPr="0038451C">
          <w:rPr>
            <w:rStyle w:val="Hyperlink"/>
            <w:noProof/>
          </w:rPr>
          <w:fldChar w:fldCharType="end"/>
        </w:r>
      </w:ins>
    </w:p>
    <w:p w14:paraId="668115CA" w14:textId="246AEDAA" w:rsidR="009D1F62" w:rsidRDefault="009D1F62">
      <w:pPr>
        <w:pStyle w:val="TOC2"/>
        <w:rPr>
          <w:ins w:id="180" w:author="Соколов Олександр" w:date="2024-12-22T22:19:00Z"/>
          <w:rFonts w:eastAsiaTheme="minorEastAsia" w:cstheme="minorBidi"/>
          <w:smallCaps w:val="0"/>
          <w:noProof/>
          <w:sz w:val="24"/>
          <w:szCs w:val="24"/>
          <w:lang w:val="en-UA"/>
        </w:rPr>
      </w:pPr>
      <w:ins w:id="18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 xml:space="preserve">7.2 </w:t>
        </w:r>
        <w:r w:rsidRPr="0038451C">
          <w:rPr>
            <w:rStyle w:val="Hyperlink"/>
            <w:rFonts w:ascii="Times New Roman" w:eastAsia="Times New Roman" w:hAnsi="Times New Roman" w:cs="Times New Roman"/>
            <w:noProof/>
          </w:rPr>
          <w:t>Представлення</w:t>
        </w:r>
        <w:r>
          <w:rPr>
            <w:noProof/>
            <w:webHidden/>
          </w:rPr>
          <w:tab/>
        </w:r>
        <w:r>
          <w:rPr>
            <w:noProof/>
            <w:webHidden/>
          </w:rPr>
          <w:fldChar w:fldCharType="begin"/>
        </w:r>
        <w:r>
          <w:rPr>
            <w:noProof/>
            <w:webHidden/>
          </w:rPr>
          <w:instrText xml:space="preserve"> PAGEREF _Toc185798468 \h </w:instrText>
        </w:r>
        <w:r>
          <w:rPr>
            <w:noProof/>
            <w:webHidden/>
          </w:rPr>
        </w:r>
      </w:ins>
      <w:r>
        <w:rPr>
          <w:noProof/>
          <w:webHidden/>
        </w:rPr>
        <w:fldChar w:fldCharType="separate"/>
      </w:r>
      <w:ins w:id="182" w:author="Соколов Олександр" w:date="2024-12-22T22:19:00Z">
        <w:r>
          <w:rPr>
            <w:noProof/>
            <w:webHidden/>
          </w:rPr>
          <w:t>77</w:t>
        </w:r>
        <w:r>
          <w:rPr>
            <w:noProof/>
            <w:webHidden/>
          </w:rPr>
          <w:fldChar w:fldCharType="end"/>
        </w:r>
        <w:r w:rsidRPr="0038451C">
          <w:rPr>
            <w:rStyle w:val="Hyperlink"/>
            <w:noProof/>
          </w:rPr>
          <w:fldChar w:fldCharType="end"/>
        </w:r>
      </w:ins>
    </w:p>
    <w:p w14:paraId="012DD342" w14:textId="2906A18C" w:rsidR="009D1F62" w:rsidRDefault="009D1F62">
      <w:pPr>
        <w:pStyle w:val="TOC3"/>
        <w:tabs>
          <w:tab w:val="right" w:leader="dot" w:pos="9345"/>
        </w:tabs>
        <w:rPr>
          <w:ins w:id="183" w:author="Соколов Олександр" w:date="2024-12-22T22:19:00Z"/>
          <w:rFonts w:eastAsiaTheme="minorEastAsia" w:cstheme="minorBidi"/>
          <w:i w:val="0"/>
          <w:iCs w:val="0"/>
          <w:noProof/>
          <w:sz w:val="24"/>
          <w:szCs w:val="24"/>
          <w:lang w:val="en-UA"/>
        </w:rPr>
      </w:pPr>
      <w:ins w:id="18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"_Toc185798469"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7.2.1 Представлення violation_details</w:t>
        </w:r>
        <w:r>
          <w:rPr>
            <w:noProof/>
            <w:webHidden/>
          </w:rPr>
          <w:tab/>
        </w:r>
        <w:r>
          <w:rPr>
            <w:noProof/>
            <w:webHidden/>
          </w:rPr>
          <w:fldChar w:fldCharType="begin"/>
        </w:r>
        <w:r>
          <w:rPr>
            <w:noProof/>
            <w:webHidden/>
          </w:rPr>
          <w:instrText xml:space="preserve"> PAGEREF _Toc185798469 \h </w:instrText>
        </w:r>
        <w:r>
          <w:rPr>
            <w:noProof/>
            <w:webHidden/>
          </w:rPr>
        </w:r>
      </w:ins>
      <w:r>
        <w:rPr>
          <w:noProof/>
          <w:webHidden/>
        </w:rPr>
        <w:fldChar w:fldCharType="separate"/>
      </w:r>
      <w:ins w:id="185" w:author="Соколов Олександр" w:date="2024-12-22T22:19:00Z">
        <w:r>
          <w:rPr>
            <w:noProof/>
            <w:webHidden/>
          </w:rPr>
          <w:t>77</w:t>
        </w:r>
        <w:r>
          <w:rPr>
            <w:noProof/>
            <w:webHidden/>
          </w:rPr>
          <w:fldChar w:fldCharType="end"/>
        </w:r>
        <w:r w:rsidRPr="0038451C">
          <w:rPr>
            <w:rStyle w:val="Hyperlink"/>
            <w:noProof/>
          </w:rPr>
          <w:fldChar w:fldCharType="end"/>
        </w:r>
      </w:ins>
    </w:p>
    <w:p w14:paraId="560E3B87" w14:textId="460EB05A" w:rsidR="009D1F62" w:rsidRDefault="009D1F62">
      <w:pPr>
        <w:pStyle w:val="TOC3"/>
        <w:tabs>
          <w:tab w:val="right" w:leader="dot" w:pos="9345"/>
        </w:tabs>
        <w:rPr>
          <w:ins w:id="186" w:author="Соколов Олександр" w:date="2024-12-22T22:19:00Z"/>
          <w:rFonts w:eastAsiaTheme="minorEastAsia" w:cstheme="minorBidi"/>
          <w:i w:val="0"/>
          <w:iCs w:val="0"/>
          <w:noProof/>
          <w:sz w:val="24"/>
          <w:szCs w:val="24"/>
          <w:lang w:val="en-UA"/>
        </w:rPr>
      </w:pPr>
      <w:ins w:id="18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7.2.2 Представлення full_vehicle_info</w:t>
        </w:r>
        <w:r>
          <w:rPr>
            <w:noProof/>
            <w:webHidden/>
          </w:rPr>
          <w:tab/>
        </w:r>
        <w:r>
          <w:rPr>
            <w:noProof/>
            <w:webHidden/>
          </w:rPr>
          <w:fldChar w:fldCharType="begin"/>
        </w:r>
        <w:r>
          <w:rPr>
            <w:noProof/>
            <w:webHidden/>
          </w:rPr>
          <w:instrText xml:space="preserve"> PAGEREF _Toc185798470 \h </w:instrText>
        </w:r>
        <w:r>
          <w:rPr>
            <w:noProof/>
            <w:webHidden/>
          </w:rPr>
        </w:r>
      </w:ins>
      <w:r>
        <w:rPr>
          <w:noProof/>
          <w:webHidden/>
        </w:rPr>
        <w:fldChar w:fldCharType="separate"/>
      </w:r>
      <w:ins w:id="188" w:author="Соколов Олександр" w:date="2024-12-22T22:19:00Z">
        <w:r>
          <w:rPr>
            <w:noProof/>
            <w:webHidden/>
          </w:rPr>
          <w:t>79</w:t>
        </w:r>
        <w:r>
          <w:rPr>
            <w:noProof/>
            <w:webHidden/>
          </w:rPr>
          <w:fldChar w:fldCharType="end"/>
        </w:r>
        <w:r w:rsidRPr="0038451C">
          <w:rPr>
            <w:rStyle w:val="Hyperlink"/>
            <w:noProof/>
          </w:rPr>
          <w:fldChar w:fldCharType="end"/>
        </w:r>
      </w:ins>
    </w:p>
    <w:p w14:paraId="7B0E9EDB" w14:textId="179D84AE" w:rsidR="009D1F62" w:rsidRDefault="009D1F62">
      <w:pPr>
        <w:pStyle w:val="TOC3"/>
        <w:tabs>
          <w:tab w:val="right" w:leader="dot" w:pos="9345"/>
        </w:tabs>
        <w:rPr>
          <w:ins w:id="189" w:author="Соколов Олександр" w:date="2024-12-22T22:19:00Z"/>
          <w:rFonts w:eastAsiaTheme="minorEastAsia" w:cstheme="minorBidi"/>
          <w:i w:val="0"/>
          <w:iCs w:val="0"/>
          <w:noProof/>
          <w:sz w:val="24"/>
          <w:szCs w:val="24"/>
          <w:lang w:val="en-UA"/>
        </w:rPr>
      </w:pPr>
      <w:ins w:id="19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7.2.3 Представлення driver_violation_summary</w:t>
        </w:r>
        <w:r>
          <w:rPr>
            <w:noProof/>
            <w:webHidden/>
          </w:rPr>
          <w:tab/>
        </w:r>
        <w:r>
          <w:rPr>
            <w:noProof/>
            <w:webHidden/>
          </w:rPr>
          <w:fldChar w:fldCharType="begin"/>
        </w:r>
        <w:r>
          <w:rPr>
            <w:noProof/>
            <w:webHidden/>
          </w:rPr>
          <w:instrText xml:space="preserve"> PAGEREF _Toc185798471 \h </w:instrText>
        </w:r>
        <w:r>
          <w:rPr>
            <w:noProof/>
            <w:webHidden/>
          </w:rPr>
        </w:r>
      </w:ins>
      <w:r>
        <w:rPr>
          <w:noProof/>
          <w:webHidden/>
        </w:rPr>
        <w:fldChar w:fldCharType="separate"/>
      </w:r>
      <w:ins w:id="191" w:author="Соколов Олександр" w:date="2024-12-22T22:19:00Z">
        <w:r>
          <w:rPr>
            <w:noProof/>
            <w:webHidden/>
          </w:rPr>
          <w:t>81</w:t>
        </w:r>
        <w:r>
          <w:rPr>
            <w:noProof/>
            <w:webHidden/>
          </w:rPr>
          <w:fldChar w:fldCharType="end"/>
        </w:r>
        <w:r w:rsidRPr="0038451C">
          <w:rPr>
            <w:rStyle w:val="Hyperlink"/>
            <w:noProof/>
          </w:rPr>
          <w:fldChar w:fldCharType="end"/>
        </w:r>
      </w:ins>
    </w:p>
    <w:p w14:paraId="7AF123AD" w14:textId="229B683A" w:rsidR="009D1F62" w:rsidRDefault="009D1F62">
      <w:pPr>
        <w:pStyle w:val="TOC2"/>
        <w:rPr>
          <w:ins w:id="192" w:author="Соколов Олександр" w:date="2024-12-22T22:19:00Z"/>
          <w:rFonts w:eastAsiaTheme="minorEastAsia" w:cstheme="minorBidi"/>
          <w:smallCaps w:val="0"/>
          <w:noProof/>
          <w:sz w:val="24"/>
          <w:szCs w:val="24"/>
          <w:lang w:val="en-UA"/>
        </w:rPr>
      </w:pPr>
      <w:ins w:id="19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 Функції та процедури</w:t>
        </w:r>
        <w:r>
          <w:rPr>
            <w:noProof/>
            <w:webHidden/>
          </w:rPr>
          <w:tab/>
        </w:r>
        <w:r>
          <w:rPr>
            <w:noProof/>
            <w:webHidden/>
          </w:rPr>
          <w:fldChar w:fldCharType="begin"/>
        </w:r>
        <w:r>
          <w:rPr>
            <w:noProof/>
            <w:webHidden/>
          </w:rPr>
          <w:instrText xml:space="preserve"> PAGEREF _Toc185798472 \h </w:instrText>
        </w:r>
        <w:r>
          <w:rPr>
            <w:noProof/>
            <w:webHidden/>
          </w:rPr>
        </w:r>
      </w:ins>
      <w:r>
        <w:rPr>
          <w:noProof/>
          <w:webHidden/>
        </w:rPr>
        <w:fldChar w:fldCharType="separate"/>
      </w:r>
      <w:ins w:id="194" w:author="Соколов Олександр" w:date="2024-12-22T22:19:00Z">
        <w:r>
          <w:rPr>
            <w:noProof/>
            <w:webHidden/>
          </w:rPr>
          <w:t>83</w:t>
        </w:r>
        <w:r>
          <w:rPr>
            <w:noProof/>
            <w:webHidden/>
          </w:rPr>
          <w:fldChar w:fldCharType="end"/>
        </w:r>
        <w:r w:rsidRPr="0038451C">
          <w:rPr>
            <w:rStyle w:val="Hyperlink"/>
            <w:noProof/>
          </w:rPr>
          <w:fldChar w:fldCharType="end"/>
        </w:r>
      </w:ins>
    </w:p>
    <w:p w14:paraId="0FF2A840" w14:textId="3EE712ED" w:rsidR="009D1F62" w:rsidRDefault="009D1F62">
      <w:pPr>
        <w:pStyle w:val="TOC3"/>
        <w:tabs>
          <w:tab w:val="right" w:leader="dot" w:pos="9345"/>
        </w:tabs>
        <w:rPr>
          <w:ins w:id="195" w:author="Соколов Олександр" w:date="2024-12-22T22:19:00Z"/>
          <w:rFonts w:eastAsiaTheme="minorEastAsia" w:cstheme="minorBidi"/>
          <w:i w:val="0"/>
          <w:iCs w:val="0"/>
          <w:noProof/>
          <w:sz w:val="24"/>
          <w:szCs w:val="24"/>
          <w:lang w:val="en-UA"/>
        </w:rPr>
      </w:pPr>
      <w:ins w:id="19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7.3.1 Функція is_citizen_older_than</w:t>
        </w:r>
        <w:r>
          <w:rPr>
            <w:noProof/>
            <w:webHidden/>
          </w:rPr>
          <w:tab/>
        </w:r>
        <w:r>
          <w:rPr>
            <w:noProof/>
            <w:webHidden/>
          </w:rPr>
          <w:fldChar w:fldCharType="begin"/>
        </w:r>
        <w:r>
          <w:rPr>
            <w:noProof/>
            <w:webHidden/>
          </w:rPr>
          <w:instrText xml:space="preserve"> PAGEREF _Toc185798473 \h </w:instrText>
        </w:r>
        <w:r>
          <w:rPr>
            <w:noProof/>
            <w:webHidden/>
          </w:rPr>
        </w:r>
      </w:ins>
      <w:r>
        <w:rPr>
          <w:noProof/>
          <w:webHidden/>
        </w:rPr>
        <w:fldChar w:fldCharType="separate"/>
      </w:r>
      <w:ins w:id="197" w:author="Соколов Олександр" w:date="2024-12-22T22:19:00Z">
        <w:r>
          <w:rPr>
            <w:noProof/>
            <w:webHidden/>
          </w:rPr>
          <w:t>83</w:t>
        </w:r>
        <w:r>
          <w:rPr>
            <w:noProof/>
            <w:webHidden/>
          </w:rPr>
          <w:fldChar w:fldCharType="end"/>
        </w:r>
        <w:r w:rsidRPr="0038451C">
          <w:rPr>
            <w:rStyle w:val="Hyperlink"/>
            <w:noProof/>
          </w:rPr>
          <w:fldChar w:fldCharType="end"/>
        </w:r>
      </w:ins>
    </w:p>
    <w:p w14:paraId="6B2D513A" w14:textId="6B371082" w:rsidR="009D1F62" w:rsidRDefault="009D1F62">
      <w:pPr>
        <w:pStyle w:val="TOC3"/>
        <w:tabs>
          <w:tab w:val="right" w:leader="dot" w:pos="9345"/>
        </w:tabs>
        <w:rPr>
          <w:ins w:id="198" w:author="Соколов Олександр" w:date="2024-12-22T22:19:00Z"/>
          <w:rFonts w:eastAsiaTheme="minorEastAsia" w:cstheme="minorBidi"/>
          <w:i w:val="0"/>
          <w:iCs w:val="0"/>
          <w:noProof/>
          <w:sz w:val="24"/>
          <w:szCs w:val="24"/>
          <w:lang w:val="en-UA"/>
        </w:rPr>
      </w:pPr>
      <w:ins w:id="19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7.3.2 Функція get_region_by_code</w:t>
        </w:r>
        <w:r>
          <w:rPr>
            <w:noProof/>
            <w:webHidden/>
          </w:rPr>
          <w:tab/>
        </w:r>
        <w:r>
          <w:rPr>
            <w:noProof/>
            <w:webHidden/>
          </w:rPr>
          <w:fldChar w:fldCharType="begin"/>
        </w:r>
        <w:r>
          <w:rPr>
            <w:noProof/>
            <w:webHidden/>
          </w:rPr>
          <w:instrText xml:space="preserve"> PAGEREF _Toc185798474 \h </w:instrText>
        </w:r>
        <w:r>
          <w:rPr>
            <w:noProof/>
            <w:webHidden/>
          </w:rPr>
        </w:r>
      </w:ins>
      <w:r>
        <w:rPr>
          <w:noProof/>
          <w:webHidden/>
        </w:rPr>
        <w:fldChar w:fldCharType="separate"/>
      </w:r>
      <w:ins w:id="200" w:author="Соколов Олександр" w:date="2024-12-22T22:19:00Z">
        <w:r>
          <w:rPr>
            <w:noProof/>
            <w:webHidden/>
          </w:rPr>
          <w:t>84</w:t>
        </w:r>
        <w:r>
          <w:rPr>
            <w:noProof/>
            <w:webHidden/>
          </w:rPr>
          <w:fldChar w:fldCharType="end"/>
        </w:r>
        <w:r w:rsidRPr="0038451C">
          <w:rPr>
            <w:rStyle w:val="Hyperlink"/>
            <w:noProof/>
          </w:rPr>
          <w:fldChar w:fldCharType="end"/>
        </w:r>
      </w:ins>
    </w:p>
    <w:p w14:paraId="4491FDD4" w14:textId="6DA88DA3" w:rsidR="009D1F62" w:rsidRDefault="009D1F62">
      <w:pPr>
        <w:pStyle w:val="TOC3"/>
        <w:tabs>
          <w:tab w:val="right" w:leader="dot" w:pos="9345"/>
        </w:tabs>
        <w:rPr>
          <w:ins w:id="201" w:author="Соколов Олександр" w:date="2024-12-22T22:19:00Z"/>
          <w:rFonts w:eastAsiaTheme="minorEastAsia" w:cstheme="minorBidi"/>
          <w:i w:val="0"/>
          <w:iCs w:val="0"/>
          <w:noProof/>
          <w:sz w:val="24"/>
          <w:szCs w:val="24"/>
          <w:lang w:val="en-UA"/>
        </w:rPr>
      </w:pPr>
      <w:ins w:id="20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w:t>
        </w:r>
        <w:r w:rsidRPr="0038451C">
          <w:rPr>
            <w:rStyle w:val="Hyperlink"/>
            <w:rFonts w:ascii="Times New Roman" w:eastAsia="Times New Roman" w:hAnsi="Times New Roman" w:cs="Times New Roman"/>
            <w:noProof/>
            <w:lang w:val="en-US"/>
          </w:rPr>
          <w:t>3</w:t>
        </w:r>
        <w:r w:rsidRPr="0038451C">
          <w:rPr>
            <w:rStyle w:val="Hyperlink"/>
            <w:rFonts w:ascii="Times New Roman" w:eastAsia="Times New Roman" w:hAnsi="Times New Roman" w:cs="Times New Roman"/>
            <w:noProof/>
          </w:rPr>
          <w:t xml:space="preserve"> Функція</w:t>
        </w:r>
        <w:r w:rsidRPr="0038451C">
          <w:rPr>
            <w:rStyle w:val="Hyperlink"/>
            <w:rFonts w:ascii="Times New Roman" w:eastAsia="Times New Roman" w:hAnsi="Times New Roman" w:cs="Times New Roman"/>
            <w:noProof/>
            <w:lang w:val="en-US"/>
          </w:rPr>
          <w:t xml:space="preserve"> </w:t>
        </w:r>
        <w:r w:rsidRPr="0038451C">
          <w:rPr>
            <w:rStyle w:val="Hyperlink"/>
            <w:rFonts w:ascii="Times New Roman" w:eastAsia="Times New Roman" w:hAnsi="Times New Roman" w:cs="Times New Roman"/>
            <w:noProof/>
          </w:rPr>
          <w:t>get_administrative_offense_info</w:t>
        </w:r>
        <w:r>
          <w:rPr>
            <w:noProof/>
            <w:webHidden/>
          </w:rPr>
          <w:tab/>
        </w:r>
        <w:r>
          <w:rPr>
            <w:noProof/>
            <w:webHidden/>
          </w:rPr>
          <w:fldChar w:fldCharType="begin"/>
        </w:r>
        <w:r>
          <w:rPr>
            <w:noProof/>
            <w:webHidden/>
          </w:rPr>
          <w:instrText xml:space="preserve"> PAGEREF _Toc185798475 \h </w:instrText>
        </w:r>
        <w:r>
          <w:rPr>
            <w:noProof/>
            <w:webHidden/>
          </w:rPr>
        </w:r>
      </w:ins>
      <w:r>
        <w:rPr>
          <w:noProof/>
          <w:webHidden/>
        </w:rPr>
        <w:fldChar w:fldCharType="separate"/>
      </w:r>
      <w:ins w:id="203" w:author="Соколов Олександр" w:date="2024-12-22T22:19:00Z">
        <w:r>
          <w:rPr>
            <w:noProof/>
            <w:webHidden/>
          </w:rPr>
          <w:t>86</w:t>
        </w:r>
        <w:r>
          <w:rPr>
            <w:noProof/>
            <w:webHidden/>
          </w:rPr>
          <w:fldChar w:fldCharType="end"/>
        </w:r>
        <w:r w:rsidRPr="0038451C">
          <w:rPr>
            <w:rStyle w:val="Hyperlink"/>
            <w:noProof/>
          </w:rPr>
          <w:fldChar w:fldCharType="end"/>
        </w:r>
      </w:ins>
    </w:p>
    <w:p w14:paraId="2FC38D40" w14:textId="64520B14" w:rsidR="009D1F62" w:rsidRDefault="009D1F62">
      <w:pPr>
        <w:pStyle w:val="TOC3"/>
        <w:tabs>
          <w:tab w:val="right" w:leader="dot" w:pos="9345"/>
        </w:tabs>
        <w:rPr>
          <w:ins w:id="204" w:author="Соколов Олександр" w:date="2024-12-22T22:19:00Z"/>
          <w:rFonts w:eastAsiaTheme="minorEastAsia" w:cstheme="minorBidi"/>
          <w:i w:val="0"/>
          <w:iCs w:val="0"/>
          <w:noProof/>
          <w:sz w:val="24"/>
          <w:szCs w:val="24"/>
          <w:lang w:val="en-UA"/>
        </w:rPr>
      </w:pPr>
      <w:ins w:id="20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7.3.4 Функція get_officer_protocol_count</w:t>
        </w:r>
        <w:r>
          <w:rPr>
            <w:noProof/>
            <w:webHidden/>
          </w:rPr>
          <w:tab/>
        </w:r>
        <w:r>
          <w:rPr>
            <w:noProof/>
            <w:webHidden/>
          </w:rPr>
          <w:fldChar w:fldCharType="begin"/>
        </w:r>
        <w:r>
          <w:rPr>
            <w:noProof/>
            <w:webHidden/>
          </w:rPr>
          <w:instrText xml:space="preserve"> PAGEREF _Toc185798476 \h </w:instrText>
        </w:r>
        <w:r>
          <w:rPr>
            <w:noProof/>
            <w:webHidden/>
          </w:rPr>
        </w:r>
      </w:ins>
      <w:r>
        <w:rPr>
          <w:noProof/>
          <w:webHidden/>
        </w:rPr>
        <w:fldChar w:fldCharType="separate"/>
      </w:r>
      <w:ins w:id="206" w:author="Соколов Олександр" w:date="2024-12-22T22:19:00Z">
        <w:r>
          <w:rPr>
            <w:noProof/>
            <w:webHidden/>
          </w:rPr>
          <w:t>87</w:t>
        </w:r>
        <w:r>
          <w:rPr>
            <w:noProof/>
            <w:webHidden/>
          </w:rPr>
          <w:fldChar w:fldCharType="end"/>
        </w:r>
        <w:r w:rsidRPr="0038451C">
          <w:rPr>
            <w:rStyle w:val="Hyperlink"/>
            <w:noProof/>
          </w:rPr>
          <w:fldChar w:fldCharType="end"/>
        </w:r>
      </w:ins>
    </w:p>
    <w:p w14:paraId="7C0EA4EA" w14:textId="5AB9A372" w:rsidR="009D1F62" w:rsidRDefault="009D1F62">
      <w:pPr>
        <w:pStyle w:val="TOC3"/>
        <w:tabs>
          <w:tab w:val="right" w:leader="dot" w:pos="9345"/>
        </w:tabs>
        <w:rPr>
          <w:ins w:id="207" w:author="Соколов Олександр" w:date="2024-12-22T22:19:00Z"/>
          <w:rFonts w:eastAsiaTheme="minorEastAsia" w:cstheme="minorBidi"/>
          <w:i w:val="0"/>
          <w:iCs w:val="0"/>
          <w:noProof/>
          <w:sz w:val="24"/>
          <w:szCs w:val="24"/>
          <w:lang w:val="en-UA"/>
        </w:rPr>
      </w:pPr>
      <w:ins w:id="20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7.3.5 Функція get_officer_resolution_count</w:t>
        </w:r>
        <w:r>
          <w:rPr>
            <w:noProof/>
            <w:webHidden/>
          </w:rPr>
          <w:tab/>
        </w:r>
        <w:r>
          <w:rPr>
            <w:noProof/>
            <w:webHidden/>
          </w:rPr>
          <w:fldChar w:fldCharType="begin"/>
        </w:r>
        <w:r>
          <w:rPr>
            <w:noProof/>
            <w:webHidden/>
          </w:rPr>
          <w:instrText xml:space="preserve"> PAGEREF _Toc185798477 \h </w:instrText>
        </w:r>
        <w:r>
          <w:rPr>
            <w:noProof/>
            <w:webHidden/>
          </w:rPr>
        </w:r>
      </w:ins>
      <w:r>
        <w:rPr>
          <w:noProof/>
          <w:webHidden/>
        </w:rPr>
        <w:fldChar w:fldCharType="separate"/>
      </w:r>
      <w:ins w:id="209" w:author="Соколов Олександр" w:date="2024-12-22T22:19:00Z">
        <w:r>
          <w:rPr>
            <w:noProof/>
            <w:webHidden/>
          </w:rPr>
          <w:t>88</w:t>
        </w:r>
        <w:r>
          <w:rPr>
            <w:noProof/>
            <w:webHidden/>
          </w:rPr>
          <w:fldChar w:fldCharType="end"/>
        </w:r>
        <w:r w:rsidRPr="0038451C">
          <w:rPr>
            <w:rStyle w:val="Hyperlink"/>
            <w:noProof/>
          </w:rPr>
          <w:fldChar w:fldCharType="end"/>
        </w:r>
      </w:ins>
    </w:p>
    <w:p w14:paraId="58D9AEF3" w14:textId="73C9E319" w:rsidR="009D1F62" w:rsidRDefault="009D1F62">
      <w:pPr>
        <w:pStyle w:val="TOC3"/>
        <w:tabs>
          <w:tab w:val="right" w:leader="dot" w:pos="9345"/>
        </w:tabs>
        <w:rPr>
          <w:ins w:id="210" w:author="Соколов Олександр" w:date="2024-12-22T22:19:00Z"/>
          <w:rFonts w:eastAsiaTheme="minorEastAsia" w:cstheme="minorBidi"/>
          <w:i w:val="0"/>
          <w:iCs w:val="0"/>
          <w:noProof/>
          <w:sz w:val="24"/>
          <w:szCs w:val="24"/>
          <w:lang w:val="en-UA"/>
        </w:rPr>
      </w:pPr>
      <w:ins w:id="21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7.3.6 Функція get_citizen_full_name</w:t>
        </w:r>
        <w:r>
          <w:rPr>
            <w:noProof/>
            <w:webHidden/>
          </w:rPr>
          <w:tab/>
        </w:r>
        <w:r>
          <w:rPr>
            <w:noProof/>
            <w:webHidden/>
          </w:rPr>
          <w:fldChar w:fldCharType="begin"/>
        </w:r>
        <w:r>
          <w:rPr>
            <w:noProof/>
            <w:webHidden/>
          </w:rPr>
          <w:instrText xml:space="preserve"> PAGEREF _Toc185798478 \h </w:instrText>
        </w:r>
        <w:r>
          <w:rPr>
            <w:noProof/>
            <w:webHidden/>
          </w:rPr>
        </w:r>
      </w:ins>
      <w:r>
        <w:rPr>
          <w:noProof/>
          <w:webHidden/>
        </w:rPr>
        <w:fldChar w:fldCharType="separate"/>
      </w:r>
      <w:ins w:id="212" w:author="Соколов Олександр" w:date="2024-12-22T22:19:00Z">
        <w:r>
          <w:rPr>
            <w:noProof/>
            <w:webHidden/>
          </w:rPr>
          <w:t>90</w:t>
        </w:r>
        <w:r>
          <w:rPr>
            <w:noProof/>
            <w:webHidden/>
          </w:rPr>
          <w:fldChar w:fldCharType="end"/>
        </w:r>
        <w:r w:rsidRPr="0038451C">
          <w:rPr>
            <w:rStyle w:val="Hyperlink"/>
            <w:noProof/>
          </w:rPr>
          <w:fldChar w:fldCharType="end"/>
        </w:r>
      </w:ins>
    </w:p>
    <w:p w14:paraId="3219898E" w14:textId="6659B187" w:rsidR="009D1F62" w:rsidRDefault="009D1F62">
      <w:pPr>
        <w:pStyle w:val="TOC3"/>
        <w:tabs>
          <w:tab w:val="right" w:leader="dot" w:pos="9345"/>
        </w:tabs>
        <w:rPr>
          <w:ins w:id="213" w:author="Соколов Олександр" w:date="2024-12-22T22:19:00Z"/>
          <w:rFonts w:eastAsiaTheme="minorEastAsia" w:cstheme="minorBidi"/>
          <w:i w:val="0"/>
          <w:iCs w:val="0"/>
          <w:noProof/>
          <w:sz w:val="24"/>
          <w:szCs w:val="24"/>
          <w:lang w:val="en-UA"/>
        </w:rPr>
      </w:pPr>
      <w:ins w:id="21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"_Toc185798479"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7.3.7 Функція get_plate_type</w:t>
        </w:r>
        <w:r>
          <w:rPr>
            <w:noProof/>
            <w:webHidden/>
          </w:rPr>
          <w:tab/>
        </w:r>
        <w:r>
          <w:rPr>
            <w:noProof/>
            <w:webHidden/>
          </w:rPr>
          <w:fldChar w:fldCharType="begin"/>
        </w:r>
        <w:r>
          <w:rPr>
            <w:noProof/>
            <w:webHidden/>
          </w:rPr>
          <w:instrText xml:space="preserve"> PAGEREF _Toc185798479 \h </w:instrText>
        </w:r>
        <w:r>
          <w:rPr>
            <w:noProof/>
            <w:webHidden/>
          </w:rPr>
        </w:r>
      </w:ins>
      <w:r>
        <w:rPr>
          <w:noProof/>
          <w:webHidden/>
        </w:rPr>
        <w:fldChar w:fldCharType="separate"/>
      </w:r>
      <w:ins w:id="215" w:author="Соколов Олександр" w:date="2024-12-22T22:19:00Z">
        <w:r>
          <w:rPr>
            <w:noProof/>
            <w:webHidden/>
          </w:rPr>
          <w:t>91</w:t>
        </w:r>
        <w:r>
          <w:rPr>
            <w:noProof/>
            <w:webHidden/>
          </w:rPr>
          <w:fldChar w:fldCharType="end"/>
        </w:r>
        <w:r w:rsidRPr="0038451C">
          <w:rPr>
            <w:rStyle w:val="Hyperlink"/>
            <w:noProof/>
          </w:rPr>
          <w:fldChar w:fldCharType="end"/>
        </w:r>
      </w:ins>
    </w:p>
    <w:p w14:paraId="18BEC7EF" w14:textId="2741F657" w:rsidR="009D1F62" w:rsidRDefault="009D1F62">
      <w:pPr>
        <w:pStyle w:val="TOC3"/>
        <w:tabs>
          <w:tab w:val="right" w:leader="dot" w:pos="9345"/>
        </w:tabs>
        <w:rPr>
          <w:ins w:id="216" w:author="Соколов Олександр" w:date="2024-12-22T22:19:00Z"/>
          <w:rFonts w:eastAsiaTheme="minorEastAsia" w:cstheme="minorBidi"/>
          <w:i w:val="0"/>
          <w:iCs w:val="0"/>
          <w:noProof/>
          <w:sz w:val="24"/>
          <w:szCs w:val="24"/>
          <w:lang w:val="en-UA"/>
        </w:rPr>
      </w:pPr>
      <w:ins w:id="21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7.3.8 Функція get_total_penalty_fees</w:t>
        </w:r>
        <w:r>
          <w:rPr>
            <w:noProof/>
            <w:webHidden/>
          </w:rPr>
          <w:tab/>
        </w:r>
        <w:r>
          <w:rPr>
            <w:noProof/>
            <w:webHidden/>
          </w:rPr>
          <w:fldChar w:fldCharType="begin"/>
        </w:r>
        <w:r>
          <w:rPr>
            <w:noProof/>
            <w:webHidden/>
          </w:rPr>
          <w:instrText xml:space="preserve"> PAGEREF _Toc185798480 \h </w:instrText>
        </w:r>
        <w:r>
          <w:rPr>
            <w:noProof/>
            <w:webHidden/>
          </w:rPr>
        </w:r>
      </w:ins>
      <w:r>
        <w:rPr>
          <w:noProof/>
          <w:webHidden/>
        </w:rPr>
        <w:fldChar w:fldCharType="separate"/>
      </w:r>
      <w:ins w:id="218" w:author="Соколов Олександр" w:date="2024-12-22T22:19:00Z">
        <w:r>
          <w:rPr>
            <w:noProof/>
            <w:webHidden/>
          </w:rPr>
          <w:t>93</w:t>
        </w:r>
        <w:r>
          <w:rPr>
            <w:noProof/>
            <w:webHidden/>
          </w:rPr>
          <w:fldChar w:fldCharType="end"/>
        </w:r>
        <w:r w:rsidRPr="0038451C">
          <w:rPr>
            <w:rStyle w:val="Hyperlink"/>
            <w:noProof/>
          </w:rPr>
          <w:fldChar w:fldCharType="end"/>
        </w:r>
      </w:ins>
    </w:p>
    <w:p w14:paraId="6A08C9E7" w14:textId="18706C6C" w:rsidR="009D1F62" w:rsidRDefault="009D1F62">
      <w:pPr>
        <w:pStyle w:val="TOC3"/>
        <w:tabs>
          <w:tab w:val="right" w:leader="dot" w:pos="9345"/>
        </w:tabs>
        <w:rPr>
          <w:ins w:id="219" w:author="Соколов Олександр" w:date="2024-12-22T22:19:00Z"/>
          <w:rFonts w:eastAsiaTheme="minorEastAsia" w:cstheme="minorBidi"/>
          <w:i w:val="0"/>
          <w:iCs w:val="0"/>
          <w:noProof/>
          <w:sz w:val="24"/>
          <w:szCs w:val="24"/>
          <w:lang w:val="en-UA"/>
        </w:rPr>
      </w:pPr>
      <w:ins w:id="22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7.3.9 Функція get_vehicle_owner</w:t>
        </w:r>
        <w:r>
          <w:rPr>
            <w:noProof/>
            <w:webHidden/>
          </w:rPr>
          <w:tab/>
        </w:r>
        <w:r>
          <w:rPr>
            <w:noProof/>
            <w:webHidden/>
          </w:rPr>
          <w:fldChar w:fldCharType="begin"/>
        </w:r>
        <w:r>
          <w:rPr>
            <w:noProof/>
            <w:webHidden/>
          </w:rPr>
          <w:instrText xml:space="preserve"> PAGEREF _Toc185798481 \h </w:instrText>
        </w:r>
        <w:r>
          <w:rPr>
            <w:noProof/>
            <w:webHidden/>
          </w:rPr>
        </w:r>
      </w:ins>
      <w:r>
        <w:rPr>
          <w:noProof/>
          <w:webHidden/>
        </w:rPr>
        <w:fldChar w:fldCharType="separate"/>
      </w:r>
      <w:ins w:id="221" w:author="Соколов Олександр" w:date="2024-12-22T22:19:00Z">
        <w:r>
          <w:rPr>
            <w:noProof/>
            <w:webHidden/>
          </w:rPr>
          <w:t>95</w:t>
        </w:r>
        <w:r>
          <w:rPr>
            <w:noProof/>
            <w:webHidden/>
          </w:rPr>
          <w:fldChar w:fldCharType="end"/>
        </w:r>
        <w:r w:rsidRPr="0038451C">
          <w:rPr>
            <w:rStyle w:val="Hyperlink"/>
            <w:noProof/>
          </w:rPr>
          <w:fldChar w:fldCharType="end"/>
        </w:r>
      </w:ins>
    </w:p>
    <w:p w14:paraId="6E3697F4" w14:textId="544CB557" w:rsidR="009D1F62" w:rsidRDefault="009D1F62">
      <w:pPr>
        <w:pStyle w:val="TOC3"/>
        <w:tabs>
          <w:tab w:val="right" w:leader="dot" w:pos="9345"/>
        </w:tabs>
        <w:rPr>
          <w:ins w:id="222" w:author="Соколов Олександр" w:date="2024-12-22T22:19:00Z"/>
          <w:rFonts w:eastAsiaTheme="minorEastAsia" w:cstheme="minorBidi"/>
          <w:i w:val="0"/>
          <w:iCs w:val="0"/>
          <w:noProof/>
          <w:sz w:val="24"/>
          <w:szCs w:val="24"/>
          <w:lang w:val="en-UA"/>
        </w:rPr>
      </w:pPr>
      <w:ins w:id="22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7.3.10 Функція get_total_violations_for_vehicle</w:t>
        </w:r>
        <w:r>
          <w:rPr>
            <w:noProof/>
            <w:webHidden/>
          </w:rPr>
          <w:tab/>
        </w:r>
        <w:r>
          <w:rPr>
            <w:noProof/>
            <w:webHidden/>
          </w:rPr>
          <w:fldChar w:fldCharType="begin"/>
        </w:r>
        <w:r>
          <w:rPr>
            <w:noProof/>
            <w:webHidden/>
          </w:rPr>
          <w:instrText xml:space="preserve"> PAGEREF _Toc185798482 \h </w:instrText>
        </w:r>
        <w:r>
          <w:rPr>
            <w:noProof/>
            <w:webHidden/>
          </w:rPr>
        </w:r>
      </w:ins>
      <w:r>
        <w:rPr>
          <w:noProof/>
          <w:webHidden/>
        </w:rPr>
        <w:fldChar w:fldCharType="separate"/>
      </w:r>
      <w:ins w:id="224" w:author="Соколов Олександр" w:date="2024-12-22T22:19:00Z">
        <w:r>
          <w:rPr>
            <w:noProof/>
            <w:webHidden/>
          </w:rPr>
          <w:t>97</w:t>
        </w:r>
        <w:r>
          <w:rPr>
            <w:noProof/>
            <w:webHidden/>
          </w:rPr>
          <w:fldChar w:fldCharType="end"/>
        </w:r>
        <w:r w:rsidRPr="0038451C">
          <w:rPr>
            <w:rStyle w:val="Hyperlink"/>
            <w:noProof/>
          </w:rPr>
          <w:fldChar w:fldCharType="end"/>
        </w:r>
      </w:ins>
    </w:p>
    <w:p w14:paraId="3F706134" w14:textId="6C6D6AC3" w:rsidR="009D1F62" w:rsidRDefault="009D1F62">
      <w:pPr>
        <w:pStyle w:val="TOC3"/>
        <w:tabs>
          <w:tab w:val="right" w:leader="dot" w:pos="9345"/>
        </w:tabs>
        <w:rPr>
          <w:ins w:id="225" w:author="Соколов Олександр" w:date="2024-12-22T22:19:00Z"/>
          <w:rFonts w:eastAsiaTheme="minorEastAsia" w:cstheme="minorBidi"/>
          <w:i w:val="0"/>
          <w:iCs w:val="0"/>
          <w:noProof/>
          <w:sz w:val="24"/>
          <w:szCs w:val="24"/>
          <w:lang w:val="en-UA"/>
        </w:rPr>
      </w:pPr>
      <w:ins w:id="22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 xml:space="preserve">7.3.11 </w:t>
        </w:r>
        <w:r w:rsidRPr="0038451C">
          <w:rPr>
            <w:rStyle w:val="Hyperlink"/>
            <w:rFonts w:ascii="Times New Roman" w:eastAsia="Times New Roman" w:hAnsi="Times New Roman" w:cs="Times New Roman"/>
            <w:noProof/>
          </w:rPr>
          <w:t>Процедура transfer_vehicle_ownership</w:t>
        </w:r>
        <w:r>
          <w:rPr>
            <w:noProof/>
            <w:webHidden/>
          </w:rPr>
          <w:tab/>
        </w:r>
        <w:r>
          <w:rPr>
            <w:noProof/>
            <w:webHidden/>
          </w:rPr>
          <w:fldChar w:fldCharType="begin"/>
        </w:r>
        <w:r>
          <w:rPr>
            <w:noProof/>
            <w:webHidden/>
          </w:rPr>
          <w:instrText xml:space="preserve"> PAGEREF _Toc185798483 \h </w:instrText>
        </w:r>
        <w:r>
          <w:rPr>
            <w:noProof/>
            <w:webHidden/>
          </w:rPr>
        </w:r>
      </w:ins>
      <w:r>
        <w:rPr>
          <w:noProof/>
          <w:webHidden/>
        </w:rPr>
        <w:fldChar w:fldCharType="separate"/>
      </w:r>
      <w:ins w:id="227" w:author="Соколов Олександр" w:date="2024-12-22T22:19:00Z">
        <w:r>
          <w:rPr>
            <w:noProof/>
            <w:webHidden/>
          </w:rPr>
          <w:t>99</w:t>
        </w:r>
        <w:r>
          <w:rPr>
            <w:noProof/>
            <w:webHidden/>
          </w:rPr>
          <w:fldChar w:fldCharType="end"/>
        </w:r>
        <w:r w:rsidRPr="0038451C">
          <w:rPr>
            <w:rStyle w:val="Hyperlink"/>
            <w:noProof/>
          </w:rPr>
          <w:fldChar w:fldCharType="end"/>
        </w:r>
      </w:ins>
    </w:p>
    <w:p w14:paraId="554DE194" w14:textId="5A731561" w:rsidR="009D1F62" w:rsidRDefault="009D1F62">
      <w:pPr>
        <w:pStyle w:val="TOC3"/>
        <w:tabs>
          <w:tab w:val="right" w:leader="dot" w:pos="9345"/>
        </w:tabs>
        <w:rPr>
          <w:ins w:id="228" w:author="Соколов Олександр" w:date="2024-12-22T22:19:00Z"/>
          <w:rFonts w:eastAsiaTheme="minorEastAsia" w:cstheme="minorBidi"/>
          <w:i w:val="0"/>
          <w:iCs w:val="0"/>
          <w:noProof/>
          <w:sz w:val="24"/>
          <w:szCs w:val="24"/>
          <w:lang w:val="en-UA"/>
        </w:rPr>
      </w:pPr>
      <w:ins w:id="22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lang w:val="en-US"/>
          </w:rPr>
          <w:t>7.3.1</w:t>
        </w:r>
        <w:r w:rsidRPr="0038451C">
          <w:rPr>
            <w:rStyle w:val="Hyperlink"/>
            <w:rFonts w:ascii="Times New Roman" w:eastAsia="Times New Roman" w:hAnsi="Times New Roman" w:cs="Times New Roman"/>
            <w:noProof/>
          </w:rPr>
          <w:t>2</w:t>
        </w:r>
        <w:r w:rsidRPr="0038451C">
          <w:rPr>
            <w:rStyle w:val="Hyperlink"/>
            <w:rFonts w:ascii="Times New Roman" w:eastAsia="Times New Roman" w:hAnsi="Times New Roman" w:cs="Times New Roman"/>
            <w:noProof/>
            <w:lang w:val="en-US"/>
          </w:rPr>
          <w:t xml:space="preserve"> </w:t>
        </w:r>
        <w:r w:rsidRPr="0038451C">
          <w:rPr>
            <w:rStyle w:val="Hyperlink"/>
            <w:rFonts w:ascii="Times New Roman" w:eastAsia="Times New Roman" w:hAnsi="Times New Roman" w:cs="Times New Roman"/>
            <w:noProof/>
          </w:rPr>
          <w:t>Процедура register_violation</w:t>
        </w:r>
        <w:r>
          <w:rPr>
            <w:noProof/>
            <w:webHidden/>
          </w:rPr>
          <w:tab/>
        </w:r>
        <w:r>
          <w:rPr>
            <w:noProof/>
            <w:webHidden/>
          </w:rPr>
          <w:fldChar w:fldCharType="begin"/>
        </w:r>
        <w:r>
          <w:rPr>
            <w:noProof/>
            <w:webHidden/>
          </w:rPr>
          <w:instrText xml:space="preserve"> PAGEREF _Toc185798484 \h </w:instrText>
        </w:r>
        <w:r>
          <w:rPr>
            <w:noProof/>
            <w:webHidden/>
          </w:rPr>
        </w:r>
      </w:ins>
      <w:r>
        <w:rPr>
          <w:noProof/>
          <w:webHidden/>
        </w:rPr>
        <w:fldChar w:fldCharType="separate"/>
      </w:r>
      <w:ins w:id="230" w:author="Соколов Олександр" w:date="2024-12-22T22:19:00Z">
        <w:r>
          <w:rPr>
            <w:noProof/>
            <w:webHidden/>
          </w:rPr>
          <w:t>101</w:t>
        </w:r>
        <w:r>
          <w:rPr>
            <w:noProof/>
            <w:webHidden/>
          </w:rPr>
          <w:fldChar w:fldCharType="end"/>
        </w:r>
        <w:r w:rsidRPr="0038451C">
          <w:rPr>
            <w:rStyle w:val="Hyperlink"/>
            <w:noProof/>
          </w:rPr>
          <w:fldChar w:fldCharType="end"/>
        </w:r>
      </w:ins>
    </w:p>
    <w:p w14:paraId="27D3D4DE" w14:textId="713EA2CF" w:rsidR="009D1F62" w:rsidRDefault="009D1F62">
      <w:pPr>
        <w:pStyle w:val="TOC2"/>
        <w:rPr>
          <w:ins w:id="231" w:author="Соколов Олександр" w:date="2024-12-22T22:19:00Z"/>
          <w:rFonts w:eastAsiaTheme="minorEastAsia" w:cstheme="minorBidi"/>
          <w:smallCaps w:val="0"/>
          <w:noProof/>
          <w:sz w:val="24"/>
          <w:szCs w:val="24"/>
          <w:lang w:val="en-UA"/>
        </w:rPr>
      </w:pPr>
      <w:ins w:id="23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 xml:space="preserve">7.4 </w:t>
        </w:r>
        <w:r w:rsidRPr="0038451C">
          <w:rPr>
            <w:rStyle w:val="Hyperlink"/>
            <w:rFonts w:ascii="Times New Roman" w:eastAsia="Times New Roman" w:hAnsi="Times New Roman" w:cs="Times New Roman"/>
            <w:noProof/>
            <w:lang w:val="en-US"/>
          </w:rPr>
          <w:t>SQL-</w:t>
        </w:r>
        <w:r w:rsidRPr="0038451C">
          <w:rPr>
            <w:rStyle w:val="Hyperlink"/>
            <w:rFonts w:ascii="Times New Roman" w:eastAsia="Times New Roman" w:hAnsi="Times New Roman" w:cs="Times New Roman"/>
            <w:noProof/>
          </w:rPr>
          <w:t>запити</w:t>
        </w:r>
        <w:r>
          <w:rPr>
            <w:noProof/>
            <w:webHidden/>
          </w:rPr>
          <w:tab/>
        </w:r>
        <w:r>
          <w:rPr>
            <w:noProof/>
            <w:webHidden/>
          </w:rPr>
          <w:fldChar w:fldCharType="begin"/>
        </w:r>
        <w:r>
          <w:rPr>
            <w:noProof/>
            <w:webHidden/>
          </w:rPr>
          <w:instrText xml:space="preserve"> PAGEREF _Toc185798485 \h </w:instrText>
        </w:r>
        <w:r>
          <w:rPr>
            <w:noProof/>
            <w:webHidden/>
          </w:rPr>
        </w:r>
      </w:ins>
      <w:r>
        <w:rPr>
          <w:noProof/>
          <w:webHidden/>
        </w:rPr>
        <w:fldChar w:fldCharType="separate"/>
      </w:r>
      <w:ins w:id="233" w:author="Соколов Олександр" w:date="2024-12-22T22:19:00Z">
        <w:r>
          <w:rPr>
            <w:noProof/>
            <w:webHidden/>
          </w:rPr>
          <w:t>104</w:t>
        </w:r>
        <w:r>
          <w:rPr>
            <w:noProof/>
            <w:webHidden/>
          </w:rPr>
          <w:fldChar w:fldCharType="end"/>
        </w:r>
        <w:r w:rsidRPr="0038451C">
          <w:rPr>
            <w:rStyle w:val="Hyperlink"/>
            <w:noProof/>
          </w:rPr>
          <w:fldChar w:fldCharType="end"/>
        </w:r>
      </w:ins>
    </w:p>
    <w:p w14:paraId="049A03EC" w14:textId="29296797" w:rsidR="009D1F62" w:rsidRDefault="009D1F62">
      <w:pPr>
        <w:pStyle w:val="TOC3"/>
        <w:tabs>
          <w:tab w:val="right" w:leader="dot" w:pos="9345"/>
        </w:tabs>
        <w:rPr>
          <w:ins w:id="234" w:author="Соколов Олександр" w:date="2024-12-22T22:19:00Z"/>
          <w:rFonts w:eastAsiaTheme="minorEastAsia" w:cstheme="minorBidi"/>
          <w:i w:val="0"/>
          <w:iCs w:val="0"/>
          <w:noProof/>
          <w:sz w:val="24"/>
          <w:szCs w:val="24"/>
          <w:lang w:val="en-UA"/>
        </w:rPr>
      </w:pPr>
      <w:ins w:id="23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 Перелік всіх громадян та їх водійських посвідчень</w:t>
        </w:r>
        <w:r>
          <w:rPr>
            <w:noProof/>
            <w:webHidden/>
          </w:rPr>
          <w:tab/>
        </w:r>
        <w:r>
          <w:rPr>
            <w:noProof/>
            <w:webHidden/>
          </w:rPr>
          <w:fldChar w:fldCharType="begin"/>
        </w:r>
        <w:r>
          <w:rPr>
            <w:noProof/>
            <w:webHidden/>
          </w:rPr>
          <w:instrText xml:space="preserve"> PAGEREF _Toc185798486 \h </w:instrText>
        </w:r>
        <w:r>
          <w:rPr>
            <w:noProof/>
            <w:webHidden/>
          </w:rPr>
        </w:r>
      </w:ins>
      <w:r>
        <w:rPr>
          <w:noProof/>
          <w:webHidden/>
        </w:rPr>
        <w:fldChar w:fldCharType="separate"/>
      </w:r>
      <w:ins w:id="236" w:author="Соколов Олександр" w:date="2024-12-22T22:19:00Z">
        <w:r>
          <w:rPr>
            <w:noProof/>
            <w:webHidden/>
          </w:rPr>
          <w:t>104</w:t>
        </w:r>
        <w:r>
          <w:rPr>
            <w:noProof/>
            <w:webHidden/>
          </w:rPr>
          <w:fldChar w:fldCharType="end"/>
        </w:r>
        <w:r w:rsidRPr="0038451C">
          <w:rPr>
            <w:rStyle w:val="Hyperlink"/>
            <w:noProof/>
          </w:rPr>
          <w:fldChar w:fldCharType="end"/>
        </w:r>
      </w:ins>
    </w:p>
    <w:p w14:paraId="23951BD9" w14:textId="7202BC28" w:rsidR="009D1F62" w:rsidRDefault="009D1F62">
      <w:pPr>
        <w:pStyle w:val="TOC3"/>
        <w:tabs>
          <w:tab w:val="right" w:leader="dot" w:pos="9345"/>
        </w:tabs>
        <w:rPr>
          <w:ins w:id="237" w:author="Соколов Олександр" w:date="2024-12-22T22:19:00Z"/>
          <w:rFonts w:eastAsiaTheme="minorEastAsia" w:cstheme="minorBidi"/>
          <w:i w:val="0"/>
          <w:iCs w:val="0"/>
          <w:noProof/>
          <w:sz w:val="24"/>
          <w:szCs w:val="24"/>
          <w:lang w:val="en-UA"/>
        </w:rPr>
      </w:pPr>
      <w:ins w:id="23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7.4.2 Перелік протоколів для певного громаданянина</w:t>
        </w:r>
        <w:r>
          <w:rPr>
            <w:noProof/>
            <w:webHidden/>
          </w:rPr>
          <w:tab/>
        </w:r>
        <w:r>
          <w:rPr>
            <w:noProof/>
            <w:webHidden/>
          </w:rPr>
          <w:fldChar w:fldCharType="begin"/>
        </w:r>
        <w:r>
          <w:rPr>
            <w:noProof/>
            <w:webHidden/>
          </w:rPr>
          <w:instrText xml:space="preserve"> PAGEREF _Toc185798487 \h </w:instrText>
        </w:r>
        <w:r>
          <w:rPr>
            <w:noProof/>
            <w:webHidden/>
          </w:rPr>
        </w:r>
      </w:ins>
      <w:r>
        <w:rPr>
          <w:noProof/>
          <w:webHidden/>
        </w:rPr>
        <w:fldChar w:fldCharType="separate"/>
      </w:r>
      <w:ins w:id="239" w:author="Соколов Олександр" w:date="2024-12-22T22:19:00Z">
        <w:r>
          <w:rPr>
            <w:noProof/>
            <w:webHidden/>
          </w:rPr>
          <w:t>105</w:t>
        </w:r>
        <w:r>
          <w:rPr>
            <w:noProof/>
            <w:webHidden/>
          </w:rPr>
          <w:fldChar w:fldCharType="end"/>
        </w:r>
        <w:r w:rsidRPr="0038451C">
          <w:rPr>
            <w:rStyle w:val="Hyperlink"/>
            <w:noProof/>
          </w:rPr>
          <w:fldChar w:fldCharType="end"/>
        </w:r>
      </w:ins>
    </w:p>
    <w:p w14:paraId="2A5A26A1" w14:textId="3559F265" w:rsidR="009D1F62" w:rsidRDefault="009D1F62">
      <w:pPr>
        <w:pStyle w:val="TOC3"/>
        <w:tabs>
          <w:tab w:val="right" w:leader="dot" w:pos="9345"/>
        </w:tabs>
        <w:rPr>
          <w:ins w:id="240" w:author="Соколов Олександр" w:date="2024-12-22T22:19:00Z"/>
          <w:rFonts w:eastAsiaTheme="minorEastAsia" w:cstheme="minorBidi"/>
          <w:i w:val="0"/>
          <w:iCs w:val="0"/>
          <w:noProof/>
          <w:sz w:val="24"/>
          <w:szCs w:val="24"/>
          <w:lang w:val="en-UA"/>
        </w:rPr>
      </w:pPr>
      <w:ins w:id="24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7.4.3 Перелік поліцейських, які склали найбільше протоколів та постанов</w:t>
        </w:r>
        <w:r>
          <w:rPr>
            <w:noProof/>
            <w:webHidden/>
          </w:rPr>
          <w:tab/>
        </w:r>
        <w:r>
          <w:rPr>
            <w:noProof/>
            <w:webHidden/>
          </w:rPr>
          <w:fldChar w:fldCharType="begin"/>
        </w:r>
        <w:r>
          <w:rPr>
            <w:noProof/>
            <w:webHidden/>
          </w:rPr>
          <w:instrText xml:space="preserve"> PAGEREF _Toc185798488 \h </w:instrText>
        </w:r>
        <w:r>
          <w:rPr>
            <w:noProof/>
            <w:webHidden/>
          </w:rPr>
        </w:r>
      </w:ins>
      <w:r>
        <w:rPr>
          <w:noProof/>
          <w:webHidden/>
        </w:rPr>
        <w:fldChar w:fldCharType="separate"/>
      </w:r>
      <w:ins w:id="242" w:author="Соколов Олександр" w:date="2024-12-22T22:19:00Z">
        <w:r>
          <w:rPr>
            <w:noProof/>
            <w:webHidden/>
          </w:rPr>
          <w:t>107</w:t>
        </w:r>
        <w:r>
          <w:rPr>
            <w:noProof/>
            <w:webHidden/>
          </w:rPr>
          <w:fldChar w:fldCharType="end"/>
        </w:r>
        <w:r w:rsidRPr="0038451C">
          <w:rPr>
            <w:rStyle w:val="Hyperlink"/>
            <w:noProof/>
          </w:rPr>
          <w:fldChar w:fldCharType="end"/>
        </w:r>
      </w:ins>
    </w:p>
    <w:p w14:paraId="5F88BD50" w14:textId="121B0F6B" w:rsidR="009D1F62" w:rsidRDefault="009D1F62">
      <w:pPr>
        <w:pStyle w:val="TOC3"/>
        <w:tabs>
          <w:tab w:val="right" w:leader="dot" w:pos="9345"/>
        </w:tabs>
        <w:rPr>
          <w:ins w:id="243" w:author="Соколов Олександр" w:date="2024-12-22T22:19:00Z"/>
          <w:rFonts w:eastAsiaTheme="minorEastAsia" w:cstheme="minorBidi"/>
          <w:i w:val="0"/>
          <w:iCs w:val="0"/>
          <w:noProof/>
          <w:sz w:val="24"/>
          <w:szCs w:val="24"/>
          <w:lang w:val="en-UA"/>
        </w:rPr>
      </w:pPr>
      <w:ins w:id="24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"_Toc185798489"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7.4.4 Перелік постанов, де автомобіль знаходиться у власності поліцейського</w:t>
        </w:r>
        <w:r>
          <w:rPr>
            <w:noProof/>
            <w:webHidden/>
          </w:rPr>
          <w:tab/>
        </w:r>
        <w:r>
          <w:rPr>
            <w:noProof/>
            <w:webHidden/>
          </w:rPr>
          <w:fldChar w:fldCharType="begin"/>
        </w:r>
        <w:r>
          <w:rPr>
            <w:noProof/>
            <w:webHidden/>
          </w:rPr>
          <w:instrText xml:space="preserve"> PAGEREF _Toc185798489 \h </w:instrText>
        </w:r>
        <w:r>
          <w:rPr>
            <w:noProof/>
            <w:webHidden/>
          </w:rPr>
        </w:r>
      </w:ins>
      <w:r>
        <w:rPr>
          <w:noProof/>
          <w:webHidden/>
        </w:rPr>
        <w:fldChar w:fldCharType="separate"/>
      </w:r>
      <w:ins w:id="245" w:author="Соколов Олександр" w:date="2024-12-22T22:19:00Z">
        <w:r>
          <w:rPr>
            <w:noProof/>
            <w:webHidden/>
          </w:rPr>
          <w:t>109</w:t>
        </w:r>
        <w:r>
          <w:rPr>
            <w:noProof/>
            <w:webHidden/>
          </w:rPr>
          <w:fldChar w:fldCharType="end"/>
        </w:r>
        <w:r w:rsidRPr="0038451C">
          <w:rPr>
            <w:rStyle w:val="Hyperlink"/>
            <w:noProof/>
          </w:rPr>
          <w:fldChar w:fldCharType="end"/>
        </w:r>
      </w:ins>
    </w:p>
    <w:p w14:paraId="1BD38333" w14:textId="2AC4443B" w:rsidR="009D1F62" w:rsidRDefault="009D1F62">
      <w:pPr>
        <w:pStyle w:val="TOC3"/>
        <w:tabs>
          <w:tab w:val="right" w:leader="dot" w:pos="9345"/>
        </w:tabs>
        <w:rPr>
          <w:ins w:id="246" w:author="Соколов Олександр" w:date="2024-12-22T22:19:00Z"/>
          <w:rFonts w:eastAsiaTheme="minorEastAsia" w:cstheme="minorBidi"/>
          <w:i w:val="0"/>
          <w:iCs w:val="0"/>
          <w:noProof/>
          <w:sz w:val="24"/>
          <w:szCs w:val="24"/>
          <w:lang w:val="en-UA"/>
        </w:rPr>
      </w:pPr>
      <w:ins w:id="24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7.4.5 Перелік громадян, які порушували ПДР найчастіше за останній рік</w:t>
        </w:r>
        <w:r>
          <w:rPr>
            <w:noProof/>
            <w:webHidden/>
          </w:rPr>
          <w:tab/>
        </w:r>
        <w:r>
          <w:rPr>
            <w:noProof/>
            <w:webHidden/>
          </w:rPr>
          <w:fldChar w:fldCharType="begin"/>
        </w:r>
        <w:r>
          <w:rPr>
            <w:noProof/>
            <w:webHidden/>
          </w:rPr>
          <w:instrText xml:space="preserve"> PAGEREF _Toc185798490 \h </w:instrText>
        </w:r>
        <w:r>
          <w:rPr>
            <w:noProof/>
            <w:webHidden/>
          </w:rPr>
        </w:r>
      </w:ins>
      <w:r>
        <w:rPr>
          <w:noProof/>
          <w:webHidden/>
        </w:rPr>
        <w:fldChar w:fldCharType="separate"/>
      </w:r>
      <w:ins w:id="248" w:author="Соколов Олександр" w:date="2024-12-22T22:19:00Z">
        <w:r>
          <w:rPr>
            <w:noProof/>
            <w:webHidden/>
          </w:rPr>
          <w:t>110</w:t>
        </w:r>
        <w:r>
          <w:rPr>
            <w:noProof/>
            <w:webHidden/>
          </w:rPr>
          <w:fldChar w:fldCharType="end"/>
        </w:r>
        <w:r w:rsidRPr="0038451C">
          <w:rPr>
            <w:rStyle w:val="Hyperlink"/>
            <w:noProof/>
          </w:rPr>
          <w:fldChar w:fldCharType="end"/>
        </w:r>
      </w:ins>
    </w:p>
    <w:p w14:paraId="1C5D0CE7" w14:textId="625E007A" w:rsidR="009D1F62" w:rsidRDefault="009D1F62">
      <w:pPr>
        <w:pStyle w:val="TOC3"/>
        <w:tabs>
          <w:tab w:val="right" w:leader="dot" w:pos="9345"/>
        </w:tabs>
        <w:rPr>
          <w:ins w:id="249" w:author="Соколов Олександр" w:date="2024-12-22T22:19:00Z"/>
          <w:rFonts w:eastAsiaTheme="minorEastAsia" w:cstheme="minorBidi"/>
          <w:i w:val="0"/>
          <w:iCs w:val="0"/>
          <w:noProof/>
          <w:sz w:val="24"/>
          <w:szCs w:val="24"/>
          <w:lang w:val="en-UA"/>
        </w:rPr>
      </w:pPr>
      <w:ins w:id="25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7.4.6 Кількість порушників та порушень, які скоєні на автомобілях із звичайними номерами та іменними</w:t>
        </w:r>
        <w:r>
          <w:rPr>
            <w:noProof/>
            <w:webHidden/>
          </w:rPr>
          <w:tab/>
        </w:r>
        <w:r>
          <w:rPr>
            <w:noProof/>
            <w:webHidden/>
          </w:rPr>
          <w:fldChar w:fldCharType="begin"/>
        </w:r>
        <w:r>
          <w:rPr>
            <w:noProof/>
            <w:webHidden/>
          </w:rPr>
          <w:instrText xml:space="preserve"> PAGEREF _Toc185798491 \h </w:instrText>
        </w:r>
        <w:r>
          <w:rPr>
            <w:noProof/>
            <w:webHidden/>
          </w:rPr>
        </w:r>
      </w:ins>
      <w:r>
        <w:rPr>
          <w:noProof/>
          <w:webHidden/>
        </w:rPr>
        <w:fldChar w:fldCharType="separate"/>
      </w:r>
      <w:ins w:id="251" w:author="Соколов Олександр" w:date="2024-12-22T22:19:00Z">
        <w:r>
          <w:rPr>
            <w:noProof/>
            <w:webHidden/>
          </w:rPr>
          <w:t>111</w:t>
        </w:r>
        <w:r>
          <w:rPr>
            <w:noProof/>
            <w:webHidden/>
          </w:rPr>
          <w:fldChar w:fldCharType="end"/>
        </w:r>
        <w:r w:rsidRPr="0038451C">
          <w:rPr>
            <w:rStyle w:val="Hyperlink"/>
            <w:noProof/>
          </w:rPr>
          <w:fldChar w:fldCharType="end"/>
        </w:r>
      </w:ins>
    </w:p>
    <w:p w14:paraId="38C4B76F" w14:textId="5D6DB9A4" w:rsidR="009D1F62" w:rsidRDefault="009D1F62">
      <w:pPr>
        <w:pStyle w:val="TOC3"/>
        <w:tabs>
          <w:tab w:val="right" w:leader="dot" w:pos="9345"/>
        </w:tabs>
        <w:rPr>
          <w:ins w:id="252" w:author="Соколов Олександр" w:date="2024-12-22T22:19:00Z"/>
          <w:rFonts w:eastAsiaTheme="minorEastAsia" w:cstheme="minorBidi"/>
          <w:i w:val="0"/>
          <w:iCs w:val="0"/>
          <w:noProof/>
          <w:sz w:val="24"/>
          <w:szCs w:val="24"/>
          <w:lang w:val="en-UA"/>
        </w:rPr>
      </w:pPr>
      <w:ins w:id="25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7.4.7 Кількість порушень по регіону реєстрації машини</w:t>
        </w:r>
        <w:r>
          <w:rPr>
            <w:noProof/>
            <w:webHidden/>
          </w:rPr>
          <w:tab/>
        </w:r>
        <w:r>
          <w:rPr>
            <w:noProof/>
            <w:webHidden/>
          </w:rPr>
          <w:fldChar w:fldCharType="begin"/>
        </w:r>
        <w:r>
          <w:rPr>
            <w:noProof/>
            <w:webHidden/>
          </w:rPr>
          <w:instrText xml:space="preserve"> PAGEREF _Toc185798492 \h </w:instrText>
        </w:r>
        <w:r>
          <w:rPr>
            <w:noProof/>
            <w:webHidden/>
          </w:rPr>
        </w:r>
      </w:ins>
      <w:r>
        <w:rPr>
          <w:noProof/>
          <w:webHidden/>
        </w:rPr>
        <w:fldChar w:fldCharType="separate"/>
      </w:r>
      <w:ins w:id="254" w:author="Соколов Олександр" w:date="2024-12-22T22:19:00Z">
        <w:r>
          <w:rPr>
            <w:noProof/>
            <w:webHidden/>
          </w:rPr>
          <w:t>113</w:t>
        </w:r>
        <w:r>
          <w:rPr>
            <w:noProof/>
            <w:webHidden/>
          </w:rPr>
          <w:fldChar w:fldCharType="end"/>
        </w:r>
        <w:r w:rsidRPr="0038451C">
          <w:rPr>
            <w:rStyle w:val="Hyperlink"/>
            <w:noProof/>
          </w:rPr>
          <w:fldChar w:fldCharType="end"/>
        </w:r>
      </w:ins>
    </w:p>
    <w:p w14:paraId="6DBDFC08" w14:textId="0639A489" w:rsidR="009D1F62" w:rsidRDefault="009D1F62">
      <w:pPr>
        <w:pStyle w:val="TOC3"/>
        <w:tabs>
          <w:tab w:val="right" w:leader="dot" w:pos="9345"/>
        </w:tabs>
        <w:rPr>
          <w:ins w:id="255" w:author="Соколов Олександр" w:date="2024-12-22T22:19:00Z"/>
          <w:rFonts w:eastAsiaTheme="minorEastAsia" w:cstheme="minorBidi"/>
          <w:i w:val="0"/>
          <w:iCs w:val="0"/>
          <w:noProof/>
          <w:sz w:val="24"/>
          <w:szCs w:val="24"/>
          <w:lang w:val="en-UA"/>
        </w:rPr>
      </w:pPr>
      <w:ins w:id="25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7.4.8 Кількість порушень машинами із та без страхового полісу</w:t>
        </w:r>
        <w:r>
          <w:rPr>
            <w:noProof/>
            <w:webHidden/>
          </w:rPr>
          <w:tab/>
        </w:r>
        <w:r>
          <w:rPr>
            <w:noProof/>
            <w:webHidden/>
          </w:rPr>
          <w:fldChar w:fldCharType="begin"/>
        </w:r>
        <w:r>
          <w:rPr>
            <w:noProof/>
            <w:webHidden/>
          </w:rPr>
          <w:instrText xml:space="preserve"> PAGEREF _Toc185798493 \h </w:instrText>
        </w:r>
        <w:r>
          <w:rPr>
            <w:noProof/>
            <w:webHidden/>
          </w:rPr>
        </w:r>
      </w:ins>
      <w:r>
        <w:rPr>
          <w:noProof/>
          <w:webHidden/>
        </w:rPr>
        <w:fldChar w:fldCharType="separate"/>
      </w:r>
      <w:ins w:id="257" w:author="Соколов Олександр" w:date="2024-12-22T22:19:00Z">
        <w:r>
          <w:rPr>
            <w:noProof/>
            <w:webHidden/>
          </w:rPr>
          <w:t>116</w:t>
        </w:r>
        <w:r>
          <w:rPr>
            <w:noProof/>
            <w:webHidden/>
          </w:rPr>
          <w:fldChar w:fldCharType="end"/>
        </w:r>
        <w:r w:rsidRPr="0038451C">
          <w:rPr>
            <w:rStyle w:val="Hyperlink"/>
            <w:noProof/>
          </w:rPr>
          <w:fldChar w:fldCharType="end"/>
        </w:r>
      </w:ins>
    </w:p>
    <w:p w14:paraId="2C7AAF86" w14:textId="50CEB9B9" w:rsidR="009D1F62" w:rsidRDefault="009D1F62">
      <w:pPr>
        <w:pStyle w:val="TOC3"/>
        <w:tabs>
          <w:tab w:val="right" w:leader="dot" w:pos="9345"/>
        </w:tabs>
        <w:rPr>
          <w:ins w:id="258" w:author="Соколов Олександр" w:date="2024-12-22T22:19:00Z"/>
          <w:rFonts w:eastAsiaTheme="minorEastAsia" w:cstheme="minorBidi"/>
          <w:i w:val="0"/>
          <w:iCs w:val="0"/>
          <w:noProof/>
          <w:sz w:val="24"/>
          <w:szCs w:val="24"/>
          <w:lang w:val="en-UA"/>
        </w:rPr>
      </w:pPr>
      <w:ins w:id="25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7.4.9 Перелік транспортних засобів, що порушили ПДР за останній місяць</w:t>
        </w:r>
        <w:r>
          <w:rPr>
            <w:noProof/>
            <w:webHidden/>
          </w:rPr>
          <w:tab/>
        </w:r>
        <w:r>
          <w:rPr>
            <w:noProof/>
            <w:webHidden/>
          </w:rPr>
          <w:fldChar w:fldCharType="begin"/>
        </w:r>
        <w:r>
          <w:rPr>
            <w:noProof/>
            <w:webHidden/>
          </w:rPr>
          <w:instrText xml:space="preserve"> PAGEREF _Toc185798494 \h </w:instrText>
        </w:r>
        <w:r>
          <w:rPr>
            <w:noProof/>
            <w:webHidden/>
          </w:rPr>
        </w:r>
      </w:ins>
      <w:r>
        <w:rPr>
          <w:noProof/>
          <w:webHidden/>
        </w:rPr>
        <w:fldChar w:fldCharType="separate"/>
      </w:r>
      <w:ins w:id="260" w:author="Соколов Олександр" w:date="2024-12-22T22:19:00Z">
        <w:r>
          <w:rPr>
            <w:noProof/>
            <w:webHidden/>
          </w:rPr>
          <w:t>117</w:t>
        </w:r>
        <w:r>
          <w:rPr>
            <w:noProof/>
            <w:webHidden/>
          </w:rPr>
          <w:fldChar w:fldCharType="end"/>
        </w:r>
        <w:r w:rsidRPr="0038451C">
          <w:rPr>
            <w:rStyle w:val="Hyperlink"/>
            <w:noProof/>
          </w:rPr>
          <w:fldChar w:fldCharType="end"/>
        </w:r>
      </w:ins>
    </w:p>
    <w:p w14:paraId="79AC81D1" w14:textId="731DB2CC" w:rsidR="009D1F62" w:rsidRDefault="009D1F62">
      <w:pPr>
        <w:pStyle w:val="TOC3"/>
        <w:tabs>
          <w:tab w:val="right" w:leader="dot" w:pos="9345"/>
        </w:tabs>
        <w:rPr>
          <w:ins w:id="261" w:author="Соколов Олександр" w:date="2024-12-22T22:19:00Z"/>
          <w:rFonts w:eastAsiaTheme="minorEastAsia" w:cstheme="minorBidi"/>
          <w:i w:val="0"/>
          <w:iCs w:val="0"/>
          <w:noProof/>
          <w:sz w:val="24"/>
          <w:szCs w:val="24"/>
          <w:lang w:val="en-UA"/>
        </w:rPr>
      </w:pPr>
      <w:ins w:id="26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7.4.10 Перелік постанов із штрафами</w:t>
        </w:r>
        <w:r>
          <w:rPr>
            <w:noProof/>
            <w:webHidden/>
          </w:rPr>
          <w:tab/>
        </w:r>
        <w:r>
          <w:rPr>
            <w:noProof/>
            <w:webHidden/>
          </w:rPr>
          <w:fldChar w:fldCharType="begin"/>
        </w:r>
        <w:r>
          <w:rPr>
            <w:noProof/>
            <w:webHidden/>
          </w:rPr>
          <w:instrText xml:space="preserve"> PAGEREF _Toc185798495 \h </w:instrText>
        </w:r>
        <w:r>
          <w:rPr>
            <w:noProof/>
            <w:webHidden/>
          </w:rPr>
        </w:r>
      </w:ins>
      <w:r>
        <w:rPr>
          <w:noProof/>
          <w:webHidden/>
        </w:rPr>
        <w:fldChar w:fldCharType="separate"/>
      </w:r>
      <w:ins w:id="263" w:author="Соколов Олександр" w:date="2024-12-22T22:19:00Z">
        <w:r>
          <w:rPr>
            <w:noProof/>
            <w:webHidden/>
          </w:rPr>
          <w:t>119</w:t>
        </w:r>
        <w:r>
          <w:rPr>
            <w:noProof/>
            <w:webHidden/>
          </w:rPr>
          <w:fldChar w:fldCharType="end"/>
        </w:r>
        <w:r w:rsidRPr="0038451C">
          <w:rPr>
            <w:rStyle w:val="Hyperlink"/>
            <w:noProof/>
          </w:rPr>
          <w:fldChar w:fldCharType="end"/>
        </w:r>
      </w:ins>
    </w:p>
    <w:p w14:paraId="69FD1C78" w14:textId="5BA902C1" w:rsidR="009D1F62" w:rsidRDefault="009D1F62">
      <w:pPr>
        <w:pStyle w:val="TOC3"/>
        <w:tabs>
          <w:tab w:val="right" w:leader="dot" w:pos="9345"/>
        </w:tabs>
        <w:rPr>
          <w:ins w:id="264" w:author="Соколов Олександр" w:date="2024-12-22T22:19:00Z"/>
          <w:rFonts w:eastAsiaTheme="minorEastAsia" w:cstheme="minorBidi"/>
          <w:i w:val="0"/>
          <w:iCs w:val="0"/>
          <w:noProof/>
          <w:sz w:val="24"/>
          <w:szCs w:val="24"/>
          <w:lang w:val="en-UA"/>
        </w:rPr>
      </w:pPr>
      <w:ins w:id="26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7.4.11 Перелік адміністративних порушень із кількістю порушень</w:t>
        </w:r>
        <w:r>
          <w:rPr>
            <w:noProof/>
            <w:webHidden/>
          </w:rPr>
          <w:tab/>
        </w:r>
        <w:r>
          <w:rPr>
            <w:noProof/>
            <w:webHidden/>
          </w:rPr>
          <w:fldChar w:fldCharType="begin"/>
        </w:r>
        <w:r>
          <w:rPr>
            <w:noProof/>
            <w:webHidden/>
          </w:rPr>
          <w:instrText xml:space="preserve"> PAGEREF _Toc185798496 \h </w:instrText>
        </w:r>
        <w:r>
          <w:rPr>
            <w:noProof/>
            <w:webHidden/>
          </w:rPr>
        </w:r>
      </w:ins>
      <w:r>
        <w:rPr>
          <w:noProof/>
          <w:webHidden/>
        </w:rPr>
        <w:fldChar w:fldCharType="separate"/>
      </w:r>
      <w:ins w:id="266" w:author="Соколов Олександр" w:date="2024-12-22T22:19:00Z">
        <w:r>
          <w:rPr>
            <w:noProof/>
            <w:webHidden/>
          </w:rPr>
          <w:t>120</w:t>
        </w:r>
        <w:r>
          <w:rPr>
            <w:noProof/>
            <w:webHidden/>
          </w:rPr>
          <w:fldChar w:fldCharType="end"/>
        </w:r>
        <w:r w:rsidRPr="0038451C">
          <w:rPr>
            <w:rStyle w:val="Hyperlink"/>
            <w:noProof/>
          </w:rPr>
          <w:fldChar w:fldCharType="end"/>
        </w:r>
      </w:ins>
    </w:p>
    <w:p w14:paraId="2E3A1703" w14:textId="12D66FAE" w:rsidR="009D1F62" w:rsidRDefault="009D1F62">
      <w:pPr>
        <w:pStyle w:val="TOC3"/>
        <w:tabs>
          <w:tab w:val="right" w:leader="dot" w:pos="9345"/>
        </w:tabs>
        <w:rPr>
          <w:ins w:id="267" w:author="Соколов Олександр" w:date="2024-12-22T22:19:00Z"/>
          <w:rFonts w:eastAsiaTheme="minorEastAsia" w:cstheme="minorBidi"/>
          <w:i w:val="0"/>
          <w:iCs w:val="0"/>
          <w:noProof/>
          <w:sz w:val="24"/>
          <w:szCs w:val="24"/>
          <w:lang w:val="en-UA"/>
        </w:rPr>
      </w:pPr>
      <w:ins w:id="26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7.4.12 Перелік доказів для конкретного порушення</w:t>
        </w:r>
        <w:r>
          <w:rPr>
            <w:noProof/>
            <w:webHidden/>
          </w:rPr>
          <w:tab/>
        </w:r>
        <w:r>
          <w:rPr>
            <w:noProof/>
            <w:webHidden/>
          </w:rPr>
          <w:fldChar w:fldCharType="begin"/>
        </w:r>
        <w:r>
          <w:rPr>
            <w:noProof/>
            <w:webHidden/>
          </w:rPr>
          <w:instrText xml:space="preserve"> PAGEREF _Toc185798497 \h </w:instrText>
        </w:r>
        <w:r>
          <w:rPr>
            <w:noProof/>
            <w:webHidden/>
          </w:rPr>
        </w:r>
      </w:ins>
      <w:r>
        <w:rPr>
          <w:noProof/>
          <w:webHidden/>
        </w:rPr>
        <w:fldChar w:fldCharType="separate"/>
      </w:r>
      <w:ins w:id="269" w:author="Соколов Олександр" w:date="2024-12-22T22:19:00Z">
        <w:r>
          <w:rPr>
            <w:noProof/>
            <w:webHidden/>
          </w:rPr>
          <w:t>121</w:t>
        </w:r>
        <w:r>
          <w:rPr>
            <w:noProof/>
            <w:webHidden/>
          </w:rPr>
          <w:fldChar w:fldCharType="end"/>
        </w:r>
        <w:r w:rsidRPr="0038451C">
          <w:rPr>
            <w:rStyle w:val="Hyperlink"/>
            <w:noProof/>
          </w:rPr>
          <w:fldChar w:fldCharType="end"/>
        </w:r>
      </w:ins>
    </w:p>
    <w:p w14:paraId="0591ABC1" w14:textId="1AFF209A" w:rsidR="009D1F62" w:rsidRDefault="009D1F62">
      <w:pPr>
        <w:pStyle w:val="TOC3"/>
        <w:tabs>
          <w:tab w:val="right" w:leader="dot" w:pos="9345"/>
        </w:tabs>
        <w:rPr>
          <w:ins w:id="270" w:author="Соколов Олександр" w:date="2024-12-22T22:19:00Z"/>
          <w:rFonts w:eastAsiaTheme="minorEastAsia" w:cstheme="minorBidi"/>
          <w:i w:val="0"/>
          <w:iCs w:val="0"/>
          <w:noProof/>
          <w:sz w:val="24"/>
          <w:szCs w:val="24"/>
          <w:lang w:val="en-UA"/>
        </w:rPr>
      </w:pPr>
      <w:ins w:id="27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7.4.13 Перелік водіїв, які зробили два однакові порушення  за перші два роки після отримання водійського посвідчення</w:t>
        </w:r>
        <w:r>
          <w:rPr>
            <w:noProof/>
            <w:webHidden/>
          </w:rPr>
          <w:tab/>
        </w:r>
        <w:r>
          <w:rPr>
            <w:noProof/>
            <w:webHidden/>
          </w:rPr>
          <w:fldChar w:fldCharType="begin"/>
        </w:r>
        <w:r>
          <w:rPr>
            <w:noProof/>
            <w:webHidden/>
          </w:rPr>
          <w:instrText xml:space="preserve"> PAGEREF _Toc185798498 \h </w:instrText>
        </w:r>
        <w:r>
          <w:rPr>
            <w:noProof/>
            <w:webHidden/>
          </w:rPr>
        </w:r>
      </w:ins>
      <w:r>
        <w:rPr>
          <w:noProof/>
          <w:webHidden/>
        </w:rPr>
        <w:fldChar w:fldCharType="separate"/>
      </w:r>
      <w:ins w:id="272" w:author="Соколов Олександр" w:date="2024-12-22T22:19:00Z">
        <w:r>
          <w:rPr>
            <w:noProof/>
            <w:webHidden/>
          </w:rPr>
          <w:t>122</w:t>
        </w:r>
        <w:r>
          <w:rPr>
            <w:noProof/>
            <w:webHidden/>
          </w:rPr>
          <w:fldChar w:fldCharType="end"/>
        </w:r>
        <w:r w:rsidRPr="0038451C">
          <w:rPr>
            <w:rStyle w:val="Hyperlink"/>
            <w:noProof/>
          </w:rPr>
          <w:fldChar w:fldCharType="end"/>
        </w:r>
      </w:ins>
    </w:p>
    <w:p w14:paraId="4076C08A" w14:textId="2DBA9F4E" w:rsidR="009D1F62" w:rsidRDefault="009D1F62">
      <w:pPr>
        <w:pStyle w:val="TOC3"/>
        <w:tabs>
          <w:tab w:val="right" w:leader="dot" w:pos="9345"/>
        </w:tabs>
        <w:rPr>
          <w:ins w:id="273" w:author="Соколов Олександр" w:date="2024-12-22T22:19:00Z"/>
          <w:rFonts w:eastAsiaTheme="minorEastAsia" w:cstheme="minorBidi"/>
          <w:i w:val="0"/>
          <w:iCs w:val="0"/>
          <w:noProof/>
          <w:sz w:val="24"/>
          <w:szCs w:val="24"/>
          <w:lang w:val="en-UA"/>
        </w:rPr>
      </w:pPr>
      <w:ins w:id="27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"_Toc185798499"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7.4.14 Топ виробників автомобілів, власники яких мають найбільшу відносну кількість правопорушень</w:t>
        </w:r>
        <w:r>
          <w:rPr>
            <w:noProof/>
            <w:webHidden/>
          </w:rPr>
          <w:tab/>
        </w:r>
        <w:r>
          <w:rPr>
            <w:noProof/>
            <w:webHidden/>
          </w:rPr>
          <w:fldChar w:fldCharType="begin"/>
        </w:r>
        <w:r>
          <w:rPr>
            <w:noProof/>
            <w:webHidden/>
          </w:rPr>
          <w:instrText xml:space="preserve"> PAGEREF _Toc185798499 \h </w:instrText>
        </w:r>
        <w:r>
          <w:rPr>
            <w:noProof/>
            <w:webHidden/>
          </w:rPr>
        </w:r>
      </w:ins>
      <w:r>
        <w:rPr>
          <w:noProof/>
          <w:webHidden/>
        </w:rPr>
        <w:fldChar w:fldCharType="separate"/>
      </w:r>
      <w:ins w:id="275" w:author="Соколов Олександр" w:date="2024-12-22T22:19:00Z">
        <w:r>
          <w:rPr>
            <w:noProof/>
            <w:webHidden/>
          </w:rPr>
          <w:t>124</w:t>
        </w:r>
        <w:r>
          <w:rPr>
            <w:noProof/>
            <w:webHidden/>
          </w:rPr>
          <w:fldChar w:fldCharType="end"/>
        </w:r>
        <w:r w:rsidRPr="0038451C">
          <w:rPr>
            <w:rStyle w:val="Hyperlink"/>
            <w:noProof/>
          </w:rPr>
          <w:fldChar w:fldCharType="end"/>
        </w:r>
      </w:ins>
    </w:p>
    <w:p w14:paraId="26C5352B" w14:textId="7859A06D" w:rsidR="009D1F62" w:rsidRDefault="009D1F62">
      <w:pPr>
        <w:pStyle w:val="TOC3"/>
        <w:tabs>
          <w:tab w:val="right" w:leader="dot" w:pos="9345"/>
        </w:tabs>
        <w:rPr>
          <w:ins w:id="276" w:author="Соколов Олександр" w:date="2024-12-22T22:19:00Z"/>
          <w:rFonts w:eastAsiaTheme="minorEastAsia" w:cstheme="minorBidi"/>
          <w:i w:val="0"/>
          <w:iCs w:val="0"/>
          <w:noProof/>
          <w:sz w:val="24"/>
          <w:szCs w:val="24"/>
          <w:lang w:val="en-UA"/>
        </w:rPr>
      </w:pPr>
      <w:ins w:id="27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7.4.15 Кількість порушень без протоколів, без постанов, із протоколами та постановами, загальна кількість порушень</w:t>
        </w:r>
        <w:r>
          <w:rPr>
            <w:noProof/>
            <w:webHidden/>
          </w:rPr>
          <w:tab/>
        </w:r>
        <w:r>
          <w:rPr>
            <w:noProof/>
            <w:webHidden/>
          </w:rPr>
          <w:fldChar w:fldCharType="begin"/>
        </w:r>
        <w:r>
          <w:rPr>
            <w:noProof/>
            <w:webHidden/>
          </w:rPr>
          <w:instrText xml:space="preserve"> PAGEREF _Toc185798500 \h </w:instrText>
        </w:r>
        <w:r>
          <w:rPr>
            <w:noProof/>
            <w:webHidden/>
          </w:rPr>
        </w:r>
      </w:ins>
      <w:r>
        <w:rPr>
          <w:noProof/>
          <w:webHidden/>
        </w:rPr>
        <w:fldChar w:fldCharType="separate"/>
      </w:r>
      <w:ins w:id="278" w:author="Соколов Олександр" w:date="2024-12-22T22:19:00Z">
        <w:r>
          <w:rPr>
            <w:noProof/>
            <w:webHidden/>
          </w:rPr>
          <w:t>125</w:t>
        </w:r>
        <w:r>
          <w:rPr>
            <w:noProof/>
            <w:webHidden/>
          </w:rPr>
          <w:fldChar w:fldCharType="end"/>
        </w:r>
        <w:r w:rsidRPr="0038451C">
          <w:rPr>
            <w:rStyle w:val="Hyperlink"/>
            <w:noProof/>
          </w:rPr>
          <w:fldChar w:fldCharType="end"/>
        </w:r>
      </w:ins>
    </w:p>
    <w:p w14:paraId="76956D96" w14:textId="259E5BC4" w:rsidR="009D1F62" w:rsidRDefault="009D1F62">
      <w:pPr>
        <w:pStyle w:val="TOC3"/>
        <w:tabs>
          <w:tab w:val="right" w:leader="dot" w:pos="9345"/>
        </w:tabs>
        <w:rPr>
          <w:ins w:id="279" w:author="Соколов Олександр" w:date="2024-12-22T22:19:00Z"/>
          <w:rFonts w:eastAsiaTheme="minorEastAsia" w:cstheme="minorBidi"/>
          <w:i w:val="0"/>
          <w:iCs w:val="0"/>
          <w:noProof/>
          <w:sz w:val="24"/>
          <w:szCs w:val="24"/>
          <w:lang w:val="en-UA"/>
        </w:rPr>
      </w:pPr>
      <w:ins w:id="28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7.4.16 Перелік громадян з найбільшою кількістю свідчень на інших осіб</w:t>
        </w:r>
        <w:r>
          <w:rPr>
            <w:noProof/>
            <w:webHidden/>
          </w:rPr>
          <w:tab/>
        </w:r>
        <w:r>
          <w:rPr>
            <w:noProof/>
            <w:webHidden/>
          </w:rPr>
          <w:fldChar w:fldCharType="begin"/>
        </w:r>
        <w:r>
          <w:rPr>
            <w:noProof/>
            <w:webHidden/>
          </w:rPr>
          <w:instrText xml:space="preserve"> PAGEREF _Toc185798501 \h </w:instrText>
        </w:r>
        <w:r>
          <w:rPr>
            <w:noProof/>
            <w:webHidden/>
          </w:rPr>
        </w:r>
      </w:ins>
      <w:r>
        <w:rPr>
          <w:noProof/>
          <w:webHidden/>
        </w:rPr>
        <w:fldChar w:fldCharType="separate"/>
      </w:r>
      <w:ins w:id="281" w:author="Соколов Олександр" w:date="2024-12-22T22:19:00Z">
        <w:r>
          <w:rPr>
            <w:noProof/>
            <w:webHidden/>
          </w:rPr>
          <w:t>126</w:t>
        </w:r>
        <w:r>
          <w:rPr>
            <w:noProof/>
            <w:webHidden/>
          </w:rPr>
          <w:fldChar w:fldCharType="end"/>
        </w:r>
        <w:r w:rsidRPr="0038451C">
          <w:rPr>
            <w:rStyle w:val="Hyperlink"/>
            <w:noProof/>
          </w:rPr>
          <w:fldChar w:fldCharType="end"/>
        </w:r>
      </w:ins>
    </w:p>
    <w:p w14:paraId="5D9A11D2" w14:textId="047ABB90" w:rsidR="009D1F62" w:rsidRDefault="009D1F62">
      <w:pPr>
        <w:pStyle w:val="TOC3"/>
        <w:tabs>
          <w:tab w:val="right" w:leader="dot" w:pos="9345"/>
        </w:tabs>
        <w:rPr>
          <w:ins w:id="282" w:author="Соколов Олександр" w:date="2024-12-22T22:19:00Z"/>
          <w:rFonts w:eastAsiaTheme="minorEastAsia" w:cstheme="minorBidi"/>
          <w:i w:val="0"/>
          <w:iCs w:val="0"/>
          <w:noProof/>
          <w:sz w:val="24"/>
          <w:szCs w:val="24"/>
          <w:lang w:val="en-UA"/>
        </w:rPr>
      </w:pPr>
      <w:ins w:id="28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7.4.17 Перелік громадян які були і свідками і порушниками</w:t>
        </w:r>
        <w:r>
          <w:rPr>
            <w:noProof/>
            <w:webHidden/>
          </w:rPr>
          <w:tab/>
        </w:r>
        <w:r>
          <w:rPr>
            <w:noProof/>
            <w:webHidden/>
          </w:rPr>
          <w:fldChar w:fldCharType="begin"/>
        </w:r>
        <w:r>
          <w:rPr>
            <w:noProof/>
            <w:webHidden/>
          </w:rPr>
          <w:instrText xml:space="preserve"> PAGEREF _Toc185798502 \h </w:instrText>
        </w:r>
        <w:r>
          <w:rPr>
            <w:noProof/>
            <w:webHidden/>
          </w:rPr>
        </w:r>
      </w:ins>
      <w:r>
        <w:rPr>
          <w:noProof/>
          <w:webHidden/>
        </w:rPr>
        <w:fldChar w:fldCharType="separate"/>
      </w:r>
      <w:ins w:id="284" w:author="Соколов Олександр" w:date="2024-12-22T22:19:00Z">
        <w:r>
          <w:rPr>
            <w:noProof/>
            <w:webHidden/>
          </w:rPr>
          <w:t>127</w:t>
        </w:r>
        <w:r>
          <w:rPr>
            <w:noProof/>
            <w:webHidden/>
          </w:rPr>
          <w:fldChar w:fldCharType="end"/>
        </w:r>
        <w:r w:rsidRPr="0038451C">
          <w:rPr>
            <w:rStyle w:val="Hyperlink"/>
            <w:noProof/>
          </w:rPr>
          <w:fldChar w:fldCharType="end"/>
        </w:r>
      </w:ins>
    </w:p>
    <w:p w14:paraId="7AAA88B7" w14:textId="1F5262F2" w:rsidR="009D1F62" w:rsidRDefault="009D1F62">
      <w:pPr>
        <w:pStyle w:val="TOC3"/>
        <w:tabs>
          <w:tab w:val="right" w:leader="dot" w:pos="9345"/>
        </w:tabs>
        <w:rPr>
          <w:ins w:id="285" w:author="Соколов Олександр" w:date="2024-12-22T22:19:00Z"/>
          <w:rFonts w:eastAsiaTheme="minorEastAsia" w:cstheme="minorBidi"/>
          <w:i w:val="0"/>
          <w:iCs w:val="0"/>
          <w:noProof/>
          <w:sz w:val="24"/>
          <w:szCs w:val="24"/>
          <w:lang w:val="en-UA"/>
        </w:rPr>
      </w:pPr>
      <w:ins w:id="286"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"_Toc185798503"</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7.4.18 Топ громадян за сумою штрафів</w:t>
        </w:r>
        <w:r>
          <w:rPr>
            <w:noProof/>
            <w:webHidden/>
          </w:rPr>
          <w:tab/>
        </w:r>
        <w:r>
          <w:rPr>
            <w:noProof/>
            <w:webHidden/>
          </w:rPr>
          <w:fldChar w:fldCharType="begin"/>
        </w:r>
        <w:r>
          <w:rPr>
            <w:noProof/>
            <w:webHidden/>
          </w:rPr>
          <w:instrText xml:space="preserve"> PAGEREF _Toc185798503 \h </w:instrText>
        </w:r>
        <w:r>
          <w:rPr>
            <w:noProof/>
            <w:webHidden/>
          </w:rPr>
        </w:r>
      </w:ins>
      <w:r>
        <w:rPr>
          <w:noProof/>
          <w:webHidden/>
        </w:rPr>
        <w:fldChar w:fldCharType="separate"/>
      </w:r>
      <w:ins w:id="287" w:author="Соколов Олександр" w:date="2024-12-22T22:19:00Z">
        <w:r>
          <w:rPr>
            <w:noProof/>
            <w:webHidden/>
          </w:rPr>
          <w:t>129</w:t>
        </w:r>
        <w:r>
          <w:rPr>
            <w:noProof/>
            <w:webHidden/>
          </w:rPr>
          <w:fldChar w:fldCharType="end"/>
        </w:r>
        <w:r w:rsidRPr="0038451C">
          <w:rPr>
            <w:rStyle w:val="Hyperlink"/>
            <w:noProof/>
          </w:rPr>
          <w:fldChar w:fldCharType="end"/>
        </w:r>
      </w:ins>
    </w:p>
    <w:p w14:paraId="7B4BD61A" w14:textId="2D8915B2" w:rsidR="009D1F62" w:rsidRDefault="009D1F62">
      <w:pPr>
        <w:pStyle w:val="TOC3"/>
        <w:tabs>
          <w:tab w:val="right" w:leader="dot" w:pos="9345"/>
        </w:tabs>
        <w:rPr>
          <w:ins w:id="288" w:author="Соколов Олександр" w:date="2024-12-22T22:19:00Z"/>
          <w:rFonts w:eastAsiaTheme="minorEastAsia" w:cstheme="minorBidi"/>
          <w:i w:val="0"/>
          <w:iCs w:val="0"/>
          <w:noProof/>
          <w:sz w:val="24"/>
          <w:szCs w:val="24"/>
          <w:lang w:val="en-UA"/>
        </w:rPr>
      </w:pPr>
      <w:ins w:id="289"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"_Toc185798504"</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7.4.19 Найчастіше порушувані статті за типом транспортного засобу</w:t>
        </w:r>
        <w:r>
          <w:rPr>
            <w:noProof/>
            <w:webHidden/>
          </w:rPr>
          <w:tab/>
        </w:r>
        <w:r>
          <w:rPr>
            <w:noProof/>
            <w:webHidden/>
          </w:rPr>
          <w:fldChar w:fldCharType="begin"/>
        </w:r>
        <w:r>
          <w:rPr>
            <w:noProof/>
            <w:webHidden/>
          </w:rPr>
          <w:instrText xml:space="preserve"> PAGEREF _Toc185798504 \h </w:instrText>
        </w:r>
        <w:r>
          <w:rPr>
            <w:noProof/>
            <w:webHidden/>
          </w:rPr>
        </w:r>
      </w:ins>
      <w:r>
        <w:rPr>
          <w:noProof/>
          <w:webHidden/>
        </w:rPr>
        <w:fldChar w:fldCharType="separate"/>
      </w:r>
      <w:ins w:id="290" w:author="Соколов Олександр" w:date="2024-12-22T22:19:00Z">
        <w:r>
          <w:rPr>
            <w:noProof/>
            <w:webHidden/>
          </w:rPr>
          <w:t>130</w:t>
        </w:r>
        <w:r>
          <w:rPr>
            <w:noProof/>
            <w:webHidden/>
          </w:rPr>
          <w:fldChar w:fldCharType="end"/>
        </w:r>
        <w:r w:rsidRPr="0038451C">
          <w:rPr>
            <w:rStyle w:val="Hyperlink"/>
            <w:noProof/>
          </w:rPr>
          <w:fldChar w:fldCharType="end"/>
        </w:r>
      </w:ins>
    </w:p>
    <w:p w14:paraId="2761ACF1" w14:textId="00CF7A70" w:rsidR="009D1F62" w:rsidRDefault="009D1F62">
      <w:pPr>
        <w:pStyle w:val="TOC3"/>
        <w:tabs>
          <w:tab w:val="right" w:leader="dot" w:pos="9345"/>
        </w:tabs>
        <w:rPr>
          <w:ins w:id="291" w:author="Соколов Олександр" w:date="2024-12-22T22:19:00Z"/>
          <w:rFonts w:eastAsiaTheme="minorEastAsia" w:cstheme="minorBidi"/>
          <w:i w:val="0"/>
          <w:iCs w:val="0"/>
          <w:noProof/>
          <w:sz w:val="24"/>
          <w:szCs w:val="24"/>
          <w:lang w:val="en-UA"/>
        </w:rPr>
      </w:pPr>
      <w:ins w:id="292"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"_Toc185798505"</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7.4.20 Топ водіїв автобусів, які отримали протокол чи постанову за керування у нетверезому стані</w:t>
        </w:r>
        <w:r>
          <w:rPr>
            <w:noProof/>
            <w:webHidden/>
          </w:rPr>
          <w:tab/>
        </w:r>
        <w:r>
          <w:rPr>
            <w:noProof/>
            <w:webHidden/>
          </w:rPr>
          <w:fldChar w:fldCharType="begin"/>
        </w:r>
        <w:r>
          <w:rPr>
            <w:noProof/>
            <w:webHidden/>
          </w:rPr>
          <w:instrText xml:space="preserve"> PAGEREF _Toc185798505 \h </w:instrText>
        </w:r>
        <w:r>
          <w:rPr>
            <w:noProof/>
            <w:webHidden/>
          </w:rPr>
        </w:r>
      </w:ins>
      <w:r>
        <w:rPr>
          <w:noProof/>
          <w:webHidden/>
        </w:rPr>
        <w:fldChar w:fldCharType="separate"/>
      </w:r>
      <w:ins w:id="293" w:author="Соколов Олександр" w:date="2024-12-22T22:19:00Z">
        <w:r>
          <w:rPr>
            <w:noProof/>
            <w:webHidden/>
          </w:rPr>
          <w:t>132</w:t>
        </w:r>
        <w:r>
          <w:rPr>
            <w:noProof/>
            <w:webHidden/>
          </w:rPr>
          <w:fldChar w:fldCharType="end"/>
        </w:r>
        <w:r w:rsidRPr="0038451C">
          <w:rPr>
            <w:rStyle w:val="Hyperlink"/>
            <w:noProof/>
          </w:rPr>
          <w:fldChar w:fldCharType="end"/>
        </w:r>
      </w:ins>
    </w:p>
    <w:p w14:paraId="69345903" w14:textId="5D8340BA" w:rsidR="009D1F62" w:rsidRDefault="009D1F62">
      <w:pPr>
        <w:pStyle w:val="TOC3"/>
        <w:tabs>
          <w:tab w:val="right" w:leader="dot" w:pos="9345"/>
        </w:tabs>
        <w:rPr>
          <w:ins w:id="294" w:author="Соколов Олександр" w:date="2024-12-22T22:19:00Z"/>
          <w:rFonts w:eastAsiaTheme="minorEastAsia" w:cstheme="minorBidi"/>
          <w:i w:val="0"/>
          <w:iCs w:val="0"/>
          <w:noProof/>
          <w:sz w:val="24"/>
          <w:szCs w:val="24"/>
          <w:lang w:val="en-UA"/>
        </w:rPr>
      </w:pPr>
      <w:ins w:id="295"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"_Toc185798506"</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7.4.21 Кількість свідків та жертв в протоколах</w:t>
        </w:r>
        <w:r>
          <w:rPr>
            <w:noProof/>
            <w:webHidden/>
          </w:rPr>
          <w:tab/>
        </w:r>
        <w:r>
          <w:rPr>
            <w:noProof/>
            <w:webHidden/>
          </w:rPr>
          <w:fldChar w:fldCharType="begin"/>
        </w:r>
        <w:r>
          <w:rPr>
            <w:noProof/>
            <w:webHidden/>
          </w:rPr>
          <w:instrText xml:space="preserve"> PAGEREF _Toc185798506 \h </w:instrText>
        </w:r>
        <w:r>
          <w:rPr>
            <w:noProof/>
            <w:webHidden/>
          </w:rPr>
        </w:r>
      </w:ins>
      <w:r>
        <w:rPr>
          <w:noProof/>
          <w:webHidden/>
        </w:rPr>
        <w:fldChar w:fldCharType="separate"/>
      </w:r>
      <w:ins w:id="296" w:author="Соколов Олександр" w:date="2024-12-22T22:19:00Z">
        <w:r>
          <w:rPr>
            <w:noProof/>
            <w:webHidden/>
          </w:rPr>
          <w:t>133</w:t>
        </w:r>
        <w:r>
          <w:rPr>
            <w:noProof/>
            <w:webHidden/>
          </w:rPr>
          <w:fldChar w:fldCharType="end"/>
        </w:r>
        <w:r w:rsidRPr="0038451C">
          <w:rPr>
            <w:rStyle w:val="Hyperlink"/>
            <w:noProof/>
          </w:rPr>
          <w:fldChar w:fldCharType="end"/>
        </w:r>
      </w:ins>
    </w:p>
    <w:p w14:paraId="1847C287" w14:textId="6A159797" w:rsidR="009D1F62" w:rsidRDefault="009D1F62">
      <w:pPr>
        <w:pStyle w:val="TOC3"/>
        <w:tabs>
          <w:tab w:val="right" w:leader="dot" w:pos="9345"/>
        </w:tabs>
        <w:rPr>
          <w:ins w:id="297" w:author="Соколов Олександр" w:date="2024-12-22T22:19:00Z"/>
          <w:rFonts w:eastAsiaTheme="minorEastAsia" w:cstheme="minorBidi"/>
          <w:i w:val="0"/>
          <w:iCs w:val="0"/>
          <w:noProof/>
          <w:sz w:val="24"/>
          <w:szCs w:val="24"/>
          <w:lang w:val="en-UA"/>
        </w:rPr>
      </w:pPr>
      <w:ins w:id="298"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"_Toc185798507"</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7.4.22 Найпоширеніший тип порушень ПДР по кожній вулиці</w:t>
        </w:r>
        <w:r>
          <w:rPr>
            <w:noProof/>
            <w:webHidden/>
          </w:rPr>
          <w:tab/>
        </w:r>
        <w:r>
          <w:rPr>
            <w:noProof/>
            <w:webHidden/>
          </w:rPr>
          <w:fldChar w:fldCharType="begin"/>
        </w:r>
        <w:r>
          <w:rPr>
            <w:noProof/>
            <w:webHidden/>
          </w:rPr>
          <w:instrText xml:space="preserve"> PAGEREF _Toc185798507 \h </w:instrText>
        </w:r>
        <w:r>
          <w:rPr>
            <w:noProof/>
            <w:webHidden/>
          </w:rPr>
        </w:r>
      </w:ins>
      <w:r>
        <w:rPr>
          <w:noProof/>
          <w:webHidden/>
        </w:rPr>
        <w:fldChar w:fldCharType="separate"/>
      </w:r>
      <w:ins w:id="299" w:author="Соколов Олександр" w:date="2024-12-22T22:19:00Z">
        <w:r>
          <w:rPr>
            <w:noProof/>
            <w:webHidden/>
          </w:rPr>
          <w:t>135</w:t>
        </w:r>
        <w:r>
          <w:rPr>
            <w:noProof/>
            <w:webHidden/>
          </w:rPr>
          <w:fldChar w:fldCharType="end"/>
        </w:r>
        <w:r w:rsidRPr="0038451C">
          <w:rPr>
            <w:rStyle w:val="Hyperlink"/>
            <w:noProof/>
          </w:rPr>
          <w:fldChar w:fldCharType="end"/>
        </w:r>
      </w:ins>
    </w:p>
    <w:p w14:paraId="13FE60E1" w14:textId="50115D67" w:rsidR="009D1F62" w:rsidRDefault="009D1F62">
      <w:pPr>
        <w:pStyle w:val="TOC3"/>
        <w:tabs>
          <w:tab w:val="right" w:leader="dot" w:pos="9345"/>
        </w:tabs>
        <w:rPr>
          <w:ins w:id="300" w:author="Соколов Олександр" w:date="2024-12-22T22:19:00Z"/>
          <w:rFonts w:eastAsiaTheme="minorEastAsia" w:cstheme="minorBidi"/>
          <w:i w:val="0"/>
          <w:iCs w:val="0"/>
          <w:noProof/>
          <w:sz w:val="24"/>
          <w:szCs w:val="24"/>
          <w:lang w:val="en-UA"/>
        </w:rPr>
      </w:pPr>
      <w:ins w:id="301"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"_Toc185798508"</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7.4.23 Інформація про водіїв, які мають транспортні засоби різних типів</w:t>
        </w:r>
        <w:r>
          <w:rPr>
            <w:noProof/>
            <w:webHidden/>
          </w:rPr>
          <w:tab/>
        </w:r>
        <w:r>
          <w:rPr>
            <w:noProof/>
            <w:webHidden/>
          </w:rPr>
          <w:fldChar w:fldCharType="begin"/>
        </w:r>
        <w:r>
          <w:rPr>
            <w:noProof/>
            <w:webHidden/>
          </w:rPr>
          <w:instrText xml:space="preserve"> PAGEREF _Toc185798508 \h </w:instrText>
        </w:r>
        <w:r>
          <w:rPr>
            <w:noProof/>
            <w:webHidden/>
          </w:rPr>
        </w:r>
      </w:ins>
      <w:r>
        <w:rPr>
          <w:noProof/>
          <w:webHidden/>
        </w:rPr>
        <w:fldChar w:fldCharType="separate"/>
      </w:r>
      <w:ins w:id="302" w:author="Соколов Олександр" w:date="2024-12-22T22:19:00Z">
        <w:r>
          <w:rPr>
            <w:noProof/>
            <w:webHidden/>
          </w:rPr>
          <w:t>136</w:t>
        </w:r>
        <w:r>
          <w:rPr>
            <w:noProof/>
            <w:webHidden/>
          </w:rPr>
          <w:fldChar w:fldCharType="end"/>
        </w:r>
        <w:r w:rsidRPr="0038451C">
          <w:rPr>
            <w:rStyle w:val="Hyperlink"/>
            <w:noProof/>
          </w:rPr>
          <w:fldChar w:fldCharType="end"/>
        </w:r>
      </w:ins>
    </w:p>
    <w:p w14:paraId="20D7552F" w14:textId="503C1B11" w:rsidR="009D1F62" w:rsidRDefault="009D1F62">
      <w:pPr>
        <w:pStyle w:val="TOC2"/>
        <w:rPr>
          <w:ins w:id="303" w:author="Соколов Олександр" w:date="2024-12-22T22:19:00Z"/>
          <w:rFonts w:eastAsiaTheme="minorEastAsia" w:cstheme="minorBidi"/>
          <w:smallCaps w:val="0"/>
          <w:noProof/>
          <w:sz w:val="24"/>
          <w:szCs w:val="24"/>
          <w:lang w:val="en-UA"/>
        </w:rPr>
      </w:pPr>
      <w:ins w:id="304"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"_Toc185798509"</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7.5 Індекси</w:t>
        </w:r>
        <w:r>
          <w:rPr>
            <w:noProof/>
            <w:webHidden/>
          </w:rPr>
          <w:tab/>
        </w:r>
        <w:r>
          <w:rPr>
            <w:noProof/>
            <w:webHidden/>
          </w:rPr>
          <w:fldChar w:fldCharType="begin"/>
        </w:r>
        <w:r>
          <w:rPr>
            <w:noProof/>
            <w:webHidden/>
          </w:rPr>
          <w:instrText xml:space="preserve"> PAGEREF _Toc185798509 \h </w:instrText>
        </w:r>
        <w:r>
          <w:rPr>
            <w:noProof/>
            <w:webHidden/>
          </w:rPr>
        </w:r>
      </w:ins>
      <w:r>
        <w:rPr>
          <w:noProof/>
          <w:webHidden/>
        </w:rPr>
        <w:fldChar w:fldCharType="separate"/>
      </w:r>
      <w:ins w:id="305" w:author="Соколов Олександр" w:date="2024-12-22T22:19:00Z">
        <w:r>
          <w:rPr>
            <w:noProof/>
            <w:webHidden/>
          </w:rPr>
          <w:t>137</w:t>
        </w:r>
        <w:r>
          <w:rPr>
            <w:noProof/>
            <w:webHidden/>
          </w:rPr>
          <w:fldChar w:fldCharType="end"/>
        </w:r>
        <w:r w:rsidRPr="0038451C">
          <w:rPr>
            <w:rStyle w:val="Hyperlink"/>
            <w:noProof/>
          </w:rPr>
          <w:fldChar w:fldCharType="end"/>
        </w:r>
      </w:ins>
    </w:p>
    <w:p w14:paraId="7FEB9D73" w14:textId="389642AC" w:rsidR="009D1F62" w:rsidRDefault="009D1F62">
      <w:pPr>
        <w:pStyle w:val="TOC2"/>
        <w:rPr>
          <w:ins w:id="306" w:author="Соколов Олександр" w:date="2024-12-22T22:19:00Z"/>
          <w:rFonts w:eastAsiaTheme="minorEastAsia" w:cstheme="minorBidi"/>
          <w:smallCaps w:val="0"/>
          <w:noProof/>
          <w:sz w:val="24"/>
          <w:szCs w:val="24"/>
          <w:lang w:val="en-UA"/>
        </w:rPr>
      </w:pPr>
      <w:ins w:id="307"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"_Toc185798510"</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noProof/>
          </w:rPr>
          <w:t>7.6 Висновки</w:t>
        </w:r>
        <w:r>
          <w:rPr>
            <w:noProof/>
            <w:webHidden/>
          </w:rPr>
          <w:tab/>
        </w:r>
        <w:r>
          <w:rPr>
            <w:noProof/>
            <w:webHidden/>
          </w:rPr>
          <w:fldChar w:fldCharType="begin"/>
        </w:r>
        <w:r>
          <w:rPr>
            <w:noProof/>
            <w:webHidden/>
          </w:rPr>
          <w:instrText xml:space="preserve"> PAGEREF _Toc185798510 \h </w:instrText>
        </w:r>
        <w:r>
          <w:rPr>
            <w:noProof/>
            <w:webHidden/>
          </w:rPr>
        </w:r>
      </w:ins>
      <w:r>
        <w:rPr>
          <w:noProof/>
          <w:webHidden/>
        </w:rPr>
        <w:fldChar w:fldCharType="separate"/>
      </w:r>
      <w:ins w:id="308" w:author="Соколов Олександр" w:date="2024-12-22T22:19:00Z">
        <w:r>
          <w:rPr>
            <w:noProof/>
            <w:webHidden/>
          </w:rPr>
          <w:t>140</w:t>
        </w:r>
        <w:r>
          <w:rPr>
            <w:noProof/>
            <w:webHidden/>
          </w:rPr>
          <w:fldChar w:fldCharType="end"/>
        </w:r>
        <w:r w:rsidRPr="0038451C">
          <w:rPr>
            <w:rStyle w:val="Hyperlink"/>
            <w:noProof/>
          </w:rPr>
          <w:fldChar w:fldCharType="end"/>
        </w:r>
      </w:ins>
    </w:p>
    <w:p w14:paraId="0D043985" w14:textId="34DE6554" w:rsidR="009D1F62" w:rsidRDefault="009D1F62">
      <w:pPr>
        <w:pStyle w:val="TOC1"/>
        <w:rPr>
          <w:ins w:id="309" w:author="Соколов Олександр" w:date="2024-12-22T22:19:00Z"/>
          <w:rFonts w:eastAsiaTheme="minorEastAsia" w:cstheme="minorBidi"/>
          <w:b w:val="0"/>
          <w:bCs w:val="0"/>
          <w:caps w:val="0"/>
          <w:noProof/>
          <w:sz w:val="24"/>
          <w:szCs w:val="24"/>
          <w:lang w:val="en-UA"/>
        </w:rPr>
      </w:pPr>
      <w:ins w:id="310"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"_Toc185798511"</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ВИСНОВКИ</w:t>
        </w:r>
        <w:r>
          <w:rPr>
            <w:noProof/>
            <w:webHidden/>
          </w:rPr>
          <w:tab/>
        </w:r>
        <w:r>
          <w:rPr>
            <w:noProof/>
            <w:webHidden/>
          </w:rPr>
          <w:fldChar w:fldCharType="begin"/>
        </w:r>
        <w:r>
          <w:rPr>
            <w:noProof/>
            <w:webHidden/>
          </w:rPr>
          <w:instrText xml:space="preserve"> PAGEREF _Toc185798511 \h </w:instrText>
        </w:r>
        <w:r>
          <w:rPr>
            <w:noProof/>
            <w:webHidden/>
          </w:rPr>
        </w:r>
      </w:ins>
      <w:r>
        <w:rPr>
          <w:noProof/>
          <w:webHidden/>
        </w:rPr>
        <w:fldChar w:fldCharType="separate"/>
      </w:r>
      <w:ins w:id="311" w:author="Соколов Олександр" w:date="2024-12-22T22:19:00Z">
        <w:r>
          <w:rPr>
            <w:noProof/>
            <w:webHidden/>
          </w:rPr>
          <w:t>142</w:t>
        </w:r>
        <w:r>
          <w:rPr>
            <w:noProof/>
            <w:webHidden/>
          </w:rPr>
          <w:fldChar w:fldCharType="end"/>
        </w:r>
        <w:r w:rsidRPr="0038451C">
          <w:rPr>
            <w:rStyle w:val="Hyperlink"/>
            <w:noProof/>
          </w:rPr>
          <w:fldChar w:fldCharType="end"/>
        </w:r>
      </w:ins>
    </w:p>
    <w:p w14:paraId="761F56CA" w14:textId="698590AE" w:rsidR="009D1F62" w:rsidRDefault="009D1F62">
      <w:pPr>
        <w:pStyle w:val="TOC1"/>
        <w:rPr>
          <w:ins w:id="312" w:author="Соколов Олександр" w:date="2024-12-22T22:19:00Z"/>
          <w:rFonts w:eastAsiaTheme="minorEastAsia" w:cstheme="minorBidi"/>
          <w:b w:val="0"/>
          <w:bCs w:val="0"/>
          <w:caps w:val="0"/>
          <w:noProof/>
          <w:sz w:val="24"/>
          <w:szCs w:val="24"/>
          <w:lang w:val="en-UA"/>
        </w:rPr>
      </w:pPr>
      <w:ins w:id="313" w:author="Соколов Олександр" w:date="2024-12-22T22:19:00Z">
        <w:r w:rsidRPr="0038451C">
          <w:rPr>
            <w:rStyle w:val="Hyperlink"/>
            <w:noProof/>
          </w:rPr>
          <w:fldChar w:fldCharType="begin"/>
        </w:r>
        <w:r w:rsidRPr="0038451C">
          <w:rPr>
            <w:rStyle w:val="Hyperlink"/>
            <w:noProof/>
          </w:rPr>
          <w:instrText xml:space="preserve"> </w:instrText>
        </w:r>
        <w:r>
          <w:rPr>
            <w:noProof/>
          </w:rPr>
          <w:instrText>HYPERLINK \l "_Toc185798512"</w:instrText>
        </w:r>
        <w:r w:rsidRPr="0038451C">
          <w:rPr>
            <w:rStyle w:val="Hyperlink"/>
            <w:noProof/>
          </w:rPr>
          <w:instrText xml:space="preserve"> </w:instrText>
        </w:r>
        <w:r w:rsidRPr="0038451C">
          <w:rPr>
            <w:rStyle w:val="Hyperlink"/>
            <w:noProof/>
          </w:rPr>
        </w:r>
        <w:r w:rsidRPr="0038451C">
          <w:rPr>
            <w:rStyle w:val="Hyperlink"/>
            <w:noProof/>
          </w:rPr>
          <w:fldChar w:fldCharType="separate"/>
        </w:r>
        <w:r w:rsidRPr="0038451C">
          <w:rPr>
            <w:rStyle w:val="Hyperlink"/>
            <w:rFonts w:ascii="Times New Roman" w:eastAsia="Times New Roman" w:hAnsi="Times New Roman" w:cs="Times New Roman"/>
            <w:smallCaps/>
            <w:noProof/>
          </w:rPr>
          <w:t>СПИСО</w:t>
        </w:r>
        <w:r w:rsidRPr="0038451C">
          <w:rPr>
            <w:rStyle w:val="Hyperlink"/>
            <w:rFonts w:ascii="Times New Roman" w:eastAsia="Times New Roman" w:hAnsi="Times New Roman" w:cs="Times New Roman"/>
            <w:smallCaps/>
            <w:noProof/>
          </w:rPr>
          <w:t>К</w:t>
        </w:r>
        <w:r w:rsidRPr="0038451C">
          <w:rPr>
            <w:rStyle w:val="Hyperlink"/>
            <w:rFonts w:ascii="Times New Roman" w:eastAsia="Times New Roman" w:hAnsi="Times New Roman" w:cs="Times New Roman"/>
            <w:smallCaps/>
            <w:noProof/>
          </w:rPr>
          <w:t xml:space="preserve"> ВИКОРИСТАНОЇ ЛІТЕРАТУРИ</w:t>
        </w:r>
        <w:r>
          <w:rPr>
            <w:noProof/>
            <w:webHidden/>
          </w:rPr>
          <w:tab/>
        </w:r>
        <w:r>
          <w:rPr>
            <w:noProof/>
            <w:webHidden/>
          </w:rPr>
          <w:fldChar w:fldCharType="begin"/>
        </w:r>
        <w:r>
          <w:rPr>
            <w:noProof/>
            <w:webHidden/>
          </w:rPr>
          <w:instrText xml:space="preserve"> PAGEREF _Toc185798512 \h </w:instrText>
        </w:r>
        <w:r>
          <w:rPr>
            <w:noProof/>
            <w:webHidden/>
          </w:rPr>
        </w:r>
      </w:ins>
      <w:r>
        <w:rPr>
          <w:noProof/>
          <w:webHidden/>
        </w:rPr>
        <w:fldChar w:fldCharType="separate"/>
      </w:r>
      <w:ins w:id="314" w:author="Соколов Олександр" w:date="2024-12-22T22:19:00Z">
        <w:r>
          <w:rPr>
            <w:noProof/>
            <w:webHidden/>
          </w:rPr>
          <w:t>144</w:t>
        </w:r>
        <w:r>
          <w:rPr>
            <w:noProof/>
            <w:webHidden/>
          </w:rPr>
          <w:fldChar w:fldCharType="end"/>
        </w:r>
        <w:r w:rsidRPr="0038451C">
          <w:rPr>
            <w:rStyle w:val="Hyperlink"/>
            <w:noProof/>
          </w:rPr>
          <w:fldChar w:fldCharType="end"/>
        </w:r>
      </w:ins>
    </w:p>
    <w:p w14:paraId="0FBF8E49" w14:textId="2B517B6B" w:rsidR="009D1F62" w:rsidDel="009D1F62" w:rsidRDefault="009D1F62" w:rsidP="009D1F62">
      <w:pPr>
        <w:pStyle w:val="TOC1"/>
        <w:rPr>
          <w:del w:id="315" w:author="Соколов Олександр" w:date="2024-12-22T22:19:00Z"/>
          <w:noProof/>
        </w:rPr>
      </w:pPr>
    </w:p>
    <w:p w14:paraId="613395ED" w14:textId="60245FA0" w:rsidR="00770EF4" w:rsidDel="00770EF4" w:rsidRDefault="00770EF4" w:rsidP="009D1F62">
      <w:pPr>
        <w:pStyle w:val="TOC1"/>
        <w:rPr>
          <w:del w:id="316" w:author="Соколов Олександр" w:date="2024-12-22T22:18:00Z"/>
          <w:noProof/>
        </w:rPr>
        <w:pPrChange w:id="317" w:author="Соколов Олександр" w:date="2024-12-22T22:19:00Z">
          <w:pPr>
            <w:pStyle w:val="TOC1"/>
          </w:pPr>
        </w:pPrChange>
      </w:pPr>
    </w:p>
    <w:p w14:paraId="25A2FCA1" w14:textId="42FAAC91" w:rsidR="00770EF4" w:rsidDel="00770EF4" w:rsidRDefault="00770EF4" w:rsidP="009D1F62">
      <w:pPr>
        <w:pStyle w:val="TOC1"/>
        <w:rPr>
          <w:del w:id="318" w:author="Соколов Олександр" w:date="2024-12-22T22:16:00Z"/>
          <w:noProof/>
        </w:rPr>
        <w:pPrChange w:id="319" w:author="Соколов Олександр" w:date="2024-12-22T22:19:00Z">
          <w:pPr>
            <w:pStyle w:val="TOC1"/>
          </w:pPr>
        </w:pPrChange>
      </w:pPr>
    </w:p>
    <w:p w14:paraId="56E23B68" w14:textId="6EAC80EF" w:rsidR="00DC3812" w:rsidDel="00DC3812" w:rsidRDefault="00DC3812" w:rsidP="009D1F62">
      <w:pPr>
        <w:pStyle w:val="TOC1"/>
        <w:rPr>
          <w:del w:id="320" w:author="Соколов Олександр" w:date="2024-12-22T22:05:00Z"/>
          <w:noProof/>
        </w:rPr>
        <w:pPrChange w:id="321" w:author="Соколов Олександр" w:date="2024-12-22T22:19:00Z">
          <w:pPr>
            <w:pStyle w:val="TOC1"/>
          </w:pPr>
        </w:pPrChange>
      </w:pPr>
    </w:p>
    <w:p w14:paraId="7F097E85" w14:textId="787C1DFE" w:rsidR="00DC3812" w:rsidDel="00DC3812" w:rsidRDefault="00DC3812" w:rsidP="009D1F62">
      <w:pPr>
        <w:pStyle w:val="TOC1"/>
        <w:rPr>
          <w:del w:id="322" w:author="Соколов Олександр" w:date="2024-12-22T22:03:00Z"/>
          <w:noProof/>
        </w:rPr>
        <w:pPrChange w:id="323" w:author="Соколов Олександр" w:date="2024-12-22T22:19:00Z">
          <w:pPr>
            <w:pStyle w:val="TOC1"/>
          </w:pPr>
        </w:pPrChange>
      </w:pPr>
    </w:p>
    <w:p w14:paraId="7842E06A" w14:textId="6F5BF7D7" w:rsidR="00D42505" w:rsidDel="00D42505" w:rsidRDefault="00D42505" w:rsidP="009D1F62">
      <w:pPr>
        <w:pStyle w:val="TOC1"/>
        <w:rPr>
          <w:del w:id="324" w:author="Соколов Олександр" w:date="2024-12-22T21:58:00Z"/>
          <w:noProof/>
        </w:rPr>
        <w:pPrChange w:id="325" w:author="Соколов Олександр" w:date="2024-12-22T22:19:00Z">
          <w:pPr>
            <w:pStyle w:val="TOC1"/>
          </w:pPr>
        </w:pPrChange>
      </w:pPr>
    </w:p>
    <w:p w14:paraId="2FF57ED9" w14:textId="0746A5B6" w:rsidR="00BE3E52" w:rsidDel="00BE3E52" w:rsidRDefault="00BE3E52" w:rsidP="009D1F62">
      <w:pPr>
        <w:pStyle w:val="TOC1"/>
        <w:rPr>
          <w:del w:id="326" w:author="Соколов Олександр" w:date="2024-12-22T21:57:00Z"/>
          <w:noProof/>
        </w:rPr>
        <w:pPrChange w:id="327" w:author="Соколов Олександр" w:date="2024-12-22T22:19:00Z">
          <w:pPr>
            <w:pStyle w:val="TOC1"/>
          </w:pPr>
        </w:pPrChange>
      </w:pPr>
    </w:p>
    <w:p w14:paraId="6DF34F67" w14:textId="24CF75E0" w:rsidR="00BE3E52" w:rsidDel="00BE3E52" w:rsidRDefault="00BE3E52" w:rsidP="009D1F62">
      <w:pPr>
        <w:pStyle w:val="TOC1"/>
        <w:rPr>
          <w:del w:id="328" w:author="Соколов Олександр" w:date="2024-12-22T21:56:00Z"/>
          <w:noProof/>
        </w:rPr>
        <w:pPrChange w:id="329" w:author="Соколов Олександр" w:date="2024-12-22T22:19:00Z">
          <w:pPr>
            <w:pStyle w:val="TOC1"/>
          </w:pPr>
        </w:pPrChange>
      </w:pPr>
    </w:p>
    <w:p w14:paraId="3BBA8A46" w14:textId="725DF6F9" w:rsidR="00BE3E52" w:rsidDel="00BE3E52" w:rsidRDefault="00BE3E52" w:rsidP="009D1F62">
      <w:pPr>
        <w:pStyle w:val="TOC1"/>
        <w:rPr>
          <w:del w:id="330" w:author="Соколов Олександр" w:date="2024-12-22T21:55:00Z"/>
          <w:noProof/>
        </w:rPr>
        <w:pPrChange w:id="331" w:author="Соколов Олександр" w:date="2024-12-22T22:19:00Z">
          <w:pPr>
            <w:keepNext/>
            <w:keepLines/>
            <w:pageBreakBefore/>
            <w:pBdr>
              <w:top w:val="nil"/>
              <w:left w:val="nil"/>
              <w:bottom w:val="nil"/>
              <w:right w:val="nil"/>
              <w:between w:val="nil"/>
            </w:pBdr>
            <w:spacing w:line="360" w:lineRule="auto"/>
            <w:jc w:val="center"/>
          </w:pPr>
        </w:pPrChange>
      </w:pPr>
    </w:p>
    <w:p w14:paraId="21AA1820" w14:textId="3C0F8DAA" w:rsidR="00CD51B7" w:rsidDel="00BE3E52" w:rsidRDefault="00CD51B7" w:rsidP="009D1F62">
      <w:pPr>
        <w:pStyle w:val="TOC1"/>
        <w:rPr>
          <w:del w:id="332" w:author="Соколов Олександр" w:date="2024-12-22T21:55:00Z"/>
          <w:noProof/>
        </w:rPr>
        <w:pPrChange w:id="333" w:author="Соколов Олександр" w:date="2024-12-22T22:19:00Z">
          <w:pPr>
            <w:keepNext/>
            <w:keepLines/>
            <w:pageBreakBefore/>
            <w:pBdr>
              <w:top w:val="nil"/>
              <w:left w:val="nil"/>
              <w:bottom w:val="nil"/>
              <w:right w:val="nil"/>
              <w:between w:val="nil"/>
            </w:pBdr>
            <w:spacing w:line="360" w:lineRule="auto"/>
            <w:jc w:val="center"/>
          </w:pPr>
        </w:pPrChange>
      </w:pPr>
    </w:p>
    <w:p w14:paraId="156C59DF" w14:textId="7FB05CC4" w:rsidR="00CD51B7" w:rsidDel="00BE3E52" w:rsidRDefault="00CD51B7" w:rsidP="009D1F62">
      <w:pPr>
        <w:pStyle w:val="TOC1"/>
        <w:rPr>
          <w:del w:id="334" w:author="Соколов Олександр" w:date="2024-12-22T21:55:00Z"/>
          <w:rFonts w:eastAsiaTheme="minorEastAsia" w:cstheme="minorBidi"/>
          <w:noProof/>
          <w:sz w:val="24"/>
          <w:szCs w:val="24"/>
          <w:lang w:val="en-UA"/>
        </w:rPr>
        <w:pPrChange w:id="335" w:author="Соколов Олександр" w:date="2024-12-22T22:19:00Z">
          <w:pPr>
            <w:pStyle w:val="TOC1"/>
            <w:tabs>
              <w:tab w:val="right" w:leader="dot" w:pos="9345"/>
            </w:tabs>
          </w:pPr>
        </w:pPrChange>
      </w:pPr>
      <w:del w:id="336" w:author="Соколов Олександр" w:date="2024-12-22T21:55:00Z">
        <w:r w:rsidRPr="00BE3E52" w:rsidDel="00BE3E52">
          <w:rPr>
            <w:rStyle w:val="Hyperlink"/>
            <w:rFonts w:ascii="Times New Roman" w:eastAsia="Times New Roman" w:hAnsi="Times New Roman" w:cs="Times New Roman"/>
            <w:smallCaps/>
            <w:noProof/>
            <w:rPrChange w:id="337" w:author="Соколов Олександр" w:date="2024-12-22T21:55:00Z">
              <w:rPr>
                <w:rStyle w:val="Hyperlink"/>
                <w:rFonts w:ascii="Times New Roman" w:eastAsia="Times New Roman" w:hAnsi="Times New Roman" w:cs="Times New Roman"/>
                <w:smallCaps/>
                <w:noProof/>
              </w:rPr>
            </w:rPrChange>
          </w:rPr>
          <w:delText>ВСТУП</w:delText>
        </w:r>
        <w:r w:rsidDel="00BE3E52">
          <w:rPr>
            <w:noProof/>
            <w:webHidden/>
          </w:rPr>
          <w:tab/>
          <w:delText>5</w:delText>
        </w:r>
      </w:del>
    </w:p>
    <w:p w14:paraId="78C0761B" w14:textId="7B88CECF" w:rsidR="00CD51B7" w:rsidDel="00BE3E52" w:rsidRDefault="00CD51B7" w:rsidP="009D1F62">
      <w:pPr>
        <w:pStyle w:val="TOC1"/>
        <w:rPr>
          <w:del w:id="338" w:author="Соколов Олександр" w:date="2024-12-22T21:55:00Z"/>
          <w:rFonts w:eastAsiaTheme="minorEastAsia" w:cstheme="minorBidi"/>
          <w:noProof/>
          <w:sz w:val="24"/>
          <w:szCs w:val="24"/>
          <w:lang w:val="en-UA"/>
        </w:rPr>
        <w:pPrChange w:id="339" w:author="Соколов Олександр" w:date="2024-12-22T22:19:00Z">
          <w:pPr>
            <w:pStyle w:val="TOC1"/>
            <w:tabs>
              <w:tab w:val="left" w:pos="440"/>
              <w:tab w:val="right" w:leader="dot" w:pos="9345"/>
            </w:tabs>
          </w:pPr>
        </w:pPrChange>
      </w:pPr>
      <w:del w:id="340" w:author="Соколов Олександр" w:date="2024-12-22T21:55:00Z">
        <w:r w:rsidRPr="00BE3E52" w:rsidDel="00BE3E52">
          <w:rPr>
            <w:rStyle w:val="Hyperlink"/>
            <w:rFonts w:ascii="Times New Roman" w:eastAsia="Times New Roman" w:hAnsi="Times New Roman" w:cs="Times New Roman"/>
            <w:smallCaps/>
            <w:noProof/>
            <w:rPrChange w:id="341" w:author="Соколов Олександр" w:date="2024-12-22T21:55:00Z">
              <w:rPr>
                <w:rStyle w:val="Hyperlink"/>
                <w:rFonts w:ascii="Times New Roman" w:eastAsia="Times New Roman" w:hAnsi="Times New Roman" w:cs="Times New Roman"/>
                <w:smallCaps/>
                <w:noProof/>
              </w:rPr>
            </w:rPrChange>
          </w:rPr>
          <w:delText>1</w:delText>
        </w:r>
        <w:r w:rsidDel="00BE3E52">
          <w:rPr>
            <w:rFonts w:eastAsiaTheme="minorEastAsia" w:cstheme="minorBidi"/>
            <w:noProof/>
            <w:sz w:val="24"/>
            <w:szCs w:val="24"/>
            <w:lang w:val="en-UA"/>
          </w:rPr>
          <w:tab/>
        </w:r>
        <w:r w:rsidRPr="00BE3E52" w:rsidDel="00BE3E52">
          <w:rPr>
            <w:rStyle w:val="Hyperlink"/>
            <w:rFonts w:ascii="Times New Roman" w:eastAsia="Times New Roman" w:hAnsi="Times New Roman" w:cs="Times New Roman"/>
            <w:smallCaps/>
            <w:noProof/>
            <w:rPrChange w:id="342" w:author="Соколов Олександр" w:date="2024-12-22T21:55:00Z">
              <w:rPr>
                <w:rStyle w:val="Hyperlink"/>
                <w:rFonts w:ascii="Times New Roman" w:eastAsia="Times New Roman" w:hAnsi="Times New Roman" w:cs="Times New Roman"/>
                <w:smallCaps/>
                <w:noProof/>
              </w:rPr>
            </w:rPrChange>
          </w:rPr>
          <w:delText>АНАЛІЗ ПРЕДМЕТНОГО СЕРЕДОВИЩА</w:delText>
        </w:r>
        <w:r w:rsidDel="00BE3E52">
          <w:rPr>
            <w:noProof/>
            <w:webHidden/>
          </w:rPr>
          <w:tab/>
          <w:delText>7</w:delText>
        </w:r>
      </w:del>
    </w:p>
    <w:p w14:paraId="0A7FEF8F" w14:textId="35E9F789" w:rsidR="00CD51B7" w:rsidDel="00BE3E52" w:rsidRDefault="00CD51B7" w:rsidP="009D1F62">
      <w:pPr>
        <w:pStyle w:val="TOC1"/>
        <w:rPr>
          <w:del w:id="343" w:author="Соколов Олександр" w:date="2024-12-22T21:55:00Z"/>
          <w:rFonts w:eastAsiaTheme="minorEastAsia" w:cstheme="minorBidi"/>
          <w:smallCaps/>
          <w:noProof/>
          <w:sz w:val="24"/>
          <w:szCs w:val="24"/>
          <w:lang w:val="en-UA"/>
        </w:rPr>
        <w:pPrChange w:id="344" w:author="Соколов Олександр" w:date="2024-12-22T22:19:00Z">
          <w:pPr>
            <w:pStyle w:val="TOC2"/>
            <w:tabs>
              <w:tab w:val="right" w:leader="dot" w:pos="9345"/>
            </w:tabs>
          </w:pPr>
        </w:pPrChange>
      </w:pPr>
      <w:del w:id="345" w:author="Соколов Олександр" w:date="2024-12-22T21:55:00Z">
        <w:r w:rsidRPr="00BE3E52" w:rsidDel="00BE3E52">
          <w:rPr>
            <w:rStyle w:val="Hyperlink"/>
            <w:rFonts w:ascii="Times New Roman" w:eastAsia="Times New Roman" w:hAnsi="Times New Roman" w:cs="Times New Roman"/>
            <w:noProof/>
          </w:rPr>
          <w:delText>1.1 Опис предметного середовища</w:delText>
        </w:r>
        <w:r w:rsidDel="00BE3E52">
          <w:rPr>
            <w:noProof/>
            <w:webHidden/>
          </w:rPr>
          <w:tab/>
          <w:delText>7</w:delText>
        </w:r>
      </w:del>
    </w:p>
    <w:p w14:paraId="6915FD44" w14:textId="112BD83C" w:rsidR="00CD51B7" w:rsidDel="00BE3E52" w:rsidRDefault="00CD51B7" w:rsidP="009D1F62">
      <w:pPr>
        <w:pStyle w:val="TOC1"/>
        <w:rPr>
          <w:del w:id="346" w:author="Соколов Олександр" w:date="2024-12-22T21:55:00Z"/>
          <w:rFonts w:eastAsiaTheme="minorEastAsia" w:cstheme="minorBidi"/>
          <w:smallCaps/>
          <w:noProof/>
          <w:sz w:val="24"/>
          <w:szCs w:val="24"/>
          <w:lang w:val="en-UA"/>
        </w:rPr>
        <w:pPrChange w:id="347" w:author="Соколов Олександр" w:date="2024-12-22T22:19:00Z">
          <w:pPr>
            <w:pStyle w:val="TOC2"/>
            <w:tabs>
              <w:tab w:val="right" w:leader="dot" w:pos="9345"/>
            </w:tabs>
          </w:pPr>
        </w:pPrChange>
      </w:pPr>
      <w:del w:id="348" w:author="Соколов Олександр" w:date="2024-12-22T21:55:00Z">
        <w:r w:rsidRPr="00BE3E52" w:rsidDel="00BE3E52">
          <w:rPr>
            <w:rStyle w:val="Hyperlink"/>
            <w:rFonts w:ascii="Times New Roman" w:eastAsia="Times New Roman" w:hAnsi="Times New Roman" w:cs="Times New Roman"/>
            <w:noProof/>
          </w:rPr>
          <w:delText>1.2 Аналіз існуючих програмних продуктів</w:delText>
        </w:r>
        <w:r w:rsidDel="00BE3E52">
          <w:rPr>
            <w:noProof/>
            <w:webHidden/>
          </w:rPr>
          <w:tab/>
          <w:delText>9</w:delText>
        </w:r>
      </w:del>
    </w:p>
    <w:p w14:paraId="0BA1FC03" w14:textId="0A82B194" w:rsidR="00CD51B7" w:rsidDel="00BE3E52" w:rsidRDefault="00CD51B7" w:rsidP="009D1F62">
      <w:pPr>
        <w:pStyle w:val="TOC1"/>
        <w:rPr>
          <w:del w:id="349" w:author="Соколов Олександр" w:date="2024-12-22T21:55:00Z"/>
          <w:rFonts w:eastAsiaTheme="minorEastAsia" w:cstheme="minorBidi"/>
          <w:smallCaps/>
          <w:noProof/>
          <w:sz w:val="24"/>
          <w:szCs w:val="24"/>
          <w:lang w:val="en-UA"/>
        </w:rPr>
        <w:pPrChange w:id="350" w:author="Соколов Олександр" w:date="2024-12-22T22:19:00Z">
          <w:pPr>
            <w:pStyle w:val="TOC2"/>
            <w:tabs>
              <w:tab w:val="right" w:leader="dot" w:pos="9345"/>
            </w:tabs>
          </w:pPr>
        </w:pPrChange>
      </w:pPr>
      <w:del w:id="351" w:author="Соколов Олександр" w:date="2024-12-22T21:55:00Z">
        <w:r w:rsidRPr="00BE3E52" w:rsidDel="00BE3E52">
          <w:rPr>
            <w:rStyle w:val="Hyperlink"/>
            <w:rFonts w:ascii="Times New Roman" w:eastAsia="Times New Roman" w:hAnsi="Times New Roman" w:cs="Times New Roman"/>
            <w:noProof/>
          </w:rPr>
          <w:delText>1.3 Висновки</w:delText>
        </w:r>
        <w:r w:rsidDel="00BE3E52">
          <w:rPr>
            <w:noProof/>
            <w:webHidden/>
          </w:rPr>
          <w:tab/>
          <w:delText>13</w:delText>
        </w:r>
      </w:del>
    </w:p>
    <w:p w14:paraId="604DBE8D" w14:textId="0157DB9D" w:rsidR="00CD51B7" w:rsidDel="00BE3E52" w:rsidRDefault="00CD51B7" w:rsidP="009D1F62">
      <w:pPr>
        <w:pStyle w:val="TOC1"/>
        <w:rPr>
          <w:del w:id="352" w:author="Соколов Олександр" w:date="2024-12-22T21:55:00Z"/>
          <w:rFonts w:eastAsiaTheme="minorEastAsia" w:cstheme="minorBidi"/>
          <w:noProof/>
          <w:sz w:val="24"/>
          <w:szCs w:val="24"/>
          <w:lang w:val="en-UA"/>
        </w:rPr>
        <w:pPrChange w:id="353" w:author="Соколов Олександр" w:date="2024-12-22T22:19:00Z">
          <w:pPr>
            <w:pStyle w:val="TOC1"/>
            <w:tabs>
              <w:tab w:val="left" w:pos="440"/>
              <w:tab w:val="right" w:leader="dot" w:pos="9345"/>
            </w:tabs>
          </w:pPr>
        </w:pPrChange>
      </w:pPr>
      <w:del w:id="354" w:author="Соколов Олександр" w:date="2024-12-22T21:55:00Z">
        <w:r w:rsidRPr="00BE3E52" w:rsidDel="00BE3E52">
          <w:rPr>
            <w:rStyle w:val="Hyperlink"/>
            <w:rFonts w:ascii="Times New Roman" w:eastAsia="Times New Roman" w:hAnsi="Times New Roman" w:cs="Times New Roman"/>
            <w:smallCaps/>
            <w:noProof/>
            <w:rPrChange w:id="355" w:author="Соколов Олександр" w:date="2024-12-22T21:55:00Z">
              <w:rPr>
                <w:rStyle w:val="Hyperlink"/>
                <w:rFonts w:ascii="Times New Roman" w:eastAsia="Times New Roman" w:hAnsi="Times New Roman" w:cs="Times New Roman"/>
                <w:smallCaps/>
                <w:noProof/>
              </w:rPr>
            </w:rPrChange>
          </w:rPr>
          <w:delText>2</w:delText>
        </w:r>
        <w:r w:rsidDel="00BE3E52">
          <w:rPr>
            <w:rFonts w:eastAsiaTheme="minorEastAsia" w:cstheme="minorBidi"/>
            <w:noProof/>
            <w:sz w:val="24"/>
            <w:szCs w:val="24"/>
            <w:lang w:val="en-UA"/>
          </w:rPr>
          <w:tab/>
        </w:r>
        <w:r w:rsidRPr="00BE3E52" w:rsidDel="00BE3E52">
          <w:rPr>
            <w:rStyle w:val="Hyperlink"/>
            <w:rFonts w:ascii="Times New Roman" w:eastAsia="Times New Roman" w:hAnsi="Times New Roman" w:cs="Times New Roman"/>
            <w:smallCaps/>
            <w:noProof/>
            <w:rPrChange w:id="356" w:author="Соколов Олександр" w:date="2024-12-22T21:55:00Z">
              <w:rPr>
                <w:rStyle w:val="Hyperlink"/>
                <w:rFonts w:ascii="Times New Roman" w:eastAsia="Times New Roman" w:hAnsi="Times New Roman" w:cs="Times New Roman"/>
                <w:smallCaps/>
                <w:noProof/>
              </w:rPr>
            </w:rPrChange>
          </w:rPr>
          <w:delText>ПОСТАНОВКА ЗАВДАННЯ</w:delText>
        </w:r>
        <w:r w:rsidDel="00BE3E52">
          <w:rPr>
            <w:noProof/>
            <w:webHidden/>
          </w:rPr>
          <w:tab/>
          <w:delText>14</w:delText>
        </w:r>
      </w:del>
    </w:p>
    <w:p w14:paraId="219421A8" w14:textId="4AB1FCBC" w:rsidR="00CD51B7" w:rsidDel="00BE3E52" w:rsidRDefault="00CD51B7" w:rsidP="009D1F62">
      <w:pPr>
        <w:pStyle w:val="TOC1"/>
        <w:rPr>
          <w:del w:id="357" w:author="Соколов Олександр" w:date="2024-12-22T21:55:00Z"/>
          <w:rFonts w:eastAsiaTheme="minorEastAsia" w:cstheme="minorBidi"/>
          <w:smallCaps/>
          <w:noProof/>
          <w:sz w:val="24"/>
          <w:szCs w:val="24"/>
          <w:lang w:val="en-UA"/>
        </w:rPr>
        <w:pPrChange w:id="358" w:author="Соколов Олександр" w:date="2024-12-22T22:19:00Z">
          <w:pPr>
            <w:pStyle w:val="TOC2"/>
            <w:tabs>
              <w:tab w:val="right" w:leader="dot" w:pos="9345"/>
            </w:tabs>
          </w:pPr>
        </w:pPrChange>
      </w:pPr>
      <w:del w:id="359" w:author="Соколов Олександр" w:date="2024-12-22T21:55:00Z">
        <w:r w:rsidRPr="00BE3E52" w:rsidDel="00BE3E52">
          <w:rPr>
            <w:rStyle w:val="Hyperlink"/>
            <w:rFonts w:ascii="Times New Roman" w:eastAsia="Times New Roman" w:hAnsi="Times New Roman" w:cs="Times New Roman"/>
            <w:noProof/>
          </w:rPr>
          <w:delText>2.1 Завдання</w:delText>
        </w:r>
        <w:r w:rsidDel="00BE3E52">
          <w:rPr>
            <w:noProof/>
            <w:webHidden/>
          </w:rPr>
          <w:tab/>
          <w:delText>14</w:delText>
        </w:r>
      </w:del>
    </w:p>
    <w:p w14:paraId="4ADBFC3A" w14:textId="42213FF1" w:rsidR="00CD51B7" w:rsidDel="00BE3E52" w:rsidRDefault="00CD51B7" w:rsidP="009D1F62">
      <w:pPr>
        <w:pStyle w:val="TOC1"/>
        <w:rPr>
          <w:del w:id="360" w:author="Соколов Олександр" w:date="2024-12-22T21:55:00Z"/>
          <w:rFonts w:eastAsiaTheme="minorEastAsia" w:cstheme="minorBidi"/>
          <w:smallCaps/>
          <w:noProof/>
          <w:sz w:val="24"/>
          <w:szCs w:val="24"/>
          <w:lang w:val="en-UA"/>
        </w:rPr>
        <w:pPrChange w:id="361" w:author="Соколов Олександр" w:date="2024-12-22T22:19:00Z">
          <w:pPr>
            <w:pStyle w:val="TOC2"/>
            <w:tabs>
              <w:tab w:val="right" w:leader="dot" w:pos="9345"/>
            </w:tabs>
          </w:pPr>
        </w:pPrChange>
      </w:pPr>
      <w:del w:id="362" w:author="Соколов Олександр" w:date="2024-12-22T21:55:00Z">
        <w:r w:rsidRPr="00BE3E52" w:rsidDel="00BE3E52">
          <w:rPr>
            <w:rStyle w:val="Hyperlink"/>
            <w:rFonts w:ascii="Times New Roman" w:eastAsia="Times New Roman" w:hAnsi="Times New Roman" w:cs="Times New Roman"/>
            <w:noProof/>
          </w:rPr>
          <w:delText>2.2 Мета</w:delText>
        </w:r>
        <w:r w:rsidDel="00BE3E52">
          <w:rPr>
            <w:noProof/>
            <w:webHidden/>
          </w:rPr>
          <w:tab/>
          <w:delText>14</w:delText>
        </w:r>
      </w:del>
    </w:p>
    <w:p w14:paraId="746820DF" w14:textId="39ABEC54" w:rsidR="00CD51B7" w:rsidDel="00BE3E52" w:rsidRDefault="00CD51B7" w:rsidP="009D1F62">
      <w:pPr>
        <w:pStyle w:val="TOC1"/>
        <w:rPr>
          <w:del w:id="363" w:author="Соколов Олександр" w:date="2024-12-22T21:55:00Z"/>
          <w:rFonts w:eastAsiaTheme="minorEastAsia" w:cstheme="minorBidi"/>
          <w:smallCaps/>
          <w:noProof/>
          <w:sz w:val="24"/>
          <w:szCs w:val="24"/>
          <w:lang w:val="en-UA"/>
        </w:rPr>
        <w:pPrChange w:id="364" w:author="Соколов Олександр" w:date="2024-12-22T22:19:00Z">
          <w:pPr>
            <w:pStyle w:val="TOC2"/>
            <w:tabs>
              <w:tab w:val="right" w:leader="dot" w:pos="9345"/>
            </w:tabs>
          </w:pPr>
        </w:pPrChange>
      </w:pPr>
      <w:del w:id="365" w:author="Соколов Олександр" w:date="2024-12-22T21:55:00Z">
        <w:r w:rsidRPr="00BE3E52" w:rsidDel="00BE3E52">
          <w:rPr>
            <w:rStyle w:val="Hyperlink"/>
            <w:rFonts w:ascii="Times New Roman" w:eastAsia="Times New Roman" w:hAnsi="Times New Roman" w:cs="Times New Roman"/>
            <w:noProof/>
          </w:rPr>
          <w:delText>2.2 Вимоги до бази даних</w:delText>
        </w:r>
        <w:r w:rsidDel="00BE3E52">
          <w:rPr>
            <w:noProof/>
            <w:webHidden/>
          </w:rPr>
          <w:tab/>
          <w:delText>14</w:delText>
        </w:r>
      </w:del>
    </w:p>
    <w:p w14:paraId="59C2091D" w14:textId="728FCE6B" w:rsidR="00CD51B7" w:rsidDel="00BE3E52" w:rsidRDefault="00CD51B7" w:rsidP="009D1F62">
      <w:pPr>
        <w:pStyle w:val="TOC1"/>
        <w:rPr>
          <w:del w:id="366" w:author="Соколов Олександр" w:date="2024-12-22T21:55:00Z"/>
          <w:rFonts w:eastAsiaTheme="minorEastAsia" w:cstheme="minorBidi"/>
          <w:smallCaps/>
          <w:noProof/>
          <w:sz w:val="24"/>
          <w:szCs w:val="24"/>
          <w:lang w:val="en-UA"/>
        </w:rPr>
        <w:pPrChange w:id="367" w:author="Соколов Олександр" w:date="2024-12-22T22:19:00Z">
          <w:pPr>
            <w:pStyle w:val="TOC2"/>
            <w:tabs>
              <w:tab w:val="right" w:leader="dot" w:pos="9345"/>
            </w:tabs>
          </w:pPr>
        </w:pPrChange>
      </w:pPr>
      <w:del w:id="368" w:author="Соколов Олександр" w:date="2024-12-22T21:55:00Z">
        <w:r w:rsidRPr="00BE3E52" w:rsidDel="00BE3E52">
          <w:rPr>
            <w:rStyle w:val="Hyperlink"/>
            <w:rFonts w:ascii="Times New Roman" w:eastAsia="Times New Roman" w:hAnsi="Times New Roman" w:cs="Times New Roman"/>
            <w:noProof/>
          </w:rPr>
          <w:delText>2.3 Висновки</w:delText>
        </w:r>
        <w:r w:rsidDel="00BE3E52">
          <w:rPr>
            <w:noProof/>
            <w:webHidden/>
          </w:rPr>
          <w:tab/>
          <w:delText>15</w:delText>
        </w:r>
      </w:del>
    </w:p>
    <w:p w14:paraId="03E4925A" w14:textId="09054A28" w:rsidR="00CD51B7" w:rsidDel="00BE3E52" w:rsidRDefault="00CD51B7" w:rsidP="009D1F62">
      <w:pPr>
        <w:pStyle w:val="TOC1"/>
        <w:rPr>
          <w:del w:id="369" w:author="Соколов Олександр" w:date="2024-12-22T21:55:00Z"/>
          <w:rFonts w:eastAsiaTheme="minorEastAsia" w:cstheme="minorBidi"/>
          <w:noProof/>
          <w:sz w:val="24"/>
          <w:szCs w:val="24"/>
          <w:lang w:val="en-UA"/>
        </w:rPr>
        <w:pPrChange w:id="370" w:author="Соколов Олександр" w:date="2024-12-22T22:19:00Z">
          <w:pPr>
            <w:pStyle w:val="TOC1"/>
            <w:tabs>
              <w:tab w:val="left" w:pos="440"/>
              <w:tab w:val="right" w:leader="dot" w:pos="9345"/>
            </w:tabs>
          </w:pPr>
        </w:pPrChange>
      </w:pPr>
      <w:del w:id="371" w:author="Соколов Олександр" w:date="2024-12-22T21:55:00Z">
        <w:r w:rsidRPr="00BE3E52" w:rsidDel="00BE3E52">
          <w:rPr>
            <w:rStyle w:val="Hyperlink"/>
            <w:rFonts w:ascii="Times New Roman" w:eastAsia="Times New Roman" w:hAnsi="Times New Roman" w:cs="Times New Roman"/>
            <w:smallCaps/>
            <w:noProof/>
            <w:rPrChange w:id="372" w:author="Соколов Олександр" w:date="2024-12-22T21:55:00Z">
              <w:rPr>
                <w:rStyle w:val="Hyperlink"/>
                <w:rFonts w:ascii="Times New Roman" w:eastAsia="Times New Roman" w:hAnsi="Times New Roman" w:cs="Times New Roman"/>
                <w:smallCaps/>
                <w:noProof/>
              </w:rPr>
            </w:rPrChange>
          </w:rPr>
          <w:delText>3</w:delText>
        </w:r>
        <w:r w:rsidDel="00BE3E52">
          <w:rPr>
            <w:rFonts w:eastAsiaTheme="minorEastAsia" w:cstheme="minorBidi"/>
            <w:noProof/>
            <w:sz w:val="24"/>
            <w:szCs w:val="24"/>
            <w:lang w:val="en-UA"/>
          </w:rPr>
          <w:tab/>
        </w:r>
        <w:r w:rsidRPr="00BE3E52" w:rsidDel="00BE3E52">
          <w:rPr>
            <w:rStyle w:val="Hyperlink"/>
            <w:rFonts w:ascii="Times New Roman" w:eastAsia="Times New Roman" w:hAnsi="Times New Roman" w:cs="Times New Roman"/>
            <w:smallCaps/>
            <w:noProof/>
            <w:rPrChange w:id="373" w:author="Соколов Олександр" w:date="2024-12-22T21:55:00Z">
              <w:rPr>
                <w:rStyle w:val="Hyperlink"/>
                <w:rFonts w:ascii="Times New Roman" w:eastAsia="Times New Roman" w:hAnsi="Times New Roman" w:cs="Times New Roman"/>
                <w:smallCaps/>
                <w:noProof/>
              </w:rPr>
            </w:rPrChange>
          </w:rPr>
          <w:delText>ПОБУДОВА ER-МОДЕЛІ</w:delText>
        </w:r>
        <w:r w:rsidDel="00BE3E52">
          <w:rPr>
            <w:noProof/>
            <w:webHidden/>
          </w:rPr>
          <w:tab/>
          <w:delText>16</w:delText>
        </w:r>
      </w:del>
    </w:p>
    <w:p w14:paraId="72CF40FD" w14:textId="4DA67E16" w:rsidR="00CD51B7" w:rsidDel="00BE3E52" w:rsidRDefault="00CD51B7" w:rsidP="009D1F62">
      <w:pPr>
        <w:pStyle w:val="TOC1"/>
        <w:rPr>
          <w:del w:id="374" w:author="Соколов Олександр" w:date="2024-12-22T21:55:00Z"/>
          <w:rFonts w:eastAsiaTheme="minorEastAsia" w:cstheme="minorBidi"/>
          <w:smallCaps/>
          <w:noProof/>
          <w:sz w:val="24"/>
          <w:szCs w:val="24"/>
          <w:lang w:val="en-UA"/>
        </w:rPr>
        <w:pPrChange w:id="375" w:author="Соколов Олександр" w:date="2024-12-22T22:19:00Z">
          <w:pPr>
            <w:pStyle w:val="TOC2"/>
            <w:tabs>
              <w:tab w:val="right" w:leader="dot" w:pos="9345"/>
            </w:tabs>
          </w:pPr>
        </w:pPrChange>
      </w:pPr>
      <w:del w:id="376" w:author="Соколов Олександр" w:date="2024-12-22T21:55:00Z">
        <w:r w:rsidRPr="00BE3E52" w:rsidDel="00BE3E52">
          <w:rPr>
            <w:rStyle w:val="Hyperlink"/>
            <w:rFonts w:ascii="Times New Roman" w:eastAsia="Times New Roman" w:hAnsi="Times New Roman" w:cs="Times New Roman"/>
            <w:noProof/>
          </w:rPr>
          <w:delText>3.1 Бізнес-правила</w:delText>
        </w:r>
        <w:r w:rsidDel="00BE3E52">
          <w:rPr>
            <w:noProof/>
            <w:webHidden/>
          </w:rPr>
          <w:tab/>
          <w:delText>16</w:delText>
        </w:r>
      </w:del>
    </w:p>
    <w:p w14:paraId="13FD0FE4" w14:textId="3B2C7AB9" w:rsidR="00CD51B7" w:rsidDel="00BE3E52" w:rsidRDefault="00CD51B7" w:rsidP="009D1F62">
      <w:pPr>
        <w:pStyle w:val="TOC1"/>
        <w:rPr>
          <w:del w:id="377" w:author="Соколов Олександр" w:date="2024-12-22T21:55:00Z"/>
          <w:rFonts w:eastAsiaTheme="minorEastAsia" w:cstheme="minorBidi"/>
          <w:smallCaps/>
          <w:noProof/>
          <w:sz w:val="24"/>
          <w:szCs w:val="24"/>
          <w:lang w:val="en-UA"/>
        </w:rPr>
        <w:pPrChange w:id="378" w:author="Соколов Олександр" w:date="2024-12-22T22:19:00Z">
          <w:pPr>
            <w:pStyle w:val="TOC2"/>
            <w:tabs>
              <w:tab w:val="right" w:leader="dot" w:pos="9345"/>
            </w:tabs>
          </w:pPr>
        </w:pPrChange>
      </w:pPr>
      <w:del w:id="379" w:author="Соколов Олександр" w:date="2024-12-22T21:55:00Z">
        <w:r w:rsidRPr="00BE3E52" w:rsidDel="00BE3E52">
          <w:rPr>
            <w:rStyle w:val="Hyperlink"/>
            <w:rFonts w:ascii="Times New Roman" w:eastAsia="Times New Roman" w:hAnsi="Times New Roman" w:cs="Times New Roman"/>
            <w:noProof/>
          </w:rPr>
          <w:delText>3.2 Виділені сутності</w:delText>
        </w:r>
        <w:r w:rsidDel="00BE3E52">
          <w:rPr>
            <w:noProof/>
            <w:webHidden/>
          </w:rPr>
          <w:tab/>
          <w:delText>18</w:delText>
        </w:r>
      </w:del>
    </w:p>
    <w:p w14:paraId="6E57598B" w14:textId="2034C483" w:rsidR="00CD51B7" w:rsidDel="00BE3E52" w:rsidRDefault="00CD51B7" w:rsidP="009D1F62">
      <w:pPr>
        <w:pStyle w:val="TOC1"/>
        <w:rPr>
          <w:del w:id="380" w:author="Соколов Олександр" w:date="2024-12-22T21:55:00Z"/>
          <w:rFonts w:eastAsiaTheme="minorEastAsia" w:cstheme="minorBidi"/>
          <w:smallCaps/>
          <w:noProof/>
          <w:sz w:val="24"/>
          <w:szCs w:val="24"/>
          <w:lang w:val="en-UA"/>
        </w:rPr>
        <w:pPrChange w:id="381" w:author="Соколов Олександр" w:date="2024-12-22T22:19:00Z">
          <w:pPr>
            <w:pStyle w:val="TOC2"/>
            <w:tabs>
              <w:tab w:val="right" w:leader="dot" w:pos="9345"/>
            </w:tabs>
          </w:pPr>
        </w:pPrChange>
      </w:pPr>
      <w:del w:id="382" w:author="Соколов Олександр" w:date="2024-12-22T21:55:00Z">
        <w:r w:rsidRPr="00BE3E52" w:rsidDel="00BE3E52">
          <w:rPr>
            <w:rStyle w:val="Hyperlink"/>
            <w:rFonts w:ascii="Times New Roman" w:eastAsia="Times New Roman" w:hAnsi="Times New Roman" w:cs="Times New Roman"/>
            <w:noProof/>
          </w:rPr>
          <w:delText>3.3 Опис сутностей</w:delText>
        </w:r>
        <w:r w:rsidDel="00BE3E52">
          <w:rPr>
            <w:noProof/>
            <w:webHidden/>
          </w:rPr>
          <w:tab/>
          <w:delText>18</w:delText>
        </w:r>
      </w:del>
    </w:p>
    <w:p w14:paraId="281320C9" w14:textId="5F871853" w:rsidR="00CD51B7" w:rsidDel="00BE3E52" w:rsidRDefault="00CD51B7" w:rsidP="009D1F62">
      <w:pPr>
        <w:pStyle w:val="TOC1"/>
        <w:rPr>
          <w:del w:id="383" w:author="Соколов Олександр" w:date="2024-12-22T21:55:00Z"/>
          <w:rFonts w:eastAsiaTheme="minorEastAsia" w:cstheme="minorBidi"/>
          <w:smallCaps/>
          <w:noProof/>
          <w:sz w:val="24"/>
          <w:szCs w:val="24"/>
          <w:lang w:val="en-UA"/>
        </w:rPr>
        <w:pPrChange w:id="384" w:author="Соколов Олександр" w:date="2024-12-22T22:19:00Z">
          <w:pPr>
            <w:pStyle w:val="TOC2"/>
            <w:tabs>
              <w:tab w:val="right" w:leader="dot" w:pos="9345"/>
            </w:tabs>
          </w:pPr>
        </w:pPrChange>
      </w:pPr>
      <w:del w:id="385" w:author="Соколов Олександр" w:date="2024-12-22T21:55:00Z">
        <w:r w:rsidRPr="00BE3E52" w:rsidDel="00BE3E52">
          <w:rPr>
            <w:rStyle w:val="Hyperlink"/>
            <w:rFonts w:ascii="Times New Roman" w:eastAsia="Times New Roman" w:hAnsi="Times New Roman" w:cs="Times New Roman"/>
            <w:noProof/>
          </w:rPr>
          <w:delText>3.4 Опис зв’язків між сутностями</w:delText>
        </w:r>
        <w:r w:rsidDel="00BE3E52">
          <w:rPr>
            <w:noProof/>
            <w:webHidden/>
          </w:rPr>
          <w:tab/>
          <w:delText>27</w:delText>
        </w:r>
      </w:del>
    </w:p>
    <w:p w14:paraId="00DD7918" w14:textId="55EC8B70" w:rsidR="00CD51B7" w:rsidDel="00BE3E52" w:rsidRDefault="00CD51B7" w:rsidP="009D1F62">
      <w:pPr>
        <w:pStyle w:val="TOC1"/>
        <w:rPr>
          <w:del w:id="386" w:author="Соколов Олександр" w:date="2024-12-22T21:55:00Z"/>
          <w:rFonts w:eastAsiaTheme="minorEastAsia" w:cstheme="minorBidi"/>
          <w:smallCaps/>
          <w:noProof/>
          <w:sz w:val="24"/>
          <w:szCs w:val="24"/>
          <w:lang w:val="en-UA"/>
        </w:rPr>
        <w:pPrChange w:id="387" w:author="Соколов Олександр" w:date="2024-12-22T22:19:00Z">
          <w:pPr>
            <w:pStyle w:val="TOC2"/>
            <w:tabs>
              <w:tab w:val="right" w:leader="dot" w:pos="9345"/>
            </w:tabs>
          </w:pPr>
        </w:pPrChange>
      </w:pPr>
      <w:del w:id="388" w:author="Соколов Олександр" w:date="2024-12-22T21:55:00Z">
        <w:r w:rsidRPr="00BE3E52" w:rsidDel="00BE3E52">
          <w:rPr>
            <w:rStyle w:val="Hyperlink"/>
            <w:rFonts w:ascii="Times New Roman" w:eastAsia="Times New Roman" w:hAnsi="Times New Roman" w:cs="Times New Roman"/>
            <w:noProof/>
          </w:rPr>
          <w:delText xml:space="preserve">3.5 </w:delText>
        </w:r>
        <w:r w:rsidRPr="00BE3E52" w:rsidDel="00BE3E52">
          <w:rPr>
            <w:rStyle w:val="Hyperlink"/>
            <w:rFonts w:ascii="Times New Roman" w:eastAsia="Times New Roman" w:hAnsi="Times New Roman" w:cs="Times New Roman"/>
            <w:noProof/>
            <w:lang w:val="en-US"/>
          </w:rPr>
          <w:delText>ER-</w:delText>
        </w:r>
        <w:r w:rsidRPr="00BE3E52" w:rsidDel="00BE3E52">
          <w:rPr>
            <w:rStyle w:val="Hyperlink"/>
            <w:rFonts w:ascii="Times New Roman" w:eastAsia="Times New Roman" w:hAnsi="Times New Roman" w:cs="Times New Roman"/>
            <w:noProof/>
          </w:rPr>
          <w:delText>модель</w:delText>
        </w:r>
        <w:r w:rsidDel="00BE3E52">
          <w:rPr>
            <w:noProof/>
            <w:webHidden/>
          </w:rPr>
          <w:tab/>
          <w:delText>29</w:delText>
        </w:r>
      </w:del>
    </w:p>
    <w:p w14:paraId="4B7B386D" w14:textId="4D6111E0" w:rsidR="00CD51B7" w:rsidDel="00BE3E52" w:rsidRDefault="00CD51B7" w:rsidP="009D1F62">
      <w:pPr>
        <w:pStyle w:val="TOC1"/>
        <w:rPr>
          <w:del w:id="389" w:author="Соколов Олександр" w:date="2024-12-22T21:55:00Z"/>
          <w:rFonts w:eastAsiaTheme="minorEastAsia" w:cstheme="minorBidi"/>
          <w:smallCaps/>
          <w:noProof/>
          <w:sz w:val="24"/>
          <w:szCs w:val="24"/>
          <w:lang w:val="en-UA"/>
        </w:rPr>
        <w:pPrChange w:id="390" w:author="Соколов Олександр" w:date="2024-12-22T22:19:00Z">
          <w:pPr>
            <w:pStyle w:val="TOC2"/>
            <w:tabs>
              <w:tab w:val="right" w:leader="dot" w:pos="9345"/>
            </w:tabs>
          </w:pPr>
        </w:pPrChange>
      </w:pPr>
      <w:del w:id="391" w:author="Соколов Олександр" w:date="2024-12-22T21:55:00Z">
        <w:r w:rsidRPr="00BE3E52" w:rsidDel="00BE3E52">
          <w:rPr>
            <w:rStyle w:val="Hyperlink"/>
            <w:rFonts w:ascii="Times New Roman" w:eastAsia="Times New Roman" w:hAnsi="Times New Roman" w:cs="Times New Roman"/>
            <w:noProof/>
          </w:rPr>
          <w:delText>3.6 Висновки</w:delText>
        </w:r>
        <w:r w:rsidDel="00BE3E52">
          <w:rPr>
            <w:noProof/>
            <w:webHidden/>
          </w:rPr>
          <w:tab/>
          <w:delText>30</w:delText>
        </w:r>
      </w:del>
    </w:p>
    <w:p w14:paraId="51309BF8" w14:textId="060FFCB5" w:rsidR="00CD51B7" w:rsidDel="00BE3E52" w:rsidRDefault="00CD51B7" w:rsidP="009D1F62">
      <w:pPr>
        <w:pStyle w:val="TOC1"/>
        <w:rPr>
          <w:del w:id="392" w:author="Соколов Олександр" w:date="2024-12-22T21:55:00Z"/>
          <w:rFonts w:eastAsiaTheme="minorEastAsia" w:cstheme="minorBidi"/>
          <w:smallCaps/>
          <w:noProof/>
          <w:sz w:val="24"/>
          <w:szCs w:val="24"/>
          <w:lang w:val="en-UA"/>
        </w:rPr>
        <w:pPrChange w:id="393" w:author="Соколов Олександр" w:date="2024-12-22T22:19:00Z">
          <w:pPr>
            <w:pStyle w:val="TOC2"/>
            <w:tabs>
              <w:tab w:val="right" w:leader="dot" w:pos="9345"/>
            </w:tabs>
          </w:pPr>
        </w:pPrChange>
      </w:pPr>
      <w:del w:id="394" w:author="Соколов Олександр" w:date="2024-12-22T21:55:00Z">
        <w:r w:rsidRPr="00BE3E52" w:rsidDel="00BE3E52">
          <w:rPr>
            <w:rStyle w:val="Hyperlink"/>
            <w:rFonts w:ascii="Times New Roman" w:eastAsia="Times New Roman" w:hAnsi="Times New Roman" w:cs="Times New Roman"/>
            <w:noProof/>
            <w:lang w:val="en-UA"/>
          </w:rPr>
          <w:delText>У цьо</w:delText>
        </w:r>
        <w:r w:rsidRPr="00BE3E52" w:rsidDel="00BE3E52">
          <w:rPr>
            <w:rStyle w:val="Hyperlink"/>
            <w:rFonts w:ascii="Times New Roman" w:eastAsia="Times New Roman" w:hAnsi="Times New Roman" w:cs="Times New Roman"/>
            <w:noProof/>
            <w:lang w:val="en-UA"/>
          </w:rPr>
          <w:delText>м</w:delText>
        </w:r>
        <w:r w:rsidRPr="00BE3E52" w:rsidDel="00BE3E52">
          <w:rPr>
            <w:rStyle w:val="Hyperlink"/>
            <w:rFonts w:ascii="Times New Roman" w:eastAsia="Times New Roman" w:hAnsi="Times New Roman" w:cs="Times New Roman"/>
            <w:noProof/>
            <w:lang w:val="en-UA"/>
          </w:rPr>
          <w:delText>у розділі було визначено основні бізнес-правила, які регулюють роботу системи фіксації адміністративних право</w:delText>
        </w:r>
        <w:r w:rsidRPr="00BE3E52" w:rsidDel="00BE3E52">
          <w:rPr>
            <w:rStyle w:val="Hyperlink"/>
            <w:rFonts w:ascii="Times New Roman" w:eastAsia="Times New Roman" w:hAnsi="Times New Roman" w:cs="Times New Roman"/>
            <w:noProof/>
            <w:lang w:val="en-UA"/>
          </w:rPr>
          <w:delText>п</w:delText>
        </w:r>
        <w:r w:rsidRPr="00BE3E52" w:rsidDel="00BE3E52">
          <w:rPr>
            <w:rStyle w:val="Hyperlink"/>
            <w:rFonts w:ascii="Times New Roman" w:eastAsia="Times New Roman" w:hAnsi="Times New Roman" w:cs="Times New Roman"/>
            <w:noProof/>
            <w:lang w:val="en-UA"/>
          </w:rPr>
          <w:delText>орушень у сфері забезпечення безпеки дорожнього руху. На основі аналізу предметного середовища виділено основні сутності, що забезпечують структуру бази даних. Визначено зв’язки між сутностями та наведено ER-модель, яка є основою для подальшого проєктування реляційної схеми бази даних.</w:delText>
        </w:r>
        <w:r w:rsidDel="00BE3E52">
          <w:rPr>
            <w:noProof/>
            <w:webHidden/>
          </w:rPr>
          <w:tab/>
          <w:delText>30</w:delText>
        </w:r>
      </w:del>
    </w:p>
    <w:p w14:paraId="50DC4D63" w14:textId="18E85988" w:rsidR="00CD51B7" w:rsidDel="00BE3E52" w:rsidRDefault="00CD51B7" w:rsidP="009D1F62">
      <w:pPr>
        <w:pStyle w:val="TOC1"/>
        <w:rPr>
          <w:del w:id="395" w:author="Соколов Олександр" w:date="2024-12-22T21:55:00Z"/>
          <w:rFonts w:eastAsiaTheme="minorEastAsia" w:cstheme="minorBidi"/>
          <w:noProof/>
          <w:sz w:val="24"/>
          <w:szCs w:val="24"/>
          <w:lang w:val="en-UA"/>
        </w:rPr>
        <w:pPrChange w:id="396" w:author="Соколов Олександр" w:date="2024-12-22T22:19:00Z">
          <w:pPr>
            <w:pStyle w:val="TOC1"/>
            <w:tabs>
              <w:tab w:val="left" w:pos="440"/>
              <w:tab w:val="right" w:leader="dot" w:pos="9345"/>
            </w:tabs>
          </w:pPr>
        </w:pPrChange>
      </w:pPr>
      <w:del w:id="397" w:author="Соколов Олександр" w:date="2024-12-22T21:55:00Z">
        <w:r w:rsidRPr="00BE3E52" w:rsidDel="00BE3E52">
          <w:rPr>
            <w:rStyle w:val="Hyperlink"/>
            <w:rFonts w:ascii="Times New Roman" w:eastAsia="Times New Roman" w:hAnsi="Times New Roman" w:cs="Times New Roman"/>
            <w:smallCaps/>
            <w:noProof/>
            <w:rPrChange w:id="398" w:author="Соколов Олександр" w:date="2024-12-22T21:55:00Z">
              <w:rPr>
                <w:rStyle w:val="Hyperlink"/>
                <w:rFonts w:ascii="Times New Roman" w:eastAsia="Times New Roman" w:hAnsi="Times New Roman" w:cs="Times New Roman"/>
                <w:smallCaps/>
                <w:noProof/>
              </w:rPr>
            </w:rPrChange>
          </w:rPr>
          <w:delText>4</w:delText>
        </w:r>
        <w:r w:rsidDel="00BE3E52">
          <w:rPr>
            <w:rFonts w:eastAsiaTheme="minorEastAsia" w:cstheme="minorBidi"/>
            <w:noProof/>
            <w:sz w:val="24"/>
            <w:szCs w:val="24"/>
            <w:lang w:val="en-UA"/>
          </w:rPr>
          <w:tab/>
        </w:r>
        <w:r w:rsidRPr="00BE3E52" w:rsidDel="00BE3E52">
          <w:rPr>
            <w:rStyle w:val="Hyperlink"/>
            <w:rFonts w:ascii="Times New Roman" w:eastAsia="Times New Roman" w:hAnsi="Times New Roman" w:cs="Times New Roman"/>
            <w:smallCaps/>
            <w:noProof/>
            <w:rPrChange w:id="399" w:author="Соколов Олександр" w:date="2024-12-22T21:55:00Z">
              <w:rPr>
                <w:rStyle w:val="Hyperlink"/>
                <w:rFonts w:ascii="Times New Roman" w:eastAsia="Times New Roman" w:hAnsi="Times New Roman" w:cs="Times New Roman"/>
                <w:smallCaps/>
                <w:noProof/>
              </w:rPr>
            </w:rPrChange>
          </w:rPr>
          <w:delText>РЕАЛЯЦІЙНА МОДЕЛЬ БАЗИ ДАНИХ</w:delText>
        </w:r>
        <w:r w:rsidDel="00BE3E52">
          <w:rPr>
            <w:noProof/>
            <w:webHidden/>
          </w:rPr>
          <w:tab/>
          <w:delText>32</w:delText>
        </w:r>
      </w:del>
    </w:p>
    <w:p w14:paraId="2E91B611" w14:textId="5A63E53C" w:rsidR="00CD51B7" w:rsidDel="00BE3E52" w:rsidRDefault="00CD51B7" w:rsidP="009D1F62">
      <w:pPr>
        <w:pStyle w:val="TOC1"/>
        <w:rPr>
          <w:del w:id="400" w:author="Соколов Олександр" w:date="2024-12-22T21:55:00Z"/>
          <w:rFonts w:eastAsiaTheme="minorEastAsia" w:cstheme="minorBidi"/>
          <w:smallCaps/>
          <w:noProof/>
          <w:sz w:val="24"/>
          <w:szCs w:val="24"/>
          <w:lang w:val="en-UA"/>
        </w:rPr>
        <w:pPrChange w:id="401" w:author="Соколов Олександр" w:date="2024-12-22T22:19:00Z">
          <w:pPr>
            <w:pStyle w:val="TOC2"/>
            <w:tabs>
              <w:tab w:val="right" w:leader="dot" w:pos="9345"/>
            </w:tabs>
          </w:pPr>
        </w:pPrChange>
      </w:pPr>
      <w:del w:id="402" w:author="Соколов Олександр" w:date="2024-12-22T21:55:00Z">
        <w:r w:rsidRPr="00BE3E52" w:rsidDel="00BE3E52">
          <w:rPr>
            <w:rStyle w:val="Hyperlink"/>
            <w:rFonts w:ascii="Times New Roman" w:eastAsia="Times New Roman" w:hAnsi="Times New Roman" w:cs="Times New Roman"/>
            <w:noProof/>
          </w:rPr>
          <w:delText>4.1 Вибір СУБД</w:delText>
        </w:r>
        <w:r w:rsidDel="00BE3E52">
          <w:rPr>
            <w:noProof/>
            <w:webHidden/>
          </w:rPr>
          <w:tab/>
          <w:delText>32</w:delText>
        </w:r>
      </w:del>
    </w:p>
    <w:p w14:paraId="2702819E" w14:textId="715CD218" w:rsidR="00CD51B7" w:rsidDel="00BE3E52" w:rsidRDefault="00CD51B7" w:rsidP="009D1F62">
      <w:pPr>
        <w:pStyle w:val="TOC1"/>
        <w:rPr>
          <w:del w:id="403" w:author="Соколов Олександр" w:date="2024-12-22T21:55:00Z"/>
          <w:rFonts w:eastAsiaTheme="minorEastAsia" w:cstheme="minorBidi"/>
          <w:smallCaps/>
          <w:noProof/>
          <w:sz w:val="24"/>
          <w:szCs w:val="24"/>
          <w:lang w:val="en-UA"/>
        </w:rPr>
        <w:pPrChange w:id="404" w:author="Соколов Олександр" w:date="2024-12-22T22:19:00Z">
          <w:pPr>
            <w:pStyle w:val="TOC2"/>
            <w:tabs>
              <w:tab w:val="right" w:leader="dot" w:pos="9345"/>
            </w:tabs>
          </w:pPr>
        </w:pPrChange>
      </w:pPr>
      <w:del w:id="405" w:author="Соколов Олександр" w:date="2024-12-22T21:55:00Z">
        <w:r w:rsidRPr="00BE3E52" w:rsidDel="00BE3E52">
          <w:rPr>
            <w:rStyle w:val="Hyperlink"/>
            <w:rFonts w:ascii="Times New Roman" w:eastAsia="Times New Roman" w:hAnsi="Times New Roman" w:cs="Times New Roman"/>
            <w:noProof/>
          </w:rPr>
          <w:delText>4.2 Структура таблиць</w:delText>
        </w:r>
        <w:r w:rsidDel="00BE3E52">
          <w:rPr>
            <w:noProof/>
            <w:webHidden/>
          </w:rPr>
          <w:tab/>
          <w:delText>33</w:delText>
        </w:r>
      </w:del>
    </w:p>
    <w:p w14:paraId="26336344" w14:textId="5C5E51FC" w:rsidR="00CD51B7" w:rsidDel="00BE3E52" w:rsidRDefault="00CD51B7" w:rsidP="009D1F62">
      <w:pPr>
        <w:pStyle w:val="TOC1"/>
        <w:rPr>
          <w:del w:id="406" w:author="Соколов Олександр" w:date="2024-12-22T21:55:00Z"/>
          <w:rFonts w:eastAsiaTheme="minorEastAsia" w:cstheme="minorBidi"/>
          <w:noProof/>
          <w:sz w:val="24"/>
          <w:szCs w:val="24"/>
          <w:lang w:val="en-UA"/>
        </w:rPr>
        <w:pPrChange w:id="407" w:author="Соколов Олександр" w:date="2024-12-22T22:19:00Z">
          <w:pPr>
            <w:pStyle w:val="TOC1"/>
            <w:tabs>
              <w:tab w:val="left" w:pos="440"/>
              <w:tab w:val="right" w:leader="dot" w:pos="9345"/>
            </w:tabs>
          </w:pPr>
        </w:pPrChange>
      </w:pPr>
      <w:del w:id="408" w:author="Соколов Олександр" w:date="2024-12-22T21:55:00Z">
        <w:r w:rsidRPr="00BE3E52" w:rsidDel="00BE3E52">
          <w:rPr>
            <w:rStyle w:val="Hyperlink"/>
            <w:rFonts w:ascii="Times New Roman" w:eastAsia="Times New Roman" w:hAnsi="Times New Roman" w:cs="Times New Roman"/>
            <w:smallCaps/>
            <w:noProof/>
            <w:rPrChange w:id="409" w:author="Соколов Олександр" w:date="2024-12-22T21:55:00Z">
              <w:rPr>
                <w:rStyle w:val="Hyperlink"/>
                <w:rFonts w:ascii="Times New Roman" w:eastAsia="Times New Roman" w:hAnsi="Times New Roman" w:cs="Times New Roman"/>
                <w:smallCaps/>
                <w:noProof/>
              </w:rPr>
            </w:rPrChange>
          </w:rPr>
          <w:delText>5</w:delText>
        </w:r>
        <w:r w:rsidDel="00BE3E52">
          <w:rPr>
            <w:rFonts w:eastAsiaTheme="minorEastAsia" w:cstheme="minorBidi"/>
            <w:noProof/>
            <w:sz w:val="24"/>
            <w:szCs w:val="24"/>
            <w:lang w:val="en-UA"/>
          </w:rPr>
          <w:tab/>
        </w:r>
        <w:r w:rsidRPr="00BE3E52" w:rsidDel="00BE3E52">
          <w:rPr>
            <w:rStyle w:val="Hyperlink"/>
            <w:rFonts w:ascii="Times New Roman" w:eastAsia="Times New Roman" w:hAnsi="Times New Roman" w:cs="Times New Roman"/>
            <w:smallCaps/>
            <w:noProof/>
            <w:rPrChange w:id="410" w:author="Соколов Олександр" w:date="2024-12-22T21:55:00Z">
              <w:rPr>
                <w:rStyle w:val="Hyperlink"/>
                <w:rFonts w:ascii="Times New Roman" w:eastAsia="Times New Roman" w:hAnsi="Times New Roman" w:cs="Times New Roman"/>
                <w:smallCaps/>
                <w:noProof/>
              </w:rPr>
            </w:rPrChange>
          </w:rPr>
          <w:delText>РЕАЛІЗАЦІЯ БАЗИ ДАНИХ</w:delText>
        </w:r>
        <w:r w:rsidDel="00BE3E52">
          <w:rPr>
            <w:noProof/>
            <w:webHidden/>
          </w:rPr>
          <w:tab/>
          <w:delText>46</w:delText>
        </w:r>
      </w:del>
    </w:p>
    <w:p w14:paraId="1BFE0C57" w14:textId="78BD1373" w:rsidR="008F106F" w:rsidRDefault="000E6BCA" w:rsidP="000E6BCA">
      <w:pPr>
        <w:keepNext/>
        <w:keepLines/>
        <w:pageBreakBefore/>
        <w:pBdr>
          <w:top w:val="nil"/>
          <w:left w:val="nil"/>
          <w:bottom w:val="nil"/>
          <w:right w:val="nil"/>
          <w:between w:val="nil"/>
        </w:pBdr>
        <w:spacing w:line="360" w:lineRule="auto"/>
        <w:jc w:val="center"/>
        <w:outlineLvl w:val="0"/>
        <w:rPr>
          <w:b/>
          <w:smallCaps/>
          <w:color w:val="000000"/>
          <w:sz w:val="28"/>
          <w:szCs w:val="28"/>
        </w:rPr>
      </w:pPr>
      <w:r w:rsidRPr="000E6BCA">
        <w:rPr>
          <w:b/>
          <w:smallCaps/>
          <w:color w:val="000000"/>
          <w:sz w:val="28"/>
          <w:szCs w:val="28"/>
        </w:rPr>
        <w:lastRenderedPageBreak/>
        <w:fldChar w:fldCharType="end"/>
      </w:r>
      <w:bookmarkStart w:id="411" w:name="_heading=h.30j0zll" w:colFirst="0" w:colLast="0"/>
      <w:bookmarkStart w:id="412" w:name="_Toc185696749"/>
      <w:bookmarkStart w:id="413" w:name="_Toc185798415"/>
      <w:bookmarkEnd w:id="411"/>
      <w:r w:rsidR="00B079CE">
        <w:rPr>
          <w:b/>
          <w:smallCaps/>
          <w:color w:val="000000"/>
          <w:sz w:val="28"/>
          <w:szCs w:val="28"/>
        </w:rPr>
        <w:t>ВСТУП</w:t>
      </w:r>
      <w:bookmarkEnd w:id="412"/>
      <w:bookmarkEnd w:id="413"/>
    </w:p>
    <w:p w14:paraId="3A854323" w14:textId="77777777" w:rsidR="00836E7E" w:rsidRPr="00836E7E" w:rsidRDefault="00836E7E" w:rsidP="00836E7E">
      <w:pPr>
        <w:spacing w:line="360" w:lineRule="auto"/>
        <w:ind w:firstLine="709"/>
        <w:jc w:val="both"/>
        <w:rPr>
          <w:sz w:val="28"/>
          <w:szCs w:val="28"/>
        </w:rPr>
      </w:pPr>
      <w:r w:rsidRPr="00836E7E">
        <w:rPr>
          <w:sz w:val="28"/>
          <w:szCs w:val="28"/>
        </w:rPr>
        <w:t>У сучасному світі забезпечення безпеки дорожнього руху є одним із найважливіших завдань суспільства. Зростаюча кількість транспортних засобів та складність дорожньої інфраструктури зумовлюють необхідність створення ефективних систем для фіксації адміністративних правопорушень. Одним із ключових елементів таких систем є база даних, яка забезпечує обробку, зберігання та аналіз великого обсягу інформації.</w:t>
      </w:r>
    </w:p>
    <w:p w14:paraId="256D6836" w14:textId="77777777" w:rsidR="00836E7E" w:rsidRPr="00836E7E" w:rsidRDefault="00836E7E" w:rsidP="00836E7E">
      <w:pPr>
        <w:spacing w:line="360" w:lineRule="auto"/>
        <w:ind w:firstLine="709"/>
        <w:jc w:val="both"/>
        <w:rPr>
          <w:sz w:val="28"/>
          <w:szCs w:val="28"/>
        </w:rPr>
      </w:pPr>
      <w:r w:rsidRPr="00836E7E">
        <w:rPr>
          <w:sz w:val="28"/>
          <w:szCs w:val="28"/>
        </w:rPr>
        <w:t>Актуальність теми дослідження обумовлена потребою у вдосконаленні процесів управління дорожнім рухом та посиленні контролю за виконанням правил дорожнього руху. Правильна організація зберігання даних про правопорушення, винних осіб, транспортні засоби та відповідні штрафи дозволяє не лише автоматизувати адміністративні процедури, але й підвищити ефективність роботи органів, відповідальних за безпеку на дорогах.</w:t>
      </w:r>
    </w:p>
    <w:p w14:paraId="7143B8EE" w14:textId="275586F3" w:rsidR="00836E7E" w:rsidRDefault="00836E7E" w:rsidP="00836E7E">
      <w:pPr>
        <w:spacing w:line="360" w:lineRule="auto"/>
        <w:ind w:firstLine="709"/>
        <w:jc w:val="both"/>
        <w:rPr>
          <w:sz w:val="28"/>
          <w:szCs w:val="28"/>
        </w:rPr>
      </w:pPr>
      <w:r w:rsidRPr="00836E7E">
        <w:rPr>
          <w:sz w:val="28"/>
          <w:szCs w:val="28"/>
        </w:rPr>
        <w:t>Метою даної курсової роботи є розробка та впровадження бази даних для підтримки системи фіксації адміністративних правопорушень у сфері забезпечення безпеки дорожнього руху.</w:t>
      </w:r>
    </w:p>
    <w:p w14:paraId="5EA7027F" w14:textId="18E37054" w:rsidR="001323A2" w:rsidRPr="001323A2" w:rsidRDefault="001323A2" w:rsidP="001323A2">
      <w:pPr>
        <w:spacing w:line="360" w:lineRule="auto"/>
        <w:ind w:firstLine="709"/>
        <w:jc w:val="both"/>
        <w:rPr>
          <w:sz w:val="28"/>
          <w:szCs w:val="28"/>
        </w:rPr>
      </w:pPr>
      <w:r w:rsidRPr="001323A2">
        <w:rPr>
          <w:sz w:val="28"/>
          <w:szCs w:val="28"/>
        </w:rPr>
        <w:t>У рамках курсової роботи необхідно розробити базу даних для підтримки системи фіксації адміністративних правопорушень у сфері безпеки дорожнього руху. Завдання включають аналіз предметного середовища, побудову ER-моделі та реляційної схеми, нормалізацію даних, створення бази даних у СУБД PostgreSQL</w:t>
      </w:r>
      <w:ins w:id="414" w:author="Соколов Олександр" w:date="2024-12-22T22:21:00Z">
        <w:r w:rsidR="00DD4FFE">
          <w:rPr>
            <w:sz w:val="28"/>
            <w:szCs w:val="28"/>
            <w:lang w:val="en-US"/>
          </w:rPr>
          <w:t>[6]</w:t>
        </w:r>
      </w:ins>
      <w:r w:rsidRPr="001323A2">
        <w:rPr>
          <w:sz w:val="28"/>
          <w:szCs w:val="28"/>
        </w:rPr>
        <w:t xml:space="preserve"> та налаштування багатокористувацького доступу.</w:t>
      </w:r>
    </w:p>
    <w:p w14:paraId="1726E05C" w14:textId="047FA213" w:rsidR="001323A2" w:rsidRPr="00836E7E" w:rsidRDefault="001323A2" w:rsidP="001323A2">
      <w:pPr>
        <w:spacing w:line="360" w:lineRule="auto"/>
        <w:ind w:firstLine="709"/>
        <w:jc w:val="both"/>
        <w:rPr>
          <w:sz w:val="28"/>
          <w:szCs w:val="28"/>
        </w:rPr>
      </w:pPr>
      <w:r w:rsidRPr="001323A2">
        <w:rPr>
          <w:sz w:val="28"/>
          <w:szCs w:val="28"/>
        </w:rPr>
        <w:t>Крім того, передбачено імпорт даних, написання SQL-запитів, створення функцій, процедур і тригерів, а також оптимізацію запитів для підвищення продуктивності. Усі етапи спрямовані на забезпечення цілісності даних, мінімізацію надмірності та підвищення швидкодії системи.</w:t>
      </w:r>
    </w:p>
    <w:p w14:paraId="6198A9AF" w14:textId="48DB8A6A" w:rsidR="00836E7E" w:rsidRPr="00836E7E" w:rsidRDefault="00836E7E" w:rsidP="00836E7E">
      <w:pPr>
        <w:spacing w:line="360" w:lineRule="auto"/>
        <w:ind w:firstLine="709"/>
        <w:jc w:val="both"/>
        <w:rPr>
          <w:sz w:val="28"/>
          <w:szCs w:val="28"/>
        </w:rPr>
      </w:pPr>
      <w:r w:rsidRPr="00836E7E">
        <w:rPr>
          <w:sz w:val="28"/>
          <w:szCs w:val="28"/>
        </w:rPr>
        <w:t>Сфера використання розробленої бази даних включає державні організації, які займаються моніторингом дорожнього руху, обліком адміністративних правопорушень, а також судові органи, що розглядають такі випадки.</w:t>
      </w:r>
    </w:p>
    <w:p w14:paraId="3030A3A3" w14:textId="6D92A431" w:rsidR="001323A2" w:rsidRPr="001323A2" w:rsidRDefault="001323A2" w:rsidP="001323A2">
      <w:pPr>
        <w:spacing w:line="360" w:lineRule="auto"/>
        <w:ind w:firstLine="709"/>
        <w:jc w:val="both"/>
        <w:rPr>
          <w:sz w:val="28"/>
          <w:szCs w:val="28"/>
        </w:rPr>
      </w:pPr>
      <w:r w:rsidRPr="001323A2">
        <w:rPr>
          <w:sz w:val="28"/>
          <w:szCs w:val="28"/>
        </w:rPr>
        <w:lastRenderedPageBreak/>
        <w:t>Для реалізації курсової роботи обрана система управління базами даних (СУБД) PostgreSQL</w:t>
      </w:r>
      <w:ins w:id="415" w:author="Соколов Олександр" w:date="2024-12-22T22:21:00Z">
        <w:r w:rsidR="00DD4FFE">
          <w:rPr>
            <w:sz w:val="28"/>
            <w:szCs w:val="28"/>
            <w:lang w:val="en-US"/>
          </w:rPr>
          <w:t>[6]</w:t>
        </w:r>
      </w:ins>
      <w:r w:rsidRPr="001323A2">
        <w:rPr>
          <w:sz w:val="28"/>
          <w:szCs w:val="28"/>
        </w:rPr>
        <w:t>. Цей вибір обумовлений низкою переваг, які роблять PostgreSQL ідеальним інструментом для створення бази даних у рамках завдання.</w:t>
      </w:r>
    </w:p>
    <w:p w14:paraId="550261CE" w14:textId="2782C824" w:rsidR="001323A2" w:rsidRPr="001323A2" w:rsidRDefault="001323A2" w:rsidP="001323A2">
      <w:pPr>
        <w:spacing w:line="360" w:lineRule="auto"/>
        <w:ind w:firstLine="709"/>
        <w:jc w:val="both"/>
        <w:rPr>
          <w:sz w:val="28"/>
          <w:szCs w:val="28"/>
        </w:rPr>
      </w:pPr>
      <w:r w:rsidRPr="001323A2">
        <w:rPr>
          <w:sz w:val="28"/>
          <w:szCs w:val="28"/>
        </w:rPr>
        <w:t>По-перше, PostgreSQL</w:t>
      </w:r>
      <w:ins w:id="416" w:author="Соколов Олександр" w:date="2024-12-22T22:21:00Z">
        <w:r w:rsidR="00DD4FFE">
          <w:rPr>
            <w:sz w:val="28"/>
            <w:szCs w:val="28"/>
            <w:lang w:val="en-US"/>
          </w:rPr>
          <w:t>[6]</w:t>
        </w:r>
      </w:ins>
      <w:r w:rsidRPr="001323A2">
        <w:rPr>
          <w:sz w:val="28"/>
          <w:szCs w:val="28"/>
        </w:rPr>
        <w:t xml:space="preserve"> є потужною реляційною СУБД з відкритим вихідним кодом, яка забезпечує високий рівень надійності, масштабованості та продуктивності. Її підтримка складних транзакцій і дотримання вимог до цілісності даних гарантують коректність роботи навіть для складних бізнес-завдань.</w:t>
      </w:r>
    </w:p>
    <w:p w14:paraId="576F0183" w14:textId="100F4306" w:rsidR="001323A2" w:rsidRPr="001323A2" w:rsidRDefault="001323A2" w:rsidP="001323A2">
      <w:pPr>
        <w:spacing w:line="360" w:lineRule="auto"/>
        <w:ind w:firstLine="709"/>
        <w:jc w:val="both"/>
        <w:rPr>
          <w:sz w:val="28"/>
          <w:szCs w:val="28"/>
        </w:rPr>
      </w:pPr>
      <w:r w:rsidRPr="001323A2">
        <w:rPr>
          <w:sz w:val="28"/>
          <w:szCs w:val="28"/>
        </w:rPr>
        <w:t>По-друге, PostgreSQL</w:t>
      </w:r>
      <w:ins w:id="417" w:author="Соколов Олександр" w:date="2024-12-22T22:21:00Z">
        <w:r w:rsidR="00DD4FFE">
          <w:rPr>
            <w:sz w:val="28"/>
            <w:szCs w:val="28"/>
            <w:lang w:val="en-US"/>
          </w:rPr>
          <w:t>[6]</w:t>
        </w:r>
      </w:ins>
      <w:r w:rsidRPr="001323A2">
        <w:rPr>
          <w:sz w:val="28"/>
          <w:szCs w:val="28"/>
        </w:rPr>
        <w:t xml:space="preserve"> має багатий набір функціональних можливостей, зокрема підтримку розширень, складних типів даних, тригерів і процедур, що дозволяє реалізувати всі необхідні вимоги проєкту. Система також пропонує широкий спектр інструментів для оптимізації запитів, зокрема індекси, планувальники запитів та матеріалізовані представлення.</w:t>
      </w:r>
    </w:p>
    <w:p w14:paraId="5899EB16" w14:textId="77777777" w:rsidR="001323A2" w:rsidRPr="001323A2" w:rsidRDefault="001323A2" w:rsidP="001323A2">
      <w:pPr>
        <w:spacing w:line="360" w:lineRule="auto"/>
        <w:ind w:firstLine="709"/>
        <w:jc w:val="both"/>
        <w:rPr>
          <w:sz w:val="28"/>
          <w:szCs w:val="28"/>
        </w:rPr>
      </w:pPr>
      <w:r w:rsidRPr="001323A2">
        <w:rPr>
          <w:sz w:val="28"/>
          <w:szCs w:val="28"/>
        </w:rPr>
        <w:t>По-третє, ця СУБД забезпечує потужну багатокористувацьку модель доступу з гнучкими механізмами розмежування прав користувачів, що є критично важливим для забезпечення безпеки та зручності роботи із системою.</w:t>
      </w:r>
    </w:p>
    <w:p w14:paraId="23DC856F" w14:textId="7DD0E197" w:rsidR="001323A2" w:rsidRPr="001323A2" w:rsidRDefault="001323A2" w:rsidP="001323A2">
      <w:pPr>
        <w:spacing w:line="360" w:lineRule="auto"/>
        <w:ind w:firstLine="709"/>
        <w:jc w:val="both"/>
        <w:rPr>
          <w:sz w:val="28"/>
          <w:szCs w:val="28"/>
        </w:rPr>
      </w:pPr>
      <w:r w:rsidRPr="001323A2">
        <w:rPr>
          <w:sz w:val="28"/>
          <w:szCs w:val="28"/>
        </w:rPr>
        <w:t>Нарешті, PostgreSQL</w:t>
      </w:r>
      <w:ins w:id="418" w:author="Соколов Олександр" w:date="2024-12-22T22:21:00Z">
        <w:r w:rsidR="00DD4FFE">
          <w:rPr>
            <w:sz w:val="28"/>
            <w:szCs w:val="28"/>
            <w:lang w:val="en-US"/>
          </w:rPr>
          <w:t>[6]</w:t>
        </w:r>
      </w:ins>
      <w:r w:rsidRPr="001323A2">
        <w:rPr>
          <w:sz w:val="28"/>
          <w:szCs w:val="28"/>
        </w:rPr>
        <w:t xml:space="preserve"> має активну спільноту розробників, велику кількість документації та сумісність із сучасними інструментами розробки, що значно спрощує процес створення та обслуговування бази даних. Усі ці фактори роблять PostgreSQL</w:t>
      </w:r>
      <w:ins w:id="419" w:author="Соколов Олександр" w:date="2024-12-22T22:21:00Z">
        <w:r w:rsidR="00DD4FFE">
          <w:rPr>
            <w:sz w:val="28"/>
            <w:szCs w:val="28"/>
            <w:lang w:val="en-US"/>
          </w:rPr>
          <w:t>[6]</w:t>
        </w:r>
      </w:ins>
      <w:r w:rsidRPr="001323A2">
        <w:rPr>
          <w:sz w:val="28"/>
          <w:szCs w:val="28"/>
        </w:rPr>
        <w:t xml:space="preserve"> оптимальним вибором для реалізації системи фіксації адміністративних правопорушень.</w:t>
      </w:r>
    </w:p>
    <w:p w14:paraId="4C5267BB" w14:textId="77777777" w:rsidR="008F106F" w:rsidRDefault="008F106F">
      <w:pPr>
        <w:spacing w:line="360" w:lineRule="auto"/>
        <w:jc w:val="both"/>
        <w:rPr>
          <w:sz w:val="28"/>
          <w:szCs w:val="28"/>
        </w:rPr>
      </w:pPr>
    </w:p>
    <w:p w14:paraId="10624528" w14:textId="5E4B3511" w:rsidR="008F106F" w:rsidRPr="001323A2" w:rsidRDefault="00B079CE">
      <w:pPr>
        <w:rPr>
          <w:sz w:val="28"/>
          <w:szCs w:val="28"/>
        </w:rPr>
      </w:pPr>
      <w:r>
        <w:br w:type="page"/>
      </w:r>
    </w:p>
    <w:p w14:paraId="2503D72A" w14:textId="77777777" w:rsidR="008F106F" w:rsidRDefault="00B079CE" w:rsidP="000E6BCA">
      <w:pPr>
        <w:keepNext/>
        <w:keepLines/>
        <w:pageBreakBefore/>
        <w:spacing w:before="240" w:after="120" w:line="276" w:lineRule="auto"/>
        <w:ind w:left="357" w:hanging="357"/>
        <w:jc w:val="center"/>
        <w:outlineLvl w:val="0"/>
        <w:rPr>
          <w:b/>
          <w:smallCaps/>
          <w:sz w:val="28"/>
          <w:szCs w:val="28"/>
        </w:rPr>
      </w:pPr>
      <w:bookmarkStart w:id="420" w:name="_heading=h.1fob9te" w:colFirst="0" w:colLast="0"/>
      <w:bookmarkStart w:id="421" w:name="_Toc185798416"/>
      <w:bookmarkEnd w:id="420"/>
      <w:r>
        <w:rPr>
          <w:b/>
          <w:smallCaps/>
          <w:sz w:val="28"/>
          <w:szCs w:val="28"/>
        </w:rPr>
        <w:lastRenderedPageBreak/>
        <w:t>1</w:t>
      </w:r>
      <w:r>
        <w:rPr>
          <w:b/>
          <w:smallCaps/>
          <w:sz w:val="28"/>
          <w:szCs w:val="28"/>
        </w:rPr>
        <w:tab/>
        <w:t>АНАЛІЗ ПРЕДМЕТНОГО СЕРЕДОВИЩА</w:t>
      </w:r>
      <w:bookmarkEnd w:id="421"/>
    </w:p>
    <w:p w14:paraId="1F62329D" w14:textId="77777777" w:rsidR="008F106F" w:rsidRDefault="00B079CE" w:rsidP="000E6BCA">
      <w:pPr>
        <w:pBdr>
          <w:top w:val="nil"/>
          <w:left w:val="nil"/>
          <w:bottom w:val="nil"/>
          <w:right w:val="nil"/>
          <w:between w:val="nil"/>
        </w:pBdr>
        <w:spacing w:line="360" w:lineRule="auto"/>
        <w:ind w:firstLine="709"/>
        <w:jc w:val="both"/>
        <w:outlineLvl w:val="1"/>
        <w:rPr>
          <w:color w:val="000000"/>
          <w:sz w:val="28"/>
          <w:szCs w:val="28"/>
        </w:rPr>
      </w:pPr>
      <w:bookmarkStart w:id="422" w:name="_heading=h.3znysh7" w:colFirst="0" w:colLast="0"/>
      <w:bookmarkStart w:id="423" w:name="_Toc185798417"/>
      <w:bookmarkEnd w:id="422"/>
      <w:r>
        <w:rPr>
          <w:color w:val="000000"/>
          <w:sz w:val="28"/>
          <w:szCs w:val="28"/>
        </w:rPr>
        <w:t>1.1 Опис предметного середовища</w:t>
      </w:r>
      <w:bookmarkEnd w:id="423"/>
    </w:p>
    <w:p w14:paraId="595CC522" w14:textId="77777777" w:rsidR="007D4961" w:rsidRPr="007D4961" w:rsidRDefault="007D4961" w:rsidP="007D4961">
      <w:pPr>
        <w:spacing w:line="360" w:lineRule="auto"/>
        <w:ind w:firstLine="709"/>
        <w:jc w:val="both"/>
        <w:rPr>
          <w:sz w:val="28"/>
          <w:szCs w:val="28"/>
        </w:rPr>
      </w:pPr>
      <w:r w:rsidRPr="007D4961">
        <w:rPr>
          <w:sz w:val="28"/>
          <w:szCs w:val="28"/>
        </w:rPr>
        <w:t>Об’єктом дослідження є інформаційна система для фіксації адміністративних правопорушень у сфері забезпечення безпеки дорожнього руху. Основна мета цієї системи — автоматизувати обробку великих обсягів даних про порушення правил дорожнього руху (ПДР), реєстрацію транспортних засобів, створення та ведення протоколів і постанов, а також здійснення аналітичної обробки інформації. Завдяки цій системі забезпечується швидкий доступ до даних, їхній аналіз і можливість формування звітів, що полегшує роботу відповідних служб та підвищує ефективність управління дорожнім рухом.</w:t>
      </w:r>
    </w:p>
    <w:p w14:paraId="0AA7F48C" w14:textId="77777777" w:rsidR="004156C0" w:rsidRPr="004156C0" w:rsidRDefault="007D4961" w:rsidP="004156C0">
      <w:pPr>
        <w:spacing w:line="360" w:lineRule="auto"/>
        <w:ind w:firstLine="709"/>
        <w:jc w:val="both"/>
        <w:rPr>
          <w:sz w:val="28"/>
          <w:szCs w:val="28"/>
        </w:rPr>
      </w:pPr>
      <w:r w:rsidRPr="007D4961">
        <w:rPr>
          <w:sz w:val="28"/>
          <w:szCs w:val="28"/>
        </w:rPr>
        <w:t xml:space="preserve">Система працює з різними типами вхідних даних, які включають інформацію про громадян, транспортні засоби, порушення та адміністративні документи. </w:t>
      </w:r>
      <w:r w:rsidR="004156C0" w:rsidRPr="004156C0">
        <w:rPr>
          <w:sz w:val="28"/>
          <w:szCs w:val="28"/>
        </w:rPr>
        <w:t>Дані про громадян охоплюють персональну інформацію, таку як ім’я, прізвище, по батькові та дата народження, що є ключовими для ідентифікації особи. Система передбачає перевірку дати народження, щоб забезпечити коректний вік особи для участі в певних ролях, наприклад, для отримання водійського посвідчення або призначення поліцейським. Кожен громадянин отримує унікальний ідентифікаційний номер, що запобігає дублюванню записів.</w:t>
      </w:r>
    </w:p>
    <w:p w14:paraId="685D47B2" w14:textId="77777777" w:rsidR="004156C0" w:rsidRPr="004156C0" w:rsidRDefault="004156C0" w:rsidP="004156C0">
      <w:pPr>
        <w:spacing w:line="360" w:lineRule="auto"/>
        <w:ind w:firstLine="709"/>
        <w:jc w:val="both"/>
        <w:rPr>
          <w:sz w:val="28"/>
          <w:szCs w:val="28"/>
        </w:rPr>
      </w:pPr>
      <w:r w:rsidRPr="004156C0">
        <w:rPr>
          <w:sz w:val="28"/>
          <w:szCs w:val="28"/>
        </w:rPr>
        <w:t>Інформація про транспортні засоби містить деталі, такі як VIN номер, номерні знаки, тип двигуна, модель, марка, колір, рік випуску та власник. Важливим елементом є перевірка на унікальність VIN, а також перевірка відповідності формату номерних знаків, типу двигуна та року випуску автомобіля. VIN та інші параметри є важливими для точного ідентифікування транспортних засобів і забезпечують достовірність даних про кожен автомобіль.</w:t>
      </w:r>
    </w:p>
    <w:p w14:paraId="5D945CC7" w14:textId="0DE8F30A" w:rsidR="004156C0" w:rsidRPr="004156C0" w:rsidRDefault="004156C0" w:rsidP="004156C0">
      <w:pPr>
        <w:spacing w:line="360" w:lineRule="auto"/>
        <w:ind w:firstLine="709"/>
        <w:jc w:val="both"/>
        <w:rPr>
          <w:sz w:val="28"/>
          <w:szCs w:val="28"/>
        </w:rPr>
      </w:pPr>
      <w:r w:rsidRPr="004156C0">
        <w:rPr>
          <w:sz w:val="28"/>
          <w:szCs w:val="28"/>
        </w:rPr>
        <w:t>Дані про порушення ПДР містять час і місце порушення, тип порушення, номер статті КУпАП, а також транспортний засіб, що скоїв порушення, і відповідну локацію. Крім того, вказуються порушення конкретн</w:t>
      </w:r>
      <w:r>
        <w:rPr>
          <w:sz w:val="28"/>
          <w:szCs w:val="28"/>
        </w:rPr>
        <w:t>ого</w:t>
      </w:r>
      <w:r w:rsidRPr="004156C0">
        <w:rPr>
          <w:sz w:val="28"/>
          <w:szCs w:val="28"/>
        </w:rPr>
        <w:t xml:space="preserve"> правил</w:t>
      </w:r>
      <w:r>
        <w:rPr>
          <w:sz w:val="28"/>
          <w:szCs w:val="28"/>
        </w:rPr>
        <w:t xml:space="preserve">а </w:t>
      </w:r>
      <w:r w:rsidRPr="004156C0">
        <w:rPr>
          <w:sz w:val="28"/>
          <w:szCs w:val="28"/>
        </w:rPr>
        <w:lastRenderedPageBreak/>
        <w:t>дорожнього руху. Порушення реєструються в системі з обмеженням по часу: вони можуть бути зареєстровані лише за останні десять років. Ці дані допомагають не тільки в документуванні порушень, але й у подальшому аналізі порушень, а також дають змогу підтверджувати правопорушення через фото- чи відеоматеріали.</w:t>
      </w:r>
    </w:p>
    <w:p w14:paraId="1FB83009" w14:textId="77777777" w:rsidR="004156C0" w:rsidRPr="004156C0" w:rsidRDefault="004156C0" w:rsidP="004156C0">
      <w:pPr>
        <w:spacing w:line="360" w:lineRule="auto"/>
        <w:ind w:firstLine="709"/>
        <w:jc w:val="both"/>
        <w:rPr>
          <w:sz w:val="28"/>
          <w:szCs w:val="28"/>
        </w:rPr>
      </w:pPr>
      <w:r w:rsidRPr="004156C0">
        <w:rPr>
          <w:sz w:val="28"/>
          <w:szCs w:val="28"/>
        </w:rPr>
        <w:t>Протоколи та постанови створюються на основі даних про порушення і включають серію та номер документа, час його складання, а також інформацію про поліцейського, який складає документ, і порушника. Поліцейський, що складає протокол, не може бути причетним до самого порушення. Для забезпечення унікальності документів, система застосовує перевірку на унікальність комбінації серії та номера протоколу або постанови, що виключає можливість дублювання. Дані про протоколи і постанови допомагають ефективно адмініструвати процедуру накладення штрафів та інших санкцій.</w:t>
      </w:r>
    </w:p>
    <w:p w14:paraId="6E35EC98" w14:textId="781798C4" w:rsidR="007D4961" w:rsidRPr="007D4961" w:rsidRDefault="007D4961" w:rsidP="004156C0">
      <w:pPr>
        <w:spacing w:line="360" w:lineRule="auto"/>
        <w:ind w:firstLine="709"/>
        <w:jc w:val="both"/>
        <w:rPr>
          <w:sz w:val="28"/>
          <w:szCs w:val="28"/>
        </w:rPr>
      </w:pPr>
      <w:r w:rsidRPr="007D4961">
        <w:rPr>
          <w:sz w:val="28"/>
          <w:szCs w:val="28"/>
        </w:rPr>
        <w:t>Вихідні дані формуються у вигляді звітів і відповідей на запити користувачів. Наприклад, система дозволяє отримувати інформацію про громадян, які найчастіше порушували ПДР, виявляти місця з найбільшою кількістю порушень, аналізувати активність поліцейських, визначати найпоширеніші моделі транспортних засобів серед порушників або формувати рейтинги статей КУпАП за частотою порушень.</w:t>
      </w:r>
    </w:p>
    <w:p w14:paraId="25C27C28" w14:textId="77777777" w:rsidR="007D4961" w:rsidRPr="007D4961" w:rsidRDefault="007D4961" w:rsidP="007D4961">
      <w:pPr>
        <w:spacing w:line="360" w:lineRule="auto"/>
        <w:ind w:firstLine="709"/>
        <w:jc w:val="both"/>
        <w:rPr>
          <w:sz w:val="28"/>
          <w:szCs w:val="28"/>
        </w:rPr>
      </w:pPr>
      <w:r w:rsidRPr="007D4961">
        <w:rPr>
          <w:sz w:val="28"/>
          <w:szCs w:val="28"/>
        </w:rPr>
        <w:t>Основні бізнес-процеси системи включають реєстрацію громадян і транспортних засобів, фіксацію порушень ПДР, оформлення адміністративних документів, а також аналітику і звітність. Реєстрація забезпечує точність введення даних і унікальність кожного об’єкта. Фіксація порушень передбачає перевірку всіх параметрів на відповідність встановленим бізнес-правилам, що гарантує їхню коректність. Адміністративні документи створюються з дотриманням усіх вимог до часу, унікальності даних та повноти інформації. Аналітична частина системи дозволяє ефективно використовувати накопичені дані для прийняття обґрунтованих рішень і планування заходів у сфері безпеки дорожнього руху.</w:t>
      </w:r>
    </w:p>
    <w:p w14:paraId="68269132" w14:textId="77777777" w:rsidR="008F106F" w:rsidRPr="003A636E" w:rsidRDefault="008F106F">
      <w:pPr>
        <w:spacing w:line="360" w:lineRule="auto"/>
        <w:jc w:val="both"/>
        <w:rPr>
          <w:sz w:val="28"/>
          <w:szCs w:val="28"/>
        </w:rPr>
      </w:pPr>
    </w:p>
    <w:p w14:paraId="2A9D0AB3" w14:textId="30B83991" w:rsidR="008F106F" w:rsidRDefault="00B079CE" w:rsidP="000E6BCA">
      <w:pPr>
        <w:pBdr>
          <w:top w:val="nil"/>
          <w:left w:val="nil"/>
          <w:bottom w:val="nil"/>
          <w:right w:val="nil"/>
          <w:between w:val="nil"/>
        </w:pBdr>
        <w:spacing w:line="360" w:lineRule="auto"/>
        <w:ind w:firstLine="709"/>
        <w:jc w:val="both"/>
        <w:outlineLvl w:val="1"/>
        <w:rPr>
          <w:color w:val="000000"/>
          <w:sz w:val="28"/>
          <w:szCs w:val="28"/>
        </w:rPr>
      </w:pPr>
      <w:bookmarkStart w:id="424" w:name="_heading=h.2et92p0" w:colFirst="0" w:colLast="0"/>
      <w:bookmarkStart w:id="425" w:name="OLE_LINK2"/>
      <w:bookmarkStart w:id="426" w:name="_Toc185798418"/>
      <w:bookmarkEnd w:id="424"/>
      <w:r>
        <w:rPr>
          <w:color w:val="000000"/>
          <w:sz w:val="28"/>
          <w:szCs w:val="28"/>
        </w:rPr>
        <w:lastRenderedPageBreak/>
        <w:t>1.2 Аналіз існуючих програмних продуктів</w:t>
      </w:r>
      <w:bookmarkEnd w:id="426"/>
    </w:p>
    <w:bookmarkEnd w:id="425"/>
    <w:p w14:paraId="47742CBF" w14:textId="77777777" w:rsidR="009F38B5" w:rsidRPr="009F38B5" w:rsidRDefault="009F38B5" w:rsidP="009F38B5">
      <w:pPr>
        <w:pBdr>
          <w:top w:val="nil"/>
          <w:left w:val="nil"/>
          <w:bottom w:val="nil"/>
          <w:right w:val="nil"/>
          <w:between w:val="nil"/>
        </w:pBdr>
        <w:spacing w:line="360" w:lineRule="auto"/>
        <w:ind w:firstLine="709"/>
        <w:jc w:val="both"/>
        <w:rPr>
          <w:color w:val="000000"/>
          <w:sz w:val="28"/>
          <w:szCs w:val="28"/>
        </w:rPr>
      </w:pPr>
      <w:r w:rsidRPr="009F38B5">
        <w:rPr>
          <w:color w:val="000000"/>
          <w:sz w:val="28"/>
          <w:szCs w:val="28"/>
        </w:rPr>
        <w:t>Система для підтримки фіксації адміністративних правопорушень у сфері забезпечення безпеки дорожнього руху в Україні зосереджена на наданні державним органам, таким як поліція, інструментів для ефективного моніторингу порушень правил дорожнього руху (ПДР) та здійснення адміністративних процедур. Вона включає різноманітні механізми для виявлення порушень, їх реєстрації, а також для збору доказів, що дозволяє забезпечити коректне і справедливе накладення штрафів та інші санкції. Одним з основних елементів цієї системи є інтеграція з автоматичними камерами фіксації порушень (наприклад, за перевищення швидкості, проїзд на червоне світло), а також можливість реєстрації порушень співробітниками поліції, які складають протоколи або постанови на основі свідчень, записів відеокамер або безпосереднього спостереження.</w:t>
      </w:r>
    </w:p>
    <w:p w14:paraId="4EE5796C" w14:textId="77777777" w:rsidR="009F38B5" w:rsidRPr="009F38B5" w:rsidRDefault="009F38B5" w:rsidP="009F38B5">
      <w:pPr>
        <w:pBdr>
          <w:top w:val="nil"/>
          <w:left w:val="nil"/>
          <w:bottom w:val="nil"/>
          <w:right w:val="nil"/>
          <w:between w:val="nil"/>
        </w:pBdr>
        <w:spacing w:line="360" w:lineRule="auto"/>
        <w:ind w:firstLine="709"/>
        <w:jc w:val="both"/>
        <w:rPr>
          <w:color w:val="000000"/>
          <w:sz w:val="28"/>
          <w:szCs w:val="28"/>
        </w:rPr>
      </w:pPr>
      <w:r w:rsidRPr="009F38B5">
        <w:rPr>
          <w:color w:val="000000"/>
          <w:sz w:val="28"/>
          <w:szCs w:val="28"/>
        </w:rPr>
        <w:t>Ця система забезпечує функціонал для того, щоб правоохоронні органи могли ефективно проводити перевірку порушень, реєструвати їх в електронних базах даних та оперативно передавати для подальшої обробки, як-от накладання штрафів або направлення справ до суду. Важливо, що система підтримує збереження доказів у вигляді фото- або відеоматеріалів, що дозволяє уникнути суб'єктивності у встановленні фактів правопорушення.</w:t>
      </w:r>
    </w:p>
    <w:p w14:paraId="546FFC80" w14:textId="77777777" w:rsidR="009F38B5" w:rsidRPr="009F38B5" w:rsidRDefault="009F38B5" w:rsidP="009F38B5">
      <w:pPr>
        <w:pBdr>
          <w:top w:val="nil"/>
          <w:left w:val="nil"/>
          <w:bottom w:val="nil"/>
          <w:right w:val="nil"/>
          <w:between w:val="nil"/>
        </w:pBdr>
        <w:spacing w:line="360" w:lineRule="auto"/>
        <w:ind w:firstLine="709"/>
        <w:jc w:val="both"/>
        <w:rPr>
          <w:color w:val="000000"/>
          <w:sz w:val="28"/>
          <w:szCs w:val="28"/>
        </w:rPr>
      </w:pPr>
      <w:r w:rsidRPr="009F38B5">
        <w:rPr>
          <w:color w:val="000000"/>
          <w:sz w:val="28"/>
          <w:szCs w:val="28"/>
        </w:rPr>
        <w:t>Обмеження доступу для звичайних громадян та водіїв пояснюється кількома основними факторами. По-перше, з міркувань безпеки та конфіденційності даних. Інформація про правопорушення, а також інші персональні дані громадян повинні залишатися захищеними від несанкціонованого доступу, оскільки їх публічне розкриття може призвести до непотрібних маніпуляцій або порушень прав особистості. Наприклад, дозволити доступ до даних про невиплачені штрафи або про порушення ПДР безпосередньо може призвести до спроб оскарження або маніпулювання результатами.</w:t>
      </w:r>
    </w:p>
    <w:p w14:paraId="6736934A" w14:textId="77777777" w:rsidR="009F38B5" w:rsidRPr="009F38B5" w:rsidRDefault="009F38B5" w:rsidP="009F38B5">
      <w:pPr>
        <w:pBdr>
          <w:top w:val="nil"/>
          <w:left w:val="nil"/>
          <w:bottom w:val="nil"/>
          <w:right w:val="nil"/>
          <w:between w:val="nil"/>
        </w:pBdr>
        <w:spacing w:line="360" w:lineRule="auto"/>
        <w:ind w:firstLine="709"/>
        <w:jc w:val="both"/>
        <w:rPr>
          <w:color w:val="000000"/>
          <w:sz w:val="28"/>
          <w:szCs w:val="28"/>
        </w:rPr>
      </w:pPr>
      <w:r w:rsidRPr="009F38B5">
        <w:rPr>
          <w:color w:val="000000"/>
          <w:sz w:val="28"/>
          <w:szCs w:val="28"/>
        </w:rPr>
        <w:t xml:space="preserve">По-друге, обмеження доступу дозволяє запобігти маніпуляціям із самими процедурами накладання штрафів або оскарження постанов. Якщо </w:t>
      </w:r>
      <w:r w:rsidRPr="009F38B5">
        <w:rPr>
          <w:color w:val="000000"/>
          <w:sz w:val="28"/>
          <w:szCs w:val="28"/>
        </w:rPr>
        <w:lastRenderedPageBreak/>
        <w:t>звичайний громадянин або водій отримав би повний доступ до всієї інформації в системі, це може призвести до спроб впливу на процес (наприклад, зміни статусу штрафу чи протоколу). Таким чином, контроль доступу є важливим елементом для забезпечення справедливості та правильності процесу.</w:t>
      </w:r>
    </w:p>
    <w:p w14:paraId="33BD6117" w14:textId="77777777" w:rsidR="009F38B5" w:rsidRPr="009F38B5" w:rsidRDefault="009F38B5" w:rsidP="009F38B5">
      <w:pPr>
        <w:pBdr>
          <w:top w:val="nil"/>
          <w:left w:val="nil"/>
          <w:bottom w:val="nil"/>
          <w:right w:val="nil"/>
          <w:between w:val="nil"/>
        </w:pBdr>
        <w:spacing w:line="360" w:lineRule="auto"/>
        <w:ind w:firstLine="709"/>
        <w:jc w:val="both"/>
        <w:rPr>
          <w:color w:val="000000"/>
          <w:sz w:val="28"/>
          <w:szCs w:val="28"/>
        </w:rPr>
      </w:pPr>
      <w:r w:rsidRPr="009F38B5">
        <w:rPr>
          <w:color w:val="000000"/>
          <w:sz w:val="28"/>
          <w:szCs w:val="28"/>
        </w:rPr>
        <w:t>Контроль за доступом до інформації, що стосується правопорушень, є важливою частиною цієї системи. Такий контроль дозволяє забезпечити, щоб лише уповноважені особи – поліціянти, судді, представники органів державної влади – могли здійснювати відповідні дії з даними про порушення. Це дозволяє мінімізувати можливість зловживань або помилок у процесах виявлення та розгляду порушень, а також гарантує, що кожен етап процесу буде здійснюватися відповідно до закону та з урахуванням прав громадян.</w:t>
      </w:r>
    </w:p>
    <w:p w14:paraId="528C2189" w14:textId="77777777" w:rsidR="00B62278" w:rsidRPr="00B62278" w:rsidRDefault="00B62278" w:rsidP="00B62278">
      <w:pPr>
        <w:pBdr>
          <w:top w:val="nil"/>
          <w:left w:val="nil"/>
          <w:bottom w:val="nil"/>
          <w:right w:val="nil"/>
          <w:between w:val="nil"/>
        </w:pBdr>
        <w:spacing w:line="360" w:lineRule="auto"/>
        <w:ind w:firstLine="709"/>
        <w:jc w:val="both"/>
        <w:rPr>
          <w:color w:val="000000"/>
          <w:sz w:val="28"/>
          <w:szCs w:val="28"/>
        </w:rPr>
      </w:pPr>
      <w:r w:rsidRPr="00B62278">
        <w:rPr>
          <w:color w:val="000000"/>
          <w:sz w:val="28"/>
          <w:szCs w:val="28"/>
        </w:rPr>
        <w:t>Тим не менш, існують програмні продукти, доступні громадянам, які дозволяють взаємодіяти з системами фіксації порушень ПДР, такі як "Електронний кабінет водія" та інші онлайн-сервіси для перевірки штрафів. Ці продукти надають водіям зручний доступ до важливої інформації, зокрема про їхні правопорушення, нараховані штрафи та інші адміністративні питання, пов'язані з транспортними засобами. Завдяки таким сервісам водії можуть без зусиль перевіряти інформацію про існуючі порушення і сплачувати штрафи, що істотно спрощує взаємодію з органами влади та скорочує час, необхідний для виконання адміністративних процедур. Однак, ці сервіси не надають доступу до можливості реєстрації нових порушень або внутрішніх даних правоохоронних органів.</w:t>
      </w:r>
    </w:p>
    <w:p w14:paraId="64EF6BCB" w14:textId="08C57500" w:rsidR="00B62278" w:rsidRDefault="00815BDF" w:rsidP="00B62278">
      <w:pPr>
        <w:pBdr>
          <w:top w:val="nil"/>
          <w:left w:val="nil"/>
          <w:bottom w:val="nil"/>
          <w:right w:val="nil"/>
          <w:between w:val="nil"/>
        </w:pBdr>
        <w:spacing w:line="360" w:lineRule="auto"/>
        <w:ind w:firstLine="709"/>
        <w:jc w:val="both"/>
        <w:rPr>
          <w:color w:val="000000"/>
          <w:sz w:val="28"/>
          <w:szCs w:val="28"/>
        </w:rPr>
      </w:pPr>
      <w:ins w:id="427" w:author="Соколов Олександр" w:date="2024-12-22T21:59:00Z">
        <w:r>
          <w:rPr>
            <w:color w:val="000000"/>
            <w:sz w:val="28"/>
            <w:szCs w:val="28"/>
          </w:rPr>
          <w:t>"</w:t>
        </w:r>
      </w:ins>
      <w:del w:id="428" w:author="Соколов Олександр" w:date="2024-12-22T21:59:00Z">
        <w:r w:rsidR="00B62278" w:rsidRPr="00B62278" w:rsidDel="00815BDF">
          <w:rPr>
            <w:color w:val="000000"/>
            <w:sz w:val="28"/>
            <w:szCs w:val="28"/>
          </w:rPr>
          <w:delText>"</w:delText>
        </w:r>
      </w:del>
      <w:r w:rsidR="00B62278" w:rsidRPr="00B62278">
        <w:rPr>
          <w:color w:val="000000"/>
          <w:sz w:val="28"/>
          <w:szCs w:val="28"/>
        </w:rPr>
        <w:t>Електронний кабінет водія</w:t>
      </w:r>
      <w:ins w:id="429" w:author="Соколов Олександр" w:date="2024-12-22T21:59:00Z">
        <w:r>
          <w:rPr>
            <w:color w:val="000000"/>
            <w:sz w:val="28"/>
            <w:szCs w:val="28"/>
          </w:rPr>
          <w:t>"</w:t>
        </w:r>
      </w:ins>
      <w:del w:id="430" w:author="Соколов Олександр" w:date="2024-12-22T21:59:00Z">
        <w:r w:rsidR="00B62278" w:rsidRPr="00B62278" w:rsidDel="00815BDF">
          <w:rPr>
            <w:color w:val="000000"/>
            <w:sz w:val="28"/>
            <w:szCs w:val="28"/>
          </w:rPr>
          <w:delText>"</w:delText>
        </w:r>
        <w:r w:rsidR="00516469" w:rsidDel="00D42505">
          <w:rPr>
            <w:color w:val="000000"/>
            <w:sz w:val="28"/>
            <w:szCs w:val="28"/>
          </w:rPr>
          <w:delText xml:space="preserve"> </w:delText>
        </w:r>
      </w:del>
      <w:r w:rsidR="00516469">
        <w:rPr>
          <w:color w:val="000000"/>
          <w:sz w:val="28"/>
          <w:szCs w:val="28"/>
          <w:lang w:val="en-US"/>
        </w:rPr>
        <w:t>[1]</w:t>
      </w:r>
      <w:r w:rsidR="00B62278" w:rsidRPr="00B62278">
        <w:rPr>
          <w:color w:val="000000"/>
          <w:sz w:val="28"/>
          <w:szCs w:val="28"/>
        </w:rPr>
        <w:t xml:space="preserve"> є одним із таких сервісів, який дозволяє водіям отримати актуальну інформацію про їхні водійські документи, транспортні засоби та наявність штрафів. Система дозволяє перевіряти статус посвідчення водія, перевіряти наявність та суму штрафів за порушення ПДР, сплачувати ці штрафи онлайн, а також замовляти номерні знаки для транспортних засобів. Важливою перевагою є можливість отримувати сповіщення про зміни в статусі документів або наявність нових штрафів, що дозволяє водіям оперативно реагувати на ситуацію.</w:t>
      </w:r>
    </w:p>
    <w:p w14:paraId="3AC94F22" w14:textId="4AD899D3" w:rsidR="00516469" w:rsidRPr="00516469" w:rsidRDefault="00815BDF" w:rsidP="00516469">
      <w:pPr>
        <w:pBdr>
          <w:top w:val="nil"/>
          <w:left w:val="nil"/>
          <w:bottom w:val="nil"/>
          <w:right w:val="nil"/>
          <w:between w:val="nil"/>
        </w:pBdr>
        <w:spacing w:line="360" w:lineRule="auto"/>
        <w:ind w:firstLine="709"/>
        <w:jc w:val="both"/>
        <w:rPr>
          <w:color w:val="000000"/>
          <w:sz w:val="28"/>
          <w:szCs w:val="28"/>
        </w:rPr>
      </w:pPr>
      <w:ins w:id="431" w:author="Соколов Олександр" w:date="2024-12-22T22:00:00Z">
        <w:r>
          <w:rPr>
            <w:color w:val="000000"/>
            <w:sz w:val="28"/>
            <w:szCs w:val="28"/>
          </w:rPr>
          <w:lastRenderedPageBreak/>
          <w:t>"</w:t>
        </w:r>
      </w:ins>
      <w:r w:rsidR="00516469" w:rsidRPr="00516469">
        <w:rPr>
          <w:color w:val="000000"/>
          <w:sz w:val="28"/>
          <w:szCs w:val="28"/>
        </w:rPr>
        <w:t>Сервіс перевірки адміністративних правопорушень</w:t>
      </w:r>
      <w:ins w:id="432" w:author="Соколов Олександр" w:date="2024-12-22T22:00:00Z">
        <w:r>
          <w:rPr>
            <w:color w:val="000000"/>
            <w:sz w:val="28"/>
            <w:szCs w:val="28"/>
          </w:rPr>
          <w:t>"</w:t>
        </w:r>
      </w:ins>
      <w:del w:id="433" w:author="Соколов Олександр" w:date="2024-12-22T21:59:00Z">
        <w:r w:rsidR="00516469" w:rsidDel="00815BDF">
          <w:rPr>
            <w:color w:val="000000"/>
            <w:sz w:val="28"/>
            <w:szCs w:val="28"/>
            <w:lang w:val="en-US"/>
          </w:rPr>
          <w:delText xml:space="preserve"> </w:delText>
        </w:r>
      </w:del>
      <w:r w:rsidR="00516469">
        <w:rPr>
          <w:color w:val="000000"/>
          <w:sz w:val="28"/>
          <w:szCs w:val="28"/>
          <w:lang w:val="en-US"/>
        </w:rPr>
        <w:t>[2]</w:t>
      </w:r>
      <w:r w:rsidR="00516469" w:rsidRPr="00516469">
        <w:rPr>
          <w:color w:val="000000"/>
          <w:sz w:val="28"/>
          <w:szCs w:val="28"/>
        </w:rPr>
        <w:t xml:space="preserve"> надає громадянам можливість перевірити наявність штрафів за порушення ПДР, які були зафіксовані за допомогою автоматичних камер. Для використання цього сервісу користувачам необхідно ввести державний номер транспортного засобу та серію і номер свідоцтва про реєстрацію. Після цього система надає доступ до актуальних даних про порушення, включаючи інформацію про конкретне правопорушення, його місце та час вчинення, а також поточний статус справи.</w:t>
      </w:r>
    </w:p>
    <w:p w14:paraId="57ED906F" w14:textId="77777777" w:rsidR="00516469" w:rsidRPr="00516469" w:rsidRDefault="00516469" w:rsidP="00516469">
      <w:pPr>
        <w:pBdr>
          <w:top w:val="nil"/>
          <w:left w:val="nil"/>
          <w:bottom w:val="nil"/>
          <w:right w:val="nil"/>
          <w:between w:val="nil"/>
        </w:pBdr>
        <w:spacing w:line="360" w:lineRule="auto"/>
        <w:ind w:firstLine="709"/>
        <w:jc w:val="both"/>
        <w:rPr>
          <w:color w:val="000000"/>
          <w:sz w:val="28"/>
          <w:szCs w:val="28"/>
        </w:rPr>
      </w:pPr>
      <w:r w:rsidRPr="00516469">
        <w:rPr>
          <w:color w:val="000000"/>
          <w:sz w:val="28"/>
          <w:szCs w:val="28"/>
        </w:rPr>
        <w:t>Цей сервіс має кілька переваг для водіїв. Він дозволяє швидко перевіряти наявність штрафів без необхідності звертатися до державних органів або відвідувати спеціалізовані установи. Завдяки автоматизованій системі обробки даних, користувачі отримують актуальну і точну інформацію про свої порушення, що значно полегшує процес їхнього вирішення. Однак слід зазначити, що цей сервіс обмежений лише перевіркою штрафів, зареєстрованих за допомогою автоматичних камер, і не охоплює порушення, зафіксовані іншими методами, наприклад, патрульними поліцейськими.</w:t>
      </w:r>
    </w:p>
    <w:p w14:paraId="3DA200EB" w14:textId="19A9CCFD" w:rsidR="00516469" w:rsidRPr="00516469" w:rsidRDefault="00516469" w:rsidP="00516469">
      <w:pPr>
        <w:pBdr>
          <w:top w:val="nil"/>
          <w:left w:val="nil"/>
          <w:bottom w:val="nil"/>
          <w:right w:val="nil"/>
          <w:between w:val="nil"/>
        </w:pBdr>
        <w:spacing w:line="360" w:lineRule="auto"/>
        <w:ind w:firstLine="709"/>
        <w:jc w:val="both"/>
        <w:rPr>
          <w:color w:val="000000"/>
          <w:sz w:val="28"/>
          <w:szCs w:val="28"/>
        </w:rPr>
      </w:pPr>
      <w:r w:rsidRPr="00516469">
        <w:rPr>
          <w:color w:val="000000"/>
          <w:sz w:val="28"/>
          <w:szCs w:val="28"/>
        </w:rPr>
        <w:t>Застосунок "Штрафи ПДР"</w:t>
      </w:r>
      <w:del w:id="434" w:author="Соколов Олександр" w:date="2024-12-22T22:00:00Z">
        <w:r w:rsidDel="00815BDF">
          <w:rPr>
            <w:color w:val="000000"/>
            <w:sz w:val="28"/>
            <w:szCs w:val="28"/>
            <w:lang w:val="en-US"/>
          </w:rPr>
          <w:delText xml:space="preserve"> </w:delText>
        </w:r>
      </w:del>
      <w:r>
        <w:rPr>
          <w:color w:val="000000"/>
          <w:sz w:val="28"/>
          <w:szCs w:val="28"/>
          <w:lang w:val="en-US"/>
        </w:rPr>
        <w:t>[3]</w:t>
      </w:r>
      <w:r w:rsidRPr="00516469">
        <w:rPr>
          <w:color w:val="000000"/>
          <w:sz w:val="28"/>
          <w:szCs w:val="28"/>
        </w:rPr>
        <w:t xml:space="preserve"> надає водіям можливість не тільки сплачувати штрафи, але й отримувати повідомлення про нові постанови або зміни статусу вже винесених штрафів. Це дозволяє водіям бути в курсі всіх змін, що стосуються їхніх адміністративних правопорушень, а також отримувати оперативні сповіщення, що значно полегшує процес контролю за своїми штрафами та їх оплатою.</w:t>
      </w:r>
    </w:p>
    <w:p w14:paraId="0B0A0A2C" w14:textId="595A5D41" w:rsidR="00516469" w:rsidRDefault="00516469" w:rsidP="00516469">
      <w:pPr>
        <w:pBdr>
          <w:top w:val="nil"/>
          <w:left w:val="nil"/>
          <w:bottom w:val="nil"/>
          <w:right w:val="nil"/>
          <w:between w:val="nil"/>
        </w:pBdr>
        <w:spacing w:line="360" w:lineRule="auto"/>
        <w:ind w:firstLine="709"/>
        <w:jc w:val="both"/>
        <w:rPr>
          <w:color w:val="000000"/>
          <w:sz w:val="28"/>
          <w:szCs w:val="28"/>
        </w:rPr>
      </w:pPr>
      <w:r w:rsidRPr="00516469">
        <w:rPr>
          <w:color w:val="000000"/>
          <w:sz w:val="28"/>
          <w:szCs w:val="28"/>
        </w:rPr>
        <w:t>Однією з ключових функцій застосунку є інтеграція з мапою розташування камер автоматичної фіксації порушень. Це дозволяє водіям не тільки перевіряти наявність штрафів, але й бути в курсі місць, де можуть бути зафіксовані порушення правил дорожнього руху. Така інформація допомагає знижувати ризик несподіваних штрафів, оскільки водії можуть планувати свої маршрути з урахуванням місць, де встановлені камери. Серед переваг застосунку можна відзначити зручність у використанні, оперативність отримання сповіщень та можливість онлайн оплати штрафів.</w:t>
      </w:r>
    </w:p>
    <w:p w14:paraId="1381E447" w14:textId="02184DDE" w:rsidR="00AF2799" w:rsidRPr="00AF2799" w:rsidRDefault="00AF2799" w:rsidP="00AF2799">
      <w:pPr>
        <w:pBdr>
          <w:top w:val="nil"/>
          <w:left w:val="nil"/>
          <w:bottom w:val="nil"/>
          <w:right w:val="nil"/>
          <w:between w:val="nil"/>
        </w:pBdr>
        <w:spacing w:line="360" w:lineRule="auto"/>
        <w:ind w:firstLine="709"/>
        <w:jc w:val="both"/>
        <w:rPr>
          <w:color w:val="000000"/>
          <w:sz w:val="28"/>
          <w:szCs w:val="28"/>
        </w:rPr>
      </w:pPr>
      <w:r w:rsidRPr="00AF2799">
        <w:rPr>
          <w:color w:val="000000"/>
          <w:sz w:val="28"/>
          <w:szCs w:val="28"/>
        </w:rPr>
        <w:lastRenderedPageBreak/>
        <w:t>Застосунок "Штрафи UA"</w:t>
      </w:r>
      <w:del w:id="435" w:author="Соколов Олександр" w:date="2024-12-22T22:00:00Z">
        <w:r w:rsidDel="00815BDF">
          <w:rPr>
            <w:color w:val="000000"/>
            <w:sz w:val="28"/>
            <w:szCs w:val="28"/>
          </w:rPr>
          <w:delText xml:space="preserve"> </w:delText>
        </w:r>
      </w:del>
      <w:bookmarkStart w:id="436" w:name="OLE_LINK35"/>
      <w:r>
        <w:rPr>
          <w:color w:val="000000"/>
          <w:sz w:val="28"/>
          <w:szCs w:val="28"/>
          <w:lang w:val="en-US"/>
        </w:rPr>
        <w:t>[4]</w:t>
      </w:r>
      <w:bookmarkEnd w:id="436"/>
      <w:r w:rsidRPr="00AF2799">
        <w:rPr>
          <w:color w:val="000000"/>
          <w:sz w:val="28"/>
          <w:szCs w:val="28"/>
        </w:rPr>
        <w:t xml:space="preserve"> є національним сервісом для водіїв України, який дозволяє зручно перевіряти наявність штрафів та здійснювати їх оплату. Водії можуть перевірити штрафи за номером водійського посвідчення, ІПН або серією та номером штрафу. Застосунок охоплює різні типи порушень, такі як ті, що зафіксовані патрульними поліцейськими, камерами автоматичної фіксації, а також штрафи за порушення паркування в ряді міст країни.</w:t>
      </w:r>
    </w:p>
    <w:p w14:paraId="791F390D" w14:textId="40BC2E60" w:rsidR="00AF2799" w:rsidRDefault="00AF2799" w:rsidP="00AF2799">
      <w:pPr>
        <w:pBdr>
          <w:top w:val="nil"/>
          <w:left w:val="nil"/>
          <w:bottom w:val="nil"/>
          <w:right w:val="nil"/>
          <w:between w:val="nil"/>
        </w:pBdr>
        <w:spacing w:line="360" w:lineRule="auto"/>
        <w:ind w:firstLine="709"/>
        <w:jc w:val="both"/>
        <w:rPr>
          <w:color w:val="000000"/>
          <w:sz w:val="28"/>
          <w:szCs w:val="28"/>
        </w:rPr>
      </w:pPr>
      <w:r w:rsidRPr="00AF2799">
        <w:rPr>
          <w:color w:val="000000"/>
          <w:sz w:val="28"/>
          <w:szCs w:val="28"/>
        </w:rPr>
        <w:t>Основне призначення сервісу полягає в наданні водіям онлайн-можливості для перевірки наявності штрафів та швидкої оплати. Це дозволяє водіям своєчасно погашати штрафи, уникати нарахування пені та розглядів з виконавчими службами. Завдяки цьому сервісу водії можуть оперативно отримувати актуальну інформацію про нові штрафи і перевіряти історію старих, що значно полегшує управління фінансами і адміністративними питаннями. Згідно з дослідженнями команди "Штрафи UA"</w:t>
      </w:r>
      <w:ins w:id="437" w:author="Соколов Олександр" w:date="2024-12-22T22:00:00Z">
        <w:r w:rsidR="00815BDF">
          <w:rPr>
            <w:color w:val="000000"/>
            <w:sz w:val="28"/>
            <w:szCs w:val="28"/>
            <w:lang w:val="en-US"/>
          </w:rPr>
          <w:t>[4]</w:t>
        </w:r>
      </w:ins>
      <w:r w:rsidRPr="00AF2799">
        <w:rPr>
          <w:color w:val="000000"/>
          <w:sz w:val="28"/>
          <w:szCs w:val="28"/>
        </w:rPr>
        <w:t>, близько 70% водіїв, які не сплачують штрафи, роблять це через втрату протоколів або через складність процесу сплати, а також через відсутність часу чи забування про штрафи. Застосунок вирішує ці проблеми, надаючи зручний доступ до інформації і можливість швидкої оплати, що дозволяє уникнути штрафних санкцій за несвоєчасну оплату.</w:t>
      </w:r>
    </w:p>
    <w:p w14:paraId="1A2C0402" w14:textId="1ECA0F39" w:rsidR="00AF2799" w:rsidRPr="00AF2799" w:rsidRDefault="00AF2799" w:rsidP="00AF2799">
      <w:pPr>
        <w:pBdr>
          <w:top w:val="nil"/>
          <w:left w:val="nil"/>
          <w:bottom w:val="nil"/>
          <w:right w:val="nil"/>
          <w:between w:val="nil"/>
        </w:pBdr>
        <w:spacing w:line="360" w:lineRule="auto"/>
        <w:ind w:firstLine="709"/>
        <w:jc w:val="both"/>
        <w:rPr>
          <w:color w:val="000000"/>
          <w:sz w:val="28"/>
          <w:szCs w:val="28"/>
        </w:rPr>
      </w:pPr>
      <w:r w:rsidRPr="00AF2799">
        <w:rPr>
          <w:color w:val="000000"/>
          <w:sz w:val="28"/>
          <w:szCs w:val="28"/>
        </w:rPr>
        <w:t xml:space="preserve">Telegram-бот МВС </w:t>
      </w:r>
      <w:ins w:id="438" w:author="Соколов Олександр" w:date="2024-12-22T22:00:00Z">
        <w:r w:rsidR="00815BDF" w:rsidRPr="00815BDF">
          <w:rPr>
            <w:color w:val="000000"/>
            <w:sz w:val="28"/>
            <w:szCs w:val="28"/>
          </w:rPr>
          <w:t>"</w:t>
        </w:r>
      </w:ins>
      <w:del w:id="439" w:author="Соколов Олександр" w:date="2024-12-22T22:00:00Z">
        <w:r w:rsidDel="00815BDF">
          <w:rPr>
            <w:color w:val="000000"/>
            <w:sz w:val="28"/>
            <w:szCs w:val="28"/>
          </w:rPr>
          <w:delText>«</w:delText>
        </w:r>
      </w:del>
      <w:r w:rsidRPr="00AF2799">
        <w:rPr>
          <w:color w:val="000000"/>
          <w:sz w:val="28"/>
          <w:szCs w:val="28"/>
        </w:rPr>
        <w:t>Штрафи ПДР</w:t>
      </w:r>
      <w:ins w:id="440" w:author="Соколов Олександр" w:date="2024-12-22T22:00:00Z">
        <w:r w:rsidR="00815BDF" w:rsidRPr="00815BDF">
          <w:rPr>
            <w:color w:val="000000"/>
            <w:sz w:val="28"/>
            <w:szCs w:val="28"/>
          </w:rPr>
          <w:t>"</w:t>
        </w:r>
      </w:ins>
      <w:del w:id="441" w:author="Соколов Олександр" w:date="2024-12-22T22:00:00Z">
        <w:r w:rsidDel="00815BDF">
          <w:rPr>
            <w:color w:val="000000"/>
            <w:sz w:val="28"/>
            <w:szCs w:val="28"/>
          </w:rPr>
          <w:delText xml:space="preserve">» </w:delText>
        </w:r>
      </w:del>
      <w:del w:id="442" w:author="Соколов Олександр" w:date="2024-12-22T22:37:00Z">
        <w:r w:rsidDel="00BA4E41">
          <w:rPr>
            <w:color w:val="000000"/>
            <w:sz w:val="28"/>
            <w:szCs w:val="28"/>
            <w:lang w:val="en-US"/>
          </w:rPr>
          <w:delText>[5]</w:delText>
        </w:r>
      </w:del>
      <w:ins w:id="443" w:author="Соколов Олександр" w:date="2024-12-22T22:37:00Z">
        <w:r w:rsidR="00BA4E41">
          <w:rPr>
            <w:color w:val="000000"/>
            <w:sz w:val="28"/>
            <w:szCs w:val="28"/>
            <w:lang w:val="en-US"/>
          </w:rPr>
          <w:tab/>
        </w:r>
      </w:ins>
      <w:r>
        <w:rPr>
          <w:color w:val="000000"/>
          <w:sz w:val="28"/>
          <w:szCs w:val="28"/>
          <w:lang w:val="en-US"/>
        </w:rPr>
        <w:t xml:space="preserve"> </w:t>
      </w:r>
      <w:r w:rsidRPr="00AF2799">
        <w:rPr>
          <w:color w:val="000000"/>
          <w:sz w:val="28"/>
          <w:szCs w:val="28"/>
        </w:rPr>
        <w:t>є офіційним інструментом для перевірки штрафів за порушення ПДР в Україні. Цей бот дозволяє користувачам швидко отримати інформацію про наявність штрафів, що були зафіксовані автоматичними системами або патрульними поліцейськими. Крім того, бот надає можливість здійснити оплату штрафів безпосередньо через додаток, що робить процес сплати зручним і швидким.</w:t>
      </w:r>
    </w:p>
    <w:p w14:paraId="38D7FFC3" w14:textId="77777777" w:rsidR="00FE56FB" w:rsidRDefault="00AF2799" w:rsidP="00AF2799">
      <w:pPr>
        <w:pBdr>
          <w:top w:val="nil"/>
          <w:left w:val="nil"/>
          <w:bottom w:val="nil"/>
          <w:right w:val="nil"/>
          <w:between w:val="nil"/>
        </w:pBdr>
        <w:spacing w:line="360" w:lineRule="auto"/>
        <w:ind w:firstLine="709"/>
        <w:jc w:val="both"/>
        <w:rPr>
          <w:color w:val="000000"/>
          <w:sz w:val="28"/>
          <w:szCs w:val="28"/>
        </w:rPr>
      </w:pPr>
      <w:r w:rsidRPr="00AF2799">
        <w:rPr>
          <w:color w:val="000000"/>
          <w:sz w:val="28"/>
          <w:szCs w:val="28"/>
        </w:rPr>
        <w:t>Однією з основних переваг Telegram-бота є його доступність та простота використання. Користувачі можуть без зайвих труднощів перевіряти свої штрафи та оплачувати їх, не покидаючи месенджер. Бот надає актуальні дані про порушення, що дозволяє водіям бути в курсі своїх обов'язків і виконувати їх своєчасно, мінімізуючи ризик додаткових штрафів за прострочення.</w:t>
      </w:r>
    </w:p>
    <w:p w14:paraId="40364FE4" w14:textId="025FBEFA" w:rsidR="00DF443F" w:rsidRDefault="00DF443F" w:rsidP="000E6BCA">
      <w:pPr>
        <w:pBdr>
          <w:top w:val="nil"/>
          <w:left w:val="nil"/>
          <w:bottom w:val="nil"/>
          <w:right w:val="nil"/>
          <w:between w:val="nil"/>
        </w:pBdr>
        <w:spacing w:line="360" w:lineRule="auto"/>
        <w:ind w:firstLine="709"/>
        <w:jc w:val="both"/>
        <w:outlineLvl w:val="1"/>
        <w:rPr>
          <w:color w:val="000000"/>
          <w:sz w:val="28"/>
          <w:szCs w:val="28"/>
        </w:rPr>
      </w:pPr>
      <w:bookmarkStart w:id="444" w:name="_Toc185798419"/>
      <w:r>
        <w:rPr>
          <w:color w:val="000000"/>
          <w:sz w:val="28"/>
          <w:szCs w:val="28"/>
        </w:rPr>
        <w:lastRenderedPageBreak/>
        <w:t>1.3 Висновки</w:t>
      </w:r>
      <w:bookmarkEnd w:id="444"/>
    </w:p>
    <w:p w14:paraId="3272181A" w14:textId="3F483A2F" w:rsidR="00DF443F" w:rsidRPr="00DF443F" w:rsidRDefault="00DF443F" w:rsidP="00DF443F">
      <w:pPr>
        <w:pBdr>
          <w:top w:val="nil"/>
          <w:left w:val="nil"/>
          <w:bottom w:val="nil"/>
          <w:right w:val="nil"/>
          <w:between w:val="nil"/>
        </w:pBdr>
        <w:spacing w:line="360" w:lineRule="auto"/>
        <w:ind w:firstLine="709"/>
        <w:jc w:val="both"/>
        <w:rPr>
          <w:color w:val="000000"/>
          <w:sz w:val="28"/>
          <w:szCs w:val="28"/>
        </w:rPr>
      </w:pPr>
      <w:r w:rsidRPr="00DF443F">
        <w:rPr>
          <w:color w:val="000000"/>
          <w:sz w:val="28"/>
          <w:szCs w:val="28"/>
        </w:rPr>
        <w:t>У розділі було проведено аналіз існуючих програмних продуктів та сервісів, пов'язаних з фіксацією адміністративних правопорушень у сфері забезпечення безпеки дорожнього руху. Вивчення цих продуктів показало важливість створення зручних і доступних для громадян інструментів, які дозволяють ефективно взаємодіяти з державними системами, перевіряти наявність штрафів, оплачувати їх та отримувати актуальні сповіщення.</w:t>
      </w:r>
    </w:p>
    <w:p w14:paraId="2A13915E" w14:textId="73DEBED4" w:rsidR="00DF443F" w:rsidRPr="00DF443F" w:rsidRDefault="00DF443F" w:rsidP="00DF443F">
      <w:pPr>
        <w:pBdr>
          <w:top w:val="nil"/>
          <w:left w:val="nil"/>
          <w:bottom w:val="nil"/>
          <w:right w:val="nil"/>
          <w:between w:val="nil"/>
        </w:pBdr>
        <w:spacing w:line="360" w:lineRule="auto"/>
        <w:ind w:firstLine="709"/>
        <w:jc w:val="both"/>
        <w:rPr>
          <w:color w:val="000000"/>
          <w:sz w:val="28"/>
          <w:szCs w:val="28"/>
        </w:rPr>
      </w:pPr>
      <w:r w:rsidRPr="00DF443F">
        <w:rPr>
          <w:color w:val="000000"/>
          <w:sz w:val="28"/>
          <w:szCs w:val="28"/>
        </w:rPr>
        <w:t>Розглянуто функціонал таких сервісів, як "Електронний кабінет водія"</w:t>
      </w:r>
      <w:ins w:id="445" w:author="Соколов Олександр" w:date="2024-12-22T22:01:00Z">
        <w:r w:rsidR="00815BDF">
          <w:rPr>
            <w:color w:val="000000"/>
            <w:sz w:val="28"/>
            <w:szCs w:val="28"/>
            <w:lang w:val="en-US"/>
          </w:rPr>
          <w:t>[1]</w:t>
        </w:r>
      </w:ins>
      <w:r w:rsidRPr="00DF443F">
        <w:rPr>
          <w:color w:val="000000"/>
          <w:sz w:val="28"/>
          <w:szCs w:val="28"/>
        </w:rPr>
        <w:t>, "Штрафи UA"</w:t>
      </w:r>
      <w:ins w:id="446" w:author="Соколов Олександр" w:date="2024-12-22T22:01:00Z">
        <w:r w:rsidR="00815BDF">
          <w:rPr>
            <w:color w:val="000000"/>
            <w:sz w:val="28"/>
            <w:szCs w:val="28"/>
            <w:lang w:val="en-US"/>
          </w:rPr>
          <w:t>[4]</w:t>
        </w:r>
      </w:ins>
      <w:r w:rsidRPr="00DF443F">
        <w:rPr>
          <w:color w:val="000000"/>
          <w:sz w:val="28"/>
          <w:szCs w:val="28"/>
        </w:rPr>
        <w:t xml:space="preserve">, </w:t>
      </w:r>
      <w:proofErr w:type="spellStart"/>
      <w:r w:rsidRPr="00DF443F">
        <w:rPr>
          <w:color w:val="000000"/>
          <w:sz w:val="28"/>
          <w:szCs w:val="28"/>
        </w:rPr>
        <w:t>Telegram</w:t>
      </w:r>
      <w:proofErr w:type="spellEnd"/>
      <w:r w:rsidRPr="00DF443F">
        <w:rPr>
          <w:color w:val="000000"/>
          <w:sz w:val="28"/>
          <w:szCs w:val="28"/>
        </w:rPr>
        <w:t>-боти та інші, які забезпечують водіям можливість швидко отримувати необхідну інформацію щодо адміністративних правопорушень. Це дозволяє знизити ризики забуття або затримки сплати штрафів, що, в свою чергу, допомагає уникнути нарахування пені та інших проблем.</w:t>
      </w:r>
    </w:p>
    <w:p w14:paraId="1C69B866" w14:textId="2B4B1D64" w:rsidR="00DF443F" w:rsidRPr="00DF443F" w:rsidRDefault="00DF443F" w:rsidP="00DF443F">
      <w:pPr>
        <w:pBdr>
          <w:top w:val="nil"/>
          <w:left w:val="nil"/>
          <w:bottom w:val="nil"/>
          <w:right w:val="nil"/>
          <w:between w:val="nil"/>
        </w:pBdr>
        <w:spacing w:line="360" w:lineRule="auto"/>
        <w:ind w:firstLine="709"/>
        <w:jc w:val="both"/>
        <w:rPr>
          <w:color w:val="000000"/>
          <w:sz w:val="28"/>
          <w:szCs w:val="28"/>
        </w:rPr>
      </w:pPr>
      <w:r w:rsidRPr="00DF443F">
        <w:rPr>
          <w:color w:val="000000"/>
          <w:sz w:val="28"/>
          <w:szCs w:val="28"/>
        </w:rPr>
        <w:t>Вивчення існуючих рішень дало змогу визначити ключові компоненти системи, які повинні бути включені в розробку, а також визначити потенційні проблеми, що потребують подальшого вдосконалення. Розробка таких сервісів важлива для підвищення ефективності процесів фіксації порушень ПДР та їх обробки.</w:t>
      </w:r>
    </w:p>
    <w:p w14:paraId="2E2E35FE" w14:textId="1ED3D2BC" w:rsidR="00DF443F" w:rsidRDefault="00DF443F" w:rsidP="00DF443F">
      <w:pPr>
        <w:pBdr>
          <w:top w:val="nil"/>
          <w:left w:val="nil"/>
          <w:bottom w:val="nil"/>
          <w:right w:val="nil"/>
          <w:between w:val="nil"/>
        </w:pBdr>
        <w:spacing w:line="360" w:lineRule="auto"/>
        <w:ind w:firstLine="709"/>
        <w:jc w:val="both"/>
        <w:rPr>
          <w:color w:val="000000"/>
          <w:sz w:val="28"/>
          <w:szCs w:val="28"/>
        </w:rPr>
      </w:pPr>
      <w:r w:rsidRPr="00DF443F">
        <w:rPr>
          <w:color w:val="000000"/>
          <w:sz w:val="28"/>
          <w:szCs w:val="28"/>
        </w:rPr>
        <w:t>Аналіз показав, що інтеграція сучасних технологій, зокрема мобільних додатків і чат-ботів, є важливим кроком до покращення доступу громадян до інформації та спрощення процесів сплати штрафів.</w:t>
      </w:r>
    </w:p>
    <w:p w14:paraId="0F6C031D" w14:textId="1092EA2D" w:rsidR="00FE56FB" w:rsidRPr="00FE56FB" w:rsidRDefault="00FE56FB" w:rsidP="00AF2799">
      <w:pPr>
        <w:pBdr>
          <w:top w:val="nil"/>
          <w:left w:val="nil"/>
          <w:bottom w:val="nil"/>
          <w:right w:val="nil"/>
          <w:between w:val="nil"/>
        </w:pBdr>
        <w:spacing w:line="360" w:lineRule="auto"/>
        <w:ind w:firstLine="709"/>
        <w:jc w:val="both"/>
        <w:rPr>
          <w:color w:val="000000"/>
          <w:sz w:val="28"/>
          <w:szCs w:val="28"/>
        </w:rPr>
      </w:pPr>
    </w:p>
    <w:p w14:paraId="7E06FA9E" w14:textId="517BA4BF" w:rsidR="008F106F" w:rsidRDefault="00B079CE" w:rsidP="00AF2799">
      <w:pPr>
        <w:pBdr>
          <w:top w:val="nil"/>
          <w:left w:val="nil"/>
          <w:bottom w:val="nil"/>
          <w:right w:val="nil"/>
          <w:between w:val="nil"/>
        </w:pBdr>
        <w:spacing w:line="360" w:lineRule="auto"/>
        <w:ind w:firstLine="709"/>
        <w:jc w:val="both"/>
        <w:rPr>
          <w:sz w:val="28"/>
          <w:szCs w:val="28"/>
        </w:rPr>
      </w:pPr>
      <w:r>
        <w:br w:type="page"/>
      </w:r>
    </w:p>
    <w:p w14:paraId="6CC973C2" w14:textId="77777777" w:rsidR="008F106F" w:rsidRDefault="00B079CE" w:rsidP="00F16BA7">
      <w:pPr>
        <w:keepNext/>
        <w:keepLines/>
        <w:pageBreakBefore/>
        <w:spacing w:before="240" w:after="120" w:line="276" w:lineRule="auto"/>
        <w:ind w:left="357" w:hanging="357"/>
        <w:jc w:val="center"/>
        <w:outlineLvl w:val="0"/>
        <w:rPr>
          <w:b/>
          <w:smallCaps/>
          <w:sz w:val="28"/>
          <w:szCs w:val="28"/>
        </w:rPr>
      </w:pPr>
      <w:bookmarkStart w:id="447" w:name="_heading=h.tyjcwt" w:colFirst="0" w:colLast="0"/>
      <w:bookmarkStart w:id="448" w:name="_Toc185798420"/>
      <w:bookmarkEnd w:id="447"/>
      <w:r>
        <w:rPr>
          <w:b/>
          <w:smallCaps/>
          <w:sz w:val="28"/>
          <w:szCs w:val="28"/>
        </w:rPr>
        <w:lastRenderedPageBreak/>
        <w:t>2</w:t>
      </w:r>
      <w:r>
        <w:rPr>
          <w:b/>
          <w:smallCaps/>
          <w:sz w:val="28"/>
          <w:szCs w:val="28"/>
        </w:rPr>
        <w:tab/>
        <w:t>ПОСТАНОВКА ЗАВДАННЯ</w:t>
      </w:r>
      <w:bookmarkEnd w:id="448"/>
    </w:p>
    <w:p w14:paraId="6FE731B9" w14:textId="01E087D9" w:rsidR="00F16BA7" w:rsidRPr="00F16BA7" w:rsidRDefault="00F16BA7" w:rsidP="00F16BA7">
      <w:pPr>
        <w:spacing w:line="360" w:lineRule="auto"/>
        <w:ind w:firstLine="709"/>
        <w:jc w:val="both"/>
        <w:outlineLvl w:val="1"/>
        <w:rPr>
          <w:sz w:val="28"/>
          <w:szCs w:val="28"/>
        </w:rPr>
      </w:pPr>
      <w:bookmarkStart w:id="449" w:name="_Toc185798421"/>
      <w:r>
        <w:rPr>
          <w:sz w:val="28"/>
          <w:szCs w:val="28"/>
        </w:rPr>
        <w:t>2.1 Завдання</w:t>
      </w:r>
      <w:bookmarkEnd w:id="449"/>
      <w:r>
        <w:rPr>
          <w:sz w:val="28"/>
          <w:szCs w:val="28"/>
        </w:rPr>
        <w:t xml:space="preserve"> </w:t>
      </w:r>
    </w:p>
    <w:p w14:paraId="401507FF" w14:textId="47D757B4" w:rsidR="00F16BA7" w:rsidRDefault="00C13835" w:rsidP="00C13835">
      <w:pPr>
        <w:spacing w:line="360" w:lineRule="auto"/>
        <w:ind w:firstLine="708"/>
        <w:jc w:val="both"/>
        <w:rPr>
          <w:sz w:val="28"/>
          <w:szCs w:val="28"/>
        </w:rPr>
      </w:pPr>
      <w:r w:rsidRPr="00C13835">
        <w:rPr>
          <w:sz w:val="28"/>
          <w:szCs w:val="28"/>
        </w:rPr>
        <w:t xml:space="preserve">Завданням курсової роботи є розробка бази даних для підтримки фіксації адміністративних правопорушень у сфері забезпечення безпеки дорожнього руху. База даних має бути орієнтована на ефективну обробку та зберігання інформації про правопорушення, порушників, транспортні засоби, штрафи та інші адміністративні процеси. </w:t>
      </w:r>
    </w:p>
    <w:p w14:paraId="2B959CFB" w14:textId="77777777" w:rsidR="00F16BA7" w:rsidRPr="00C13835" w:rsidRDefault="00F16BA7" w:rsidP="00F16BA7">
      <w:pPr>
        <w:spacing w:line="360" w:lineRule="auto"/>
        <w:ind w:firstLine="708"/>
        <w:jc w:val="both"/>
        <w:rPr>
          <w:sz w:val="28"/>
          <w:szCs w:val="28"/>
        </w:rPr>
      </w:pPr>
      <w:r w:rsidRPr="00C13835">
        <w:rPr>
          <w:sz w:val="28"/>
          <w:szCs w:val="28"/>
        </w:rPr>
        <w:t>Основні завдання курсової роботи:</w:t>
      </w:r>
    </w:p>
    <w:p w14:paraId="25B41B75" w14:textId="77777777" w:rsidR="00F16BA7" w:rsidRPr="00C13835" w:rsidRDefault="00F16BA7" w:rsidP="00F16BA7">
      <w:pPr>
        <w:numPr>
          <w:ilvl w:val="0"/>
          <w:numId w:val="8"/>
        </w:numPr>
        <w:spacing w:line="360" w:lineRule="auto"/>
        <w:ind w:left="0" w:firstLine="709"/>
        <w:jc w:val="both"/>
        <w:rPr>
          <w:sz w:val="28"/>
          <w:szCs w:val="28"/>
        </w:rPr>
      </w:pPr>
      <w:r>
        <w:rPr>
          <w:sz w:val="28"/>
          <w:szCs w:val="28"/>
        </w:rPr>
        <w:t>а</w:t>
      </w:r>
      <w:r w:rsidRPr="00C13835">
        <w:rPr>
          <w:sz w:val="28"/>
          <w:szCs w:val="28"/>
        </w:rPr>
        <w:t>наліз предметного середовища</w:t>
      </w:r>
      <w:r>
        <w:rPr>
          <w:sz w:val="28"/>
          <w:szCs w:val="28"/>
          <w:lang w:val="en-US"/>
        </w:rPr>
        <w:t>;</w:t>
      </w:r>
    </w:p>
    <w:p w14:paraId="098E1BEB" w14:textId="77777777" w:rsidR="00F16BA7" w:rsidRPr="00C13835" w:rsidRDefault="00F16BA7" w:rsidP="00F16BA7">
      <w:pPr>
        <w:numPr>
          <w:ilvl w:val="0"/>
          <w:numId w:val="8"/>
        </w:numPr>
        <w:spacing w:line="360" w:lineRule="auto"/>
        <w:ind w:left="0" w:firstLine="709"/>
        <w:jc w:val="both"/>
        <w:rPr>
          <w:sz w:val="28"/>
          <w:szCs w:val="28"/>
        </w:rPr>
      </w:pPr>
      <w:r>
        <w:rPr>
          <w:sz w:val="28"/>
          <w:szCs w:val="28"/>
        </w:rPr>
        <w:t>п</w:t>
      </w:r>
      <w:r w:rsidRPr="00C13835">
        <w:rPr>
          <w:sz w:val="28"/>
          <w:szCs w:val="28"/>
        </w:rPr>
        <w:t>обудова ER-моделі</w:t>
      </w:r>
      <w:r>
        <w:rPr>
          <w:sz w:val="28"/>
          <w:szCs w:val="28"/>
          <w:lang w:val="en-US"/>
        </w:rPr>
        <w:t>;</w:t>
      </w:r>
    </w:p>
    <w:p w14:paraId="2BD1B3A1" w14:textId="77777777" w:rsidR="00F16BA7" w:rsidRPr="00C13835" w:rsidRDefault="00F16BA7" w:rsidP="00F16BA7">
      <w:pPr>
        <w:numPr>
          <w:ilvl w:val="0"/>
          <w:numId w:val="8"/>
        </w:numPr>
        <w:spacing w:line="360" w:lineRule="auto"/>
        <w:ind w:left="0" w:firstLine="709"/>
        <w:jc w:val="both"/>
        <w:rPr>
          <w:sz w:val="28"/>
          <w:szCs w:val="28"/>
        </w:rPr>
      </w:pPr>
      <w:r>
        <w:rPr>
          <w:sz w:val="28"/>
          <w:szCs w:val="28"/>
          <w:lang w:val="en-US"/>
        </w:rPr>
        <w:t>п</w:t>
      </w:r>
      <w:r w:rsidRPr="00C13835">
        <w:rPr>
          <w:sz w:val="28"/>
          <w:szCs w:val="28"/>
        </w:rPr>
        <w:t>обудова реляційної схеми</w:t>
      </w:r>
      <w:r>
        <w:rPr>
          <w:sz w:val="28"/>
          <w:szCs w:val="28"/>
          <w:lang w:val="en-US"/>
        </w:rPr>
        <w:t>;</w:t>
      </w:r>
    </w:p>
    <w:p w14:paraId="26E4F63D" w14:textId="77777777" w:rsidR="00F16BA7" w:rsidRPr="00C13835" w:rsidRDefault="00F16BA7" w:rsidP="00F16BA7">
      <w:pPr>
        <w:numPr>
          <w:ilvl w:val="0"/>
          <w:numId w:val="8"/>
        </w:numPr>
        <w:spacing w:line="360" w:lineRule="auto"/>
        <w:ind w:left="0" w:firstLine="709"/>
        <w:jc w:val="both"/>
        <w:rPr>
          <w:sz w:val="28"/>
          <w:szCs w:val="28"/>
        </w:rPr>
      </w:pPr>
      <w:r>
        <w:rPr>
          <w:sz w:val="28"/>
          <w:szCs w:val="28"/>
        </w:rPr>
        <w:t>с</w:t>
      </w:r>
      <w:r w:rsidRPr="00C13835">
        <w:rPr>
          <w:sz w:val="28"/>
          <w:szCs w:val="28"/>
        </w:rPr>
        <w:t>творення бази даних</w:t>
      </w:r>
      <w:r>
        <w:rPr>
          <w:sz w:val="28"/>
          <w:szCs w:val="28"/>
          <w:lang w:val="en-US"/>
        </w:rPr>
        <w:t>;</w:t>
      </w:r>
    </w:p>
    <w:p w14:paraId="38C75854" w14:textId="77777777" w:rsidR="00F16BA7" w:rsidRPr="00C13835" w:rsidRDefault="00F16BA7" w:rsidP="00F16BA7">
      <w:pPr>
        <w:numPr>
          <w:ilvl w:val="0"/>
          <w:numId w:val="8"/>
        </w:numPr>
        <w:spacing w:line="360" w:lineRule="auto"/>
        <w:ind w:left="0" w:firstLine="709"/>
        <w:jc w:val="both"/>
        <w:rPr>
          <w:sz w:val="28"/>
          <w:szCs w:val="28"/>
        </w:rPr>
      </w:pPr>
      <w:r>
        <w:rPr>
          <w:sz w:val="28"/>
          <w:szCs w:val="28"/>
          <w:lang w:val="en-US"/>
        </w:rPr>
        <w:t>c</w:t>
      </w:r>
      <w:r w:rsidRPr="00C13835">
        <w:rPr>
          <w:sz w:val="28"/>
          <w:szCs w:val="28"/>
        </w:rPr>
        <w:t>творення користувачів бази даних</w:t>
      </w:r>
      <w:r>
        <w:rPr>
          <w:sz w:val="28"/>
          <w:szCs w:val="28"/>
          <w:lang w:val="en-US"/>
        </w:rPr>
        <w:t>;</w:t>
      </w:r>
    </w:p>
    <w:p w14:paraId="52946402" w14:textId="77777777" w:rsidR="00F16BA7" w:rsidRPr="00C13835" w:rsidRDefault="00F16BA7" w:rsidP="00F16BA7">
      <w:pPr>
        <w:numPr>
          <w:ilvl w:val="0"/>
          <w:numId w:val="8"/>
        </w:numPr>
        <w:spacing w:line="360" w:lineRule="auto"/>
        <w:ind w:left="0" w:firstLine="709"/>
        <w:jc w:val="both"/>
        <w:rPr>
          <w:sz w:val="28"/>
          <w:szCs w:val="28"/>
        </w:rPr>
      </w:pPr>
      <w:r>
        <w:rPr>
          <w:sz w:val="28"/>
          <w:szCs w:val="28"/>
        </w:rPr>
        <w:t>і</w:t>
      </w:r>
      <w:r w:rsidRPr="00C13835">
        <w:rPr>
          <w:sz w:val="28"/>
          <w:szCs w:val="28"/>
        </w:rPr>
        <w:t>мпорт даних</w:t>
      </w:r>
      <w:r>
        <w:rPr>
          <w:sz w:val="28"/>
          <w:szCs w:val="28"/>
          <w:lang w:val="en-US"/>
        </w:rPr>
        <w:t>;</w:t>
      </w:r>
    </w:p>
    <w:p w14:paraId="21CD843C" w14:textId="77777777" w:rsidR="00F16BA7" w:rsidRPr="00C13835" w:rsidRDefault="00F16BA7" w:rsidP="00F16BA7">
      <w:pPr>
        <w:numPr>
          <w:ilvl w:val="0"/>
          <w:numId w:val="8"/>
        </w:numPr>
        <w:spacing w:line="360" w:lineRule="auto"/>
        <w:ind w:left="0" w:firstLine="709"/>
        <w:jc w:val="both"/>
        <w:rPr>
          <w:sz w:val="28"/>
          <w:szCs w:val="28"/>
        </w:rPr>
      </w:pPr>
      <w:r>
        <w:rPr>
          <w:sz w:val="28"/>
          <w:szCs w:val="28"/>
        </w:rPr>
        <w:t>с</w:t>
      </w:r>
      <w:r w:rsidRPr="00C13835">
        <w:rPr>
          <w:sz w:val="28"/>
          <w:szCs w:val="28"/>
        </w:rPr>
        <w:t>творення SQL запитів</w:t>
      </w:r>
      <w:r>
        <w:rPr>
          <w:sz w:val="28"/>
          <w:szCs w:val="28"/>
          <w:lang w:val="en-US"/>
        </w:rPr>
        <w:t>;</w:t>
      </w:r>
    </w:p>
    <w:p w14:paraId="2B4C5CEC" w14:textId="20E3113F" w:rsidR="00F16BA7" w:rsidRPr="00F16BA7" w:rsidRDefault="00F16BA7" w:rsidP="008963C4">
      <w:pPr>
        <w:numPr>
          <w:ilvl w:val="0"/>
          <w:numId w:val="8"/>
        </w:numPr>
        <w:spacing w:line="360" w:lineRule="auto"/>
        <w:ind w:left="0" w:firstLine="708"/>
        <w:jc w:val="both"/>
        <w:rPr>
          <w:sz w:val="28"/>
          <w:szCs w:val="28"/>
        </w:rPr>
      </w:pPr>
      <w:r w:rsidRPr="00F16BA7">
        <w:rPr>
          <w:sz w:val="28"/>
          <w:szCs w:val="28"/>
        </w:rPr>
        <w:t>о</w:t>
      </w:r>
      <w:r w:rsidRPr="00C13835">
        <w:rPr>
          <w:sz w:val="28"/>
          <w:szCs w:val="28"/>
        </w:rPr>
        <w:t>птимізація роботи запиті</w:t>
      </w:r>
      <w:r w:rsidRPr="00F16BA7">
        <w:rPr>
          <w:sz w:val="28"/>
          <w:szCs w:val="28"/>
        </w:rPr>
        <w:t>в.</w:t>
      </w:r>
    </w:p>
    <w:p w14:paraId="27ED5250" w14:textId="410725A9" w:rsidR="00F16BA7" w:rsidRPr="00F16BA7" w:rsidRDefault="00F16BA7" w:rsidP="00F16BA7">
      <w:pPr>
        <w:spacing w:line="360" w:lineRule="auto"/>
        <w:ind w:firstLine="709"/>
        <w:jc w:val="both"/>
        <w:outlineLvl w:val="1"/>
        <w:rPr>
          <w:sz w:val="28"/>
          <w:szCs w:val="28"/>
        </w:rPr>
      </w:pPr>
      <w:bookmarkStart w:id="450" w:name="_Toc185798422"/>
      <w:r>
        <w:rPr>
          <w:sz w:val="28"/>
          <w:szCs w:val="28"/>
        </w:rPr>
        <w:t>2.2 Мета</w:t>
      </w:r>
      <w:bookmarkEnd w:id="450"/>
    </w:p>
    <w:p w14:paraId="40FB11AB" w14:textId="05C3B575" w:rsidR="00C13835" w:rsidRDefault="00C13835" w:rsidP="00C13835">
      <w:pPr>
        <w:spacing w:line="360" w:lineRule="auto"/>
        <w:ind w:firstLine="708"/>
        <w:jc w:val="both"/>
        <w:rPr>
          <w:sz w:val="28"/>
          <w:szCs w:val="28"/>
        </w:rPr>
      </w:pPr>
      <w:r w:rsidRPr="00C13835">
        <w:rPr>
          <w:sz w:val="28"/>
          <w:szCs w:val="28"/>
        </w:rPr>
        <w:t>Метою роботи є створення інструменту для автоматизації збору, зберігання та обробки даних, що стосуються порушень правил дорожнього руху, та забезпечення можливості оперативного доступу до цих даних для відповідальних органів.</w:t>
      </w:r>
    </w:p>
    <w:p w14:paraId="208560F9" w14:textId="27B618C2" w:rsidR="00F16BA7" w:rsidRPr="00C13835" w:rsidRDefault="00F16BA7" w:rsidP="00F16BA7">
      <w:pPr>
        <w:spacing w:line="360" w:lineRule="auto"/>
        <w:ind w:firstLine="709"/>
        <w:jc w:val="both"/>
        <w:outlineLvl w:val="1"/>
        <w:rPr>
          <w:sz w:val="28"/>
          <w:szCs w:val="28"/>
        </w:rPr>
      </w:pPr>
      <w:bookmarkStart w:id="451" w:name="_Toc185798423"/>
      <w:r>
        <w:rPr>
          <w:sz w:val="28"/>
          <w:szCs w:val="28"/>
        </w:rPr>
        <w:t>2.2 Вимоги до бази даних</w:t>
      </w:r>
      <w:bookmarkEnd w:id="451"/>
    </w:p>
    <w:p w14:paraId="7AE1B305" w14:textId="77777777" w:rsidR="00C13835" w:rsidRPr="00C13835" w:rsidRDefault="00C13835" w:rsidP="00C13835">
      <w:pPr>
        <w:spacing w:line="360" w:lineRule="auto"/>
        <w:ind w:firstLine="708"/>
        <w:jc w:val="both"/>
        <w:rPr>
          <w:sz w:val="28"/>
          <w:szCs w:val="28"/>
        </w:rPr>
      </w:pPr>
      <w:r w:rsidRPr="00C13835">
        <w:rPr>
          <w:sz w:val="28"/>
          <w:szCs w:val="28"/>
        </w:rPr>
        <w:t>Основні вимоги до бази даних:</w:t>
      </w:r>
    </w:p>
    <w:p w14:paraId="3F9DC838" w14:textId="674BDCC1" w:rsidR="00C13835" w:rsidRPr="00C13835" w:rsidRDefault="008032FA" w:rsidP="008032FA">
      <w:pPr>
        <w:numPr>
          <w:ilvl w:val="0"/>
          <w:numId w:val="7"/>
        </w:numPr>
        <w:tabs>
          <w:tab w:val="clear" w:pos="720"/>
          <w:tab w:val="left" w:pos="709"/>
        </w:tabs>
        <w:spacing w:line="360" w:lineRule="auto"/>
        <w:ind w:left="0" w:firstLine="709"/>
        <w:jc w:val="both"/>
        <w:rPr>
          <w:sz w:val="28"/>
          <w:szCs w:val="28"/>
        </w:rPr>
      </w:pPr>
      <w:r>
        <w:rPr>
          <w:sz w:val="28"/>
          <w:szCs w:val="28"/>
        </w:rPr>
        <w:t>с</w:t>
      </w:r>
      <w:r w:rsidR="00C13835" w:rsidRPr="00C13835">
        <w:rPr>
          <w:sz w:val="28"/>
          <w:szCs w:val="28"/>
        </w:rPr>
        <w:t>истема повинна забезпечити коректне зберігання даних про порушення, порушників, штрафи, транспортні засоби, а також можливість пошуку, фільтрації та створення звітів</w:t>
      </w:r>
      <w:r w:rsidR="00C13835">
        <w:rPr>
          <w:sz w:val="28"/>
          <w:szCs w:val="28"/>
          <w:lang w:val="en-US"/>
        </w:rPr>
        <w:t>;</w:t>
      </w:r>
    </w:p>
    <w:p w14:paraId="2316DA7F" w14:textId="493ACACE" w:rsidR="00C13835" w:rsidRPr="00C13835" w:rsidRDefault="00C13835" w:rsidP="008032FA">
      <w:pPr>
        <w:numPr>
          <w:ilvl w:val="0"/>
          <w:numId w:val="7"/>
        </w:numPr>
        <w:tabs>
          <w:tab w:val="clear" w:pos="720"/>
          <w:tab w:val="left" w:pos="709"/>
        </w:tabs>
        <w:spacing w:line="360" w:lineRule="auto"/>
        <w:ind w:left="0" w:firstLine="709"/>
        <w:jc w:val="both"/>
        <w:rPr>
          <w:sz w:val="28"/>
          <w:szCs w:val="28"/>
        </w:rPr>
      </w:pPr>
      <w:r w:rsidRPr="00C13835">
        <w:rPr>
          <w:sz w:val="28"/>
          <w:szCs w:val="28"/>
        </w:rPr>
        <w:t>необхідно забезпечити правильність і узгодженість інформації, що зберігається в базі, шляхом введення необхідних обмежень і перевірок</w:t>
      </w:r>
      <w:r w:rsidR="00BE0823">
        <w:rPr>
          <w:sz w:val="28"/>
          <w:szCs w:val="28"/>
          <w:lang w:val="en-US"/>
        </w:rPr>
        <w:t>;</w:t>
      </w:r>
    </w:p>
    <w:p w14:paraId="3EC8FEEC" w14:textId="1352B425" w:rsidR="00C13835" w:rsidRPr="00C13835" w:rsidRDefault="00C13835" w:rsidP="008032FA">
      <w:pPr>
        <w:numPr>
          <w:ilvl w:val="0"/>
          <w:numId w:val="7"/>
        </w:numPr>
        <w:tabs>
          <w:tab w:val="clear" w:pos="720"/>
          <w:tab w:val="left" w:pos="709"/>
        </w:tabs>
        <w:spacing w:line="360" w:lineRule="auto"/>
        <w:ind w:left="0" w:firstLine="709"/>
        <w:jc w:val="both"/>
        <w:rPr>
          <w:sz w:val="28"/>
          <w:szCs w:val="28"/>
        </w:rPr>
      </w:pPr>
      <w:r w:rsidRPr="00C13835">
        <w:rPr>
          <w:sz w:val="28"/>
          <w:szCs w:val="28"/>
        </w:rPr>
        <w:lastRenderedPageBreak/>
        <w:t>база даних повинна ефективно зберігати тільки необхідну для виконання завдань інформацію, уникаючи дублювання даних</w:t>
      </w:r>
      <w:r w:rsidR="00BE0823">
        <w:rPr>
          <w:sz w:val="28"/>
          <w:szCs w:val="28"/>
          <w:lang w:val="en-US"/>
        </w:rPr>
        <w:t>;</w:t>
      </w:r>
    </w:p>
    <w:p w14:paraId="3FE873D5" w14:textId="2CD7E30B" w:rsidR="00C13835" w:rsidRPr="00C13835" w:rsidRDefault="00C13835" w:rsidP="008032FA">
      <w:pPr>
        <w:numPr>
          <w:ilvl w:val="0"/>
          <w:numId w:val="7"/>
        </w:numPr>
        <w:tabs>
          <w:tab w:val="clear" w:pos="720"/>
          <w:tab w:val="left" w:pos="709"/>
        </w:tabs>
        <w:spacing w:line="360" w:lineRule="auto"/>
        <w:ind w:left="0" w:firstLine="709"/>
        <w:jc w:val="both"/>
        <w:rPr>
          <w:sz w:val="28"/>
          <w:szCs w:val="28"/>
        </w:rPr>
      </w:pPr>
      <w:r w:rsidRPr="00C13835">
        <w:rPr>
          <w:sz w:val="28"/>
          <w:szCs w:val="28"/>
        </w:rPr>
        <w:t>система повинна передбачати можливість використання бази кількома категоріями користувачів з різними рівнями доступу</w:t>
      </w:r>
      <w:r w:rsidR="00BE0823">
        <w:rPr>
          <w:sz w:val="28"/>
          <w:szCs w:val="28"/>
          <w:lang w:val="en-US"/>
        </w:rPr>
        <w:t>;</w:t>
      </w:r>
    </w:p>
    <w:p w14:paraId="61DA1CDE" w14:textId="1EC039D2" w:rsidR="00F16BA7" w:rsidRPr="00F16BA7" w:rsidRDefault="00C13835" w:rsidP="004D0716">
      <w:pPr>
        <w:numPr>
          <w:ilvl w:val="0"/>
          <w:numId w:val="7"/>
        </w:numPr>
        <w:tabs>
          <w:tab w:val="clear" w:pos="720"/>
          <w:tab w:val="left" w:pos="709"/>
        </w:tabs>
        <w:spacing w:line="360" w:lineRule="auto"/>
        <w:ind w:left="0" w:firstLine="709"/>
        <w:jc w:val="both"/>
        <w:rPr>
          <w:sz w:val="28"/>
          <w:szCs w:val="28"/>
        </w:rPr>
      </w:pPr>
      <w:r w:rsidRPr="00C13835">
        <w:rPr>
          <w:sz w:val="28"/>
          <w:szCs w:val="28"/>
        </w:rPr>
        <w:t>база повинна мати високу швидкість обробки запитів, що дозволяє оперативно реагувати на запити користувачів</w:t>
      </w:r>
      <w:r w:rsidR="00BE0823" w:rsidRPr="00F16BA7">
        <w:rPr>
          <w:sz w:val="28"/>
          <w:szCs w:val="28"/>
          <w:lang w:val="en-US"/>
        </w:rPr>
        <w:t>.</w:t>
      </w:r>
    </w:p>
    <w:p w14:paraId="06E17B4B" w14:textId="4F76DFF1" w:rsidR="00C13835" w:rsidRDefault="00C13835" w:rsidP="00177362">
      <w:pPr>
        <w:spacing w:line="360" w:lineRule="auto"/>
        <w:ind w:firstLine="709"/>
        <w:jc w:val="both"/>
        <w:rPr>
          <w:sz w:val="28"/>
          <w:szCs w:val="28"/>
        </w:rPr>
      </w:pPr>
      <w:r w:rsidRPr="00C13835">
        <w:rPr>
          <w:sz w:val="28"/>
          <w:szCs w:val="28"/>
        </w:rPr>
        <w:t>Вимоги до бази даних включають забезпечення безпеки даних, захист від несанкціонованого доступу, а також підтримку стабільної роботи з великими обсягами інформації про правопорушення та порушників.</w:t>
      </w:r>
    </w:p>
    <w:p w14:paraId="1E79F24D" w14:textId="10EE4294" w:rsidR="00F16BA7" w:rsidRPr="00C13835" w:rsidRDefault="00F16BA7" w:rsidP="00F16BA7">
      <w:pPr>
        <w:spacing w:line="360" w:lineRule="auto"/>
        <w:ind w:firstLine="709"/>
        <w:jc w:val="both"/>
        <w:outlineLvl w:val="1"/>
        <w:rPr>
          <w:sz w:val="28"/>
          <w:szCs w:val="28"/>
        </w:rPr>
      </w:pPr>
      <w:bookmarkStart w:id="452" w:name="_Toc185798424"/>
      <w:r>
        <w:rPr>
          <w:sz w:val="28"/>
          <w:szCs w:val="28"/>
        </w:rPr>
        <w:t>2.3 Висновки</w:t>
      </w:r>
      <w:bookmarkEnd w:id="452"/>
    </w:p>
    <w:p w14:paraId="1D7B066A" w14:textId="6E7D8A7F" w:rsidR="00111378" w:rsidRPr="00111378" w:rsidRDefault="00111378" w:rsidP="00111378">
      <w:pPr>
        <w:spacing w:line="360" w:lineRule="auto"/>
        <w:ind w:firstLine="708"/>
        <w:jc w:val="both"/>
        <w:rPr>
          <w:sz w:val="28"/>
          <w:szCs w:val="28"/>
        </w:rPr>
      </w:pPr>
      <w:r w:rsidRPr="00111378">
        <w:rPr>
          <w:sz w:val="28"/>
          <w:szCs w:val="28"/>
        </w:rPr>
        <w:t>У розділі було сформульовано постановку завдання</w:t>
      </w:r>
      <w:r>
        <w:rPr>
          <w:sz w:val="28"/>
          <w:szCs w:val="28"/>
        </w:rPr>
        <w:t xml:space="preserve">, мету </w:t>
      </w:r>
      <w:r w:rsidRPr="00111378">
        <w:rPr>
          <w:sz w:val="28"/>
          <w:szCs w:val="28"/>
        </w:rPr>
        <w:t>та визначено основні вимоги до розробки бази даних для підтримки фіксації адміністративних правопорушень у сфері дорожнього руху. Завдання курсової роботи полягає в створенні бази даних, що забезпечить ефективне зберігання, обробку та доступ до даних про порушення, порушників, транспортні засоби та штрафи.</w:t>
      </w:r>
    </w:p>
    <w:p w14:paraId="13B1CA21" w14:textId="77777777" w:rsidR="00111378" w:rsidRPr="00111378" w:rsidRDefault="00111378" w:rsidP="00111378">
      <w:pPr>
        <w:spacing w:line="360" w:lineRule="auto"/>
        <w:ind w:firstLine="708"/>
        <w:jc w:val="both"/>
        <w:rPr>
          <w:sz w:val="28"/>
          <w:szCs w:val="28"/>
        </w:rPr>
      </w:pPr>
      <w:r w:rsidRPr="00111378">
        <w:rPr>
          <w:sz w:val="28"/>
          <w:szCs w:val="28"/>
        </w:rPr>
        <w:t>Згідно з поставленими вимогами, система повинна забезпечувати коректність і цілісність даних, ефективно працювати з великими обсягами інформації та забезпечувати багатокористувацький доступ. Окрім того, важливою вимогою є мінімізація обсягу даних, що зберігаються, та оптимізація запитів для швидкої обробки даних.</w:t>
      </w:r>
    </w:p>
    <w:p w14:paraId="26A4219E" w14:textId="77777777" w:rsidR="00111378" w:rsidRPr="00111378" w:rsidRDefault="00111378" w:rsidP="00111378">
      <w:pPr>
        <w:spacing w:line="360" w:lineRule="auto"/>
        <w:ind w:firstLine="708"/>
        <w:jc w:val="both"/>
        <w:rPr>
          <w:sz w:val="28"/>
          <w:szCs w:val="28"/>
        </w:rPr>
      </w:pPr>
      <w:r w:rsidRPr="00111378">
        <w:rPr>
          <w:sz w:val="28"/>
          <w:szCs w:val="28"/>
        </w:rPr>
        <w:t>Було визначено основні етапи роботи, включаючи побудову ER-моделі, реляційної схеми, створення бази даних у СУБД, розробку запитів і оптимізацію роботи запитів. З урахуванням цих завдань, на наступних етапах буде виконано детальне проектування та реалізація бази даних для ефективної підтримки процесів фіксації адміністративних правопорушень у сфері дорожнього руху.</w:t>
      </w:r>
    </w:p>
    <w:p w14:paraId="3413DBEC" w14:textId="75082B76" w:rsidR="00C13835" w:rsidRDefault="00C13835">
      <w:pPr>
        <w:spacing w:line="360" w:lineRule="auto"/>
        <w:ind w:firstLine="708"/>
        <w:jc w:val="both"/>
        <w:rPr>
          <w:sz w:val="28"/>
          <w:szCs w:val="28"/>
        </w:rPr>
      </w:pPr>
    </w:p>
    <w:p w14:paraId="2CC7B107" w14:textId="77777777" w:rsidR="008F106F" w:rsidRDefault="00B079CE" w:rsidP="00D84F2B">
      <w:pPr>
        <w:keepNext/>
        <w:keepLines/>
        <w:pageBreakBefore/>
        <w:spacing w:before="240" w:after="120" w:line="276" w:lineRule="auto"/>
        <w:ind w:left="357" w:hanging="357"/>
        <w:jc w:val="center"/>
        <w:outlineLvl w:val="0"/>
        <w:rPr>
          <w:b/>
          <w:smallCaps/>
          <w:sz w:val="28"/>
          <w:szCs w:val="28"/>
        </w:rPr>
      </w:pPr>
      <w:bookmarkStart w:id="453" w:name="_Toc185798425"/>
      <w:r>
        <w:rPr>
          <w:b/>
          <w:smallCaps/>
          <w:sz w:val="28"/>
          <w:szCs w:val="28"/>
        </w:rPr>
        <w:lastRenderedPageBreak/>
        <w:t>3</w:t>
      </w:r>
      <w:r>
        <w:rPr>
          <w:b/>
          <w:smallCaps/>
          <w:sz w:val="28"/>
          <w:szCs w:val="28"/>
        </w:rPr>
        <w:tab/>
        <w:t>ПОБУДОВА ER-МОДЕЛІ</w:t>
      </w:r>
      <w:bookmarkEnd w:id="453"/>
    </w:p>
    <w:p w14:paraId="03DF376F" w14:textId="77777777" w:rsidR="008F106F" w:rsidRDefault="00B079CE" w:rsidP="00D84F2B">
      <w:pPr>
        <w:spacing w:line="360" w:lineRule="auto"/>
        <w:ind w:firstLine="709"/>
        <w:jc w:val="both"/>
        <w:outlineLvl w:val="1"/>
        <w:rPr>
          <w:sz w:val="28"/>
          <w:szCs w:val="28"/>
        </w:rPr>
      </w:pPr>
      <w:bookmarkStart w:id="454" w:name="_heading=h.1t3h5sf" w:colFirst="0" w:colLast="0"/>
      <w:bookmarkStart w:id="455" w:name="_Toc185798426"/>
      <w:bookmarkEnd w:id="454"/>
      <w:r>
        <w:rPr>
          <w:sz w:val="28"/>
          <w:szCs w:val="28"/>
        </w:rPr>
        <w:t>3.1 Бізнес-правила</w:t>
      </w:r>
      <w:bookmarkEnd w:id="455"/>
    </w:p>
    <w:p w14:paraId="255E414B" w14:textId="77777777" w:rsidR="008F106F" w:rsidRDefault="00B079CE">
      <w:pPr>
        <w:spacing w:line="360" w:lineRule="auto"/>
        <w:ind w:firstLine="709"/>
        <w:jc w:val="both"/>
        <w:rPr>
          <w:sz w:val="28"/>
          <w:szCs w:val="28"/>
        </w:rPr>
      </w:pPr>
      <w:r>
        <w:rPr>
          <w:sz w:val="28"/>
          <w:szCs w:val="28"/>
        </w:rPr>
        <w:t>До основних бізнес-правил належить:</w:t>
      </w:r>
    </w:p>
    <w:p w14:paraId="317C7F39" w14:textId="75EDF563" w:rsidR="0079173E" w:rsidRPr="0079173E" w:rsidRDefault="0079173E" w:rsidP="002D29A2">
      <w:pPr>
        <w:numPr>
          <w:ilvl w:val="0"/>
          <w:numId w:val="1"/>
        </w:numPr>
        <w:spacing w:line="360" w:lineRule="auto"/>
        <w:ind w:left="0" w:firstLine="709"/>
        <w:jc w:val="both"/>
        <w:rPr>
          <w:sz w:val="28"/>
          <w:szCs w:val="28"/>
        </w:rPr>
      </w:pPr>
      <w:bookmarkStart w:id="456" w:name="_heading=h.4d34og8" w:colFirst="0" w:colLast="0"/>
      <w:bookmarkEnd w:id="456"/>
      <w:r w:rsidRPr="0079173E">
        <w:rPr>
          <w:sz w:val="28"/>
          <w:szCs w:val="28"/>
        </w:rPr>
        <w:t xml:space="preserve">громадяни не можуть бути </w:t>
      </w:r>
      <w:r>
        <w:rPr>
          <w:sz w:val="28"/>
          <w:szCs w:val="28"/>
        </w:rPr>
        <w:t xml:space="preserve">доросліше </w:t>
      </w:r>
      <w:r w:rsidRPr="0079173E">
        <w:rPr>
          <w:sz w:val="28"/>
          <w:szCs w:val="28"/>
        </w:rPr>
        <w:t>120 років та не можуть бути народжені у майбутньому</w:t>
      </w:r>
      <w:r>
        <w:rPr>
          <w:sz w:val="28"/>
          <w:szCs w:val="28"/>
          <w:lang w:val="en-US"/>
        </w:rPr>
        <w:t>;</w:t>
      </w:r>
    </w:p>
    <w:p w14:paraId="10298CDF" w14:textId="6DF17728"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номери водійського посвід</w:t>
      </w:r>
      <w:r>
        <w:rPr>
          <w:sz w:val="28"/>
          <w:szCs w:val="28"/>
        </w:rPr>
        <w:t>ч</w:t>
      </w:r>
      <w:r w:rsidRPr="0079173E">
        <w:rPr>
          <w:sz w:val="28"/>
          <w:szCs w:val="28"/>
        </w:rPr>
        <w:t>ення та поліцейського жетону громадян мають складатися з трьох великих літер, що накреслення яких збігається в латинській і в українській абетках, та з шести цифр</w:t>
      </w:r>
      <w:r>
        <w:rPr>
          <w:sz w:val="28"/>
          <w:szCs w:val="28"/>
          <w:lang w:val="en-US"/>
        </w:rPr>
        <w:t>;</w:t>
      </w:r>
    </w:p>
    <w:p w14:paraId="250DEE5A" w14:textId="03C2003B"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номери водійського посвідчення та поліцейського жетону громадян мають бути унікальними</w:t>
      </w:r>
      <w:r>
        <w:rPr>
          <w:sz w:val="28"/>
          <w:szCs w:val="28"/>
          <w:lang w:val="en-US"/>
        </w:rPr>
        <w:t>;</w:t>
      </w:r>
    </w:p>
    <w:p w14:paraId="227DB409" w14:textId="4DBE95A3"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 xml:space="preserve">водійське посвідчення можуть отримати </w:t>
      </w:r>
      <w:r>
        <w:rPr>
          <w:sz w:val="28"/>
          <w:szCs w:val="28"/>
        </w:rPr>
        <w:t xml:space="preserve">лише </w:t>
      </w:r>
      <w:r w:rsidRPr="0079173E">
        <w:rPr>
          <w:sz w:val="28"/>
          <w:szCs w:val="28"/>
        </w:rPr>
        <w:t>громадяни старше 16 років</w:t>
      </w:r>
      <w:r>
        <w:rPr>
          <w:sz w:val="28"/>
          <w:szCs w:val="28"/>
          <w:lang w:val="en-US"/>
        </w:rPr>
        <w:t>;</w:t>
      </w:r>
    </w:p>
    <w:p w14:paraId="4B707FBB" w14:textId="438C64E9"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 xml:space="preserve">поліцейськими можуть стати </w:t>
      </w:r>
      <w:r>
        <w:rPr>
          <w:sz w:val="28"/>
          <w:szCs w:val="28"/>
        </w:rPr>
        <w:t xml:space="preserve">лише </w:t>
      </w:r>
      <w:r w:rsidRPr="0079173E">
        <w:rPr>
          <w:sz w:val="28"/>
          <w:szCs w:val="28"/>
        </w:rPr>
        <w:t xml:space="preserve">громадяни </w:t>
      </w:r>
      <w:r>
        <w:rPr>
          <w:sz w:val="28"/>
          <w:szCs w:val="28"/>
        </w:rPr>
        <w:t>доросліше</w:t>
      </w:r>
      <w:r w:rsidRPr="0079173E">
        <w:rPr>
          <w:sz w:val="28"/>
          <w:szCs w:val="28"/>
        </w:rPr>
        <w:t xml:space="preserve"> 18 років</w:t>
      </w:r>
      <w:r>
        <w:rPr>
          <w:sz w:val="28"/>
          <w:szCs w:val="28"/>
          <w:lang w:val="en-US"/>
        </w:rPr>
        <w:t>;</w:t>
      </w:r>
    </w:p>
    <w:p w14:paraId="35E10732" w14:textId="0D132656"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 xml:space="preserve">у однієї машини може бути </w:t>
      </w:r>
      <w:r>
        <w:rPr>
          <w:sz w:val="28"/>
          <w:szCs w:val="28"/>
        </w:rPr>
        <w:t xml:space="preserve">тільки </w:t>
      </w:r>
      <w:r w:rsidRPr="0079173E">
        <w:rPr>
          <w:sz w:val="28"/>
          <w:szCs w:val="28"/>
        </w:rPr>
        <w:t xml:space="preserve">один </w:t>
      </w:r>
      <w:r>
        <w:rPr>
          <w:sz w:val="28"/>
          <w:szCs w:val="28"/>
        </w:rPr>
        <w:t xml:space="preserve">поточний </w:t>
      </w:r>
      <w:r w:rsidRPr="0079173E">
        <w:rPr>
          <w:sz w:val="28"/>
          <w:szCs w:val="28"/>
        </w:rPr>
        <w:t>власник</w:t>
      </w:r>
      <w:r>
        <w:rPr>
          <w:sz w:val="28"/>
          <w:szCs w:val="28"/>
          <w:lang w:val="en-US"/>
        </w:rPr>
        <w:t>;</w:t>
      </w:r>
    </w:p>
    <w:p w14:paraId="14DDCFF9" w14:textId="78A06FC5"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номерні знаки автомобілів можуть складатися з 2 лівих літер</w:t>
      </w:r>
      <w:r>
        <w:rPr>
          <w:sz w:val="28"/>
          <w:szCs w:val="28"/>
        </w:rPr>
        <w:t>, які відповідають регіону реєстрації</w:t>
      </w:r>
      <w:r w:rsidRPr="0079173E">
        <w:rPr>
          <w:sz w:val="28"/>
          <w:szCs w:val="28"/>
        </w:rPr>
        <w:t xml:space="preserve">, 4 цифр та 2 правих </w:t>
      </w:r>
      <w:r>
        <w:rPr>
          <w:sz w:val="28"/>
          <w:szCs w:val="28"/>
        </w:rPr>
        <w:t xml:space="preserve">літер, що відповідають серії номерного знаку, де всі </w:t>
      </w:r>
      <w:r w:rsidRPr="0079173E">
        <w:rPr>
          <w:sz w:val="28"/>
          <w:szCs w:val="28"/>
        </w:rPr>
        <w:t>де літери такі, що накреслення яких збігається в латинській і в українській абетках, або від 3 до 8 літер</w:t>
      </w:r>
      <w:r w:rsidRPr="0079173E">
        <w:rPr>
          <w:sz w:val="28"/>
          <w:szCs w:val="28"/>
          <w:lang w:val="en-US"/>
        </w:rPr>
        <w:t>;</w:t>
      </w:r>
    </w:p>
    <w:p w14:paraId="1C804FE3" w14:textId="3DECC92F" w:rsidR="0079173E" w:rsidRPr="0079173E" w:rsidRDefault="0079173E" w:rsidP="002D29A2">
      <w:pPr>
        <w:numPr>
          <w:ilvl w:val="0"/>
          <w:numId w:val="1"/>
        </w:numPr>
        <w:spacing w:line="360" w:lineRule="auto"/>
        <w:ind w:left="0" w:firstLine="709"/>
        <w:jc w:val="both"/>
        <w:rPr>
          <w:sz w:val="28"/>
          <w:szCs w:val="28"/>
        </w:rPr>
      </w:pPr>
      <w:r w:rsidRPr="002D29A2">
        <w:rPr>
          <w:sz w:val="28"/>
          <w:szCs w:val="28"/>
          <w:lang w:val="en-GB"/>
        </w:rPr>
        <w:t>Vehicle Identification Number</w:t>
      </w:r>
      <w:r w:rsidRPr="0079173E">
        <w:rPr>
          <w:sz w:val="28"/>
          <w:szCs w:val="28"/>
        </w:rPr>
        <w:t xml:space="preserve"> (VIN) має бути унікальним та довжиною у 17 символів</w:t>
      </w:r>
      <w:r>
        <w:rPr>
          <w:sz w:val="28"/>
          <w:szCs w:val="28"/>
          <w:lang w:val="en-US"/>
        </w:rPr>
        <w:t>;</w:t>
      </w:r>
    </w:p>
    <w:p w14:paraId="0185756F" w14:textId="2F41CA37"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автомобіль може мати страховку, номер якої має бути унікальним</w:t>
      </w:r>
      <w:r>
        <w:rPr>
          <w:sz w:val="28"/>
          <w:szCs w:val="28"/>
          <w:lang w:val="en-US"/>
        </w:rPr>
        <w:t>;</w:t>
      </w:r>
    </w:p>
    <w:p w14:paraId="77F6DF1D" w14:textId="09F76644"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типи двигунів у транспортних засобів можуть бути наступними: дизельний, бензиновий, електричний, гібридний</w:t>
      </w:r>
      <w:r>
        <w:rPr>
          <w:sz w:val="28"/>
          <w:szCs w:val="28"/>
          <w:lang w:val="en-US"/>
        </w:rPr>
        <w:t>;</w:t>
      </w:r>
    </w:p>
    <w:p w14:paraId="54DA59CA" w14:textId="4276E7C8"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у автомобілів з електричним двигуном не може бути об’єму</w:t>
      </w:r>
      <w:r>
        <w:rPr>
          <w:sz w:val="28"/>
          <w:szCs w:val="28"/>
          <w:lang w:val="en-US"/>
        </w:rPr>
        <w:t>;</w:t>
      </w:r>
    </w:p>
    <w:p w14:paraId="57B3824F" w14:textId="53E1298F"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об’єм двигуна не електричних транспортних засобів не може бути менше 1л. і більше 20л</w:t>
      </w:r>
      <w:r>
        <w:rPr>
          <w:sz w:val="28"/>
          <w:szCs w:val="28"/>
          <w:lang w:val="en-US"/>
        </w:rPr>
        <w:t>;</w:t>
      </w:r>
    </w:p>
    <w:p w14:paraId="1C9AE811" w14:textId="00043722"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рік вироблення автомобіля має бути після 1886 року (дата вироблення першого серійного автомобіля) та не може бути у майбутньому</w:t>
      </w:r>
      <w:r>
        <w:rPr>
          <w:sz w:val="28"/>
          <w:szCs w:val="28"/>
          <w:lang w:val="en-US"/>
        </w:rPr>
        <w:t>;</w:t>
      </w:r>
    </w:p>
    <w:p w14:paraId="7DC5A612" w14:textId="3CC3C135"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кількість сидячих місць має відповідати типу автомобіля</w:t>
      </w:r>
      <w:r>
        <w:rPr>
          <w:sz w:val="28"/>
          <w:szCs w:val="28"/>
          <w:lang w:val="en-US"/>
        </w:rPr>
        <w:t>;</w:t>
      </w:r>
    </w:p>
    <w:p w14:paraId="2280EED6" w14:textId="3CD7EE64" w:rsidR="0079173E" w:rsidRPr="0079173E" w:rsidRDefault="0079173E" w:rsidP="002D29A2">
      <w:pPr>
        <w:numPr>
          <w:ilvl w:val="0"/>
          <w:numId w:val="1"/>
        </w:numPr>
        <w:spacing w:line="360" w:lineRule="auto"/>
        <w:ind w:left="0" w:firstLine="709"/>
        <w:jc w:val="both"/>
        <w:rPr>
          <w:sz w:val="28"/>
          <w:szCs w:val="28"/>
        </w:rPr>
      </w:pPr>
      <w:r w:rsidRPr="0079173E">
        <w:rPr>
          <w:sz w:val="28"/>
          <w:szCs w:val="28"/>
        </w:rPr>
        <w:lastRenderedPageBreak/>
        <w:t>пункт та частина правил дорожнього руху мають бути більше рівними 1</w:t>
      </w:r>
      <w:r>
        <w:rPr>
          <w:sz w:val="28"/>
          <w:szCs w:val="28"/>
          <w:lang w:val="en-US"/>
        </w:rPr>
        <w:t>;</w:t>
      </w:r>
    </w:p>
    <w:p w14:paraId="4757499B" w14:textId="656C5ADF"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комбінація пункту та частини правил дорожнього руху мають бути унікальними</w:t>
      </w:r>
      <w:r>
        <w:rPr>
          <w:sz w:val="28"/>
          <w:szCs w:val="28"/>
          <w:lang w:val="en-US"/>
        </w:rPr>
        <w:t>;</w:t>
      </w:r>
    </w:p>
    <w:p w14:paraId="7AAF8C2F" w14:textId="08E712CD"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стаття, пункт та частина КУпАП мають бути більше рівними 1</w:t>
      </w:r>
      <w:r>
        <w:rPr>
          <w:sz w:val="28"/>
          <w:szCs w:val="28"/>
          <w:lang w:val="en-US"/>
        </w:rPr>
        <w:t>;</w:t>
      </w:r>
    </w:p>
    <w:p w14:paraId="3BA1CEDA" w14:textId="796626DD" w:rsidR="0079173E" w:rsidRPr="0079173E" w:rsidRDefault="0079173E" w:rsidP="002D29A2">
      <w:pPr>
        <w:numPr>
          <w:ilvl w:val="0"/>
          <w:numId w:val="1"/>
        </w:numPr>
        <w:spacing w:line="360" w:lineRule="auto"/>
        <w:ind w:left="0" w:firstLine="709"/>
        <w:jc w:val="both"/>
        <w:rPr>
          <w:sz w:val="28"/>
          <w:szCs w:val="28"/>
        </w:rPr>
      </w:pPr>
      <w:r>
        <w:rPr>
          <w:sz w:val="28"/>
          <w:szCs w:val="28"/>
        </w:rPr>
        <w:t>якщо за статтю КУпАП передбачається штраф, то він має бути більше 0 грн.</w:t>
      </w:r>
      <w:r>
        <w:rPr>
          <w:sz w:val="28"/>
          <w:szCs w:val="28"/>
          <w:lang w:val="en-US"/>
        </w:rPr>
        <w:t>;</w:t>
      </w:r>
    </w:p>
    <w:p w14:paraId="49894AB3" w14:textId="5EEDDB54"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комбінація статті, пункту та частини КУпАП мають бути унікальними</w:t>
      </w:r>
      <w:r>
        <w:rPr>
          <w:sz w:val="28"/>
          <w:szCs w:val="28"/>
          <w:lang w:val="en-US"/>
        </w:rPr>
        <w:t>;</w:t>
      </w:r>
    </w:p>
    <w:p w14:paraId="33039623" w14:textId="74F72B12"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зафіксоване порушення обов’язково має вказувати час, місце, автомобіль, порушене правило дорожнього руху та статтю КУпАП</w:t>
      </w:r>
      <w:r>
        <w:rPr>
          <w:sz w:val="28"/>
          <w:szCs w:val="28"/>
          <w:lang w:val="en-US"/>
        </w:rPr>
        <w:t>;</w:t>
      </w:r>
    </w:p>
    <w:p w14:paraId="2BA37FC7" w14:textId="572D22F7"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час порушення не може бути раніше ніж за 10 років від поточної дати, оскільки система буде зберігати тільки порушення за останні 10 років</w:t>
      </w:r>
      <w:r w:rsidR="002D29A2">
        <w:rPr>
          <w:sz w:val="28"/>
          <w:szCs w:val="28"/>
          <w:lang w:val="en-US"/>
        </w:rPr>
        <w:t>;</w:t>
      </w:r>
    </w:p>
    <w:p w14:paraId="3A69BE93" w14:textId="4CAC4B62"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одне порушення може мати декілька фото та відео доказів</w:t>
      </w:r>
      <w:r w:rsidR="002D29A2">
        <w:rPr>
          <w:sz w:val="28"/>
          <w:szCs w:val="28"/>
          <w:lang w:val="en-US"/>
        </w:rPr>
        <w:t>;</w:t>
      </w:r>
    </w:p>
    <w:p w14:paraId="05C0D99C" w14:textId="42624B67"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 xml:space="preserve">протокол ДТП </w:t>
      </w:r>
      <w:r w:rsidR="002D29A2" w:rsidRPr="0079173E">
        <w:rPr>
          <w:sz w:val="28"/>
          <w:szCs w:val="28"/>
        </w:rPr>
        <w:t>обов’язково</w:t>
      </w:r>
      <w:r w:rsidRPr="0079173E">
        <w:rPr>
          <w:sz w:val="28"/>
          <w:szCs w:val="28"/>
        </w:rPr>
        <w:t xml:space="preserve"> має складатися із серії та номеру документу протоколу, часу складання, порушення, поліцейського та </w:t>
      </w:r>
      <w:r w:rsidR="002D29A2" w:rsidRPr="0079173E">
        <w:rPr>
          <w:sz w:val="28"/>
          <w:szCs w:val="28"/>
        </w:rPr>
        <w:t>обвинувачуваного</w:t>
      </w:r>
      <w:r w:rsidR="002D29A2">
        <w:rPr>
          <w:sz w:val="28"/>
          <w:szCs w:val="28"/>
          <w:lang w:val="en-US"/>
        </w:rPr>
        <w:t>;</w:t>
      </w:r>
    </w:p>
    <w:p w14:paraId="5268DEBB" w14:textId="4FF38196"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комбінація серії та номеру протоколу має бути унікальною</w:t>
      </w:r>
      <w:r w:rsidR="002D29A2">
        <w:rPr>
          <w:sz w:val="28"/>
          <w:szCs w:val="28"/>
          <w:lang w:val="en-US"/>
        </w:rPr>
        <w:t>;</w:t>
      </w:r>
    </w:p>
    <w:p w14:paraId="1C359A75" w14:textId="4BBF4928"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час складання протоколу не може бути раніше за час скоєння відповідного порушення</w:t>
      </w:r>
      <w:r w:rsidR="002D29A2">
        <w:rPr>
          <w:sz w:val="28"/>
          <w:szCs w:val="28"/>
          <w:lang w:val="en-US"/>
        </w:rPr>
        <w:t>;</w:t>
      </w:r>
    </w:p>
    <w:p w14:paraId="4F732AE8" w14:textId="0466726E"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поліцейський не може скласти протокол сам на себе</w:t>
      </w:r>
      <w:r w:rsidR="002D29A2">
        <w:rPr>
          <w:sz w:val="28"/>
          <w:szCs w:val="28"/>
          <w:lang w:val="en-US"/>
        </w:rPr>
        <w:t>;</w:t>
      </w:r>
    </w:p>
    <w:p w14:paraId="1041ED29" w14:textId="3E6673D3" w:rsidR="0079173E" w:rsidRPr="0079173E" w:rsidRDefault="002D29A2" w:rsidP="002D29A2">
      <w:pPr>
        <w:numPr>
          <w:ilvl w:val="0"/>
          <w:numId w:val="1"/>
        </w:numPr>
        <w:spacing w:line="360" w:lineRule="auto"/>
        <w:ind w:left="0" w:firstLine="709"/>
        <w:jc w:val="both"/>
        <w:rPr>
          <w:sz w:val="28"/>
          <w:szCs w:val="28"/>
        </w:rPr>
      </w:pPr>
      <w:r w:rsidRPr="0079173E">
        <w:rPr>
          <w:sz w:val="28"/>
          <w:szCs w:val="28"/>
        </w:rPr>
        <w:t>пов’язані</w:t>
      </w:r>
      <w:r w:rsidR="0079173E" w:rsidRPr="0079173E">
        <w:rPr>
          <w:sz w:val="28"/>
          <w:szCs w:val="28"/>
        </w:rPr>
        <w:t xml:space="preserve"> з протоколом громадяни у вигляді свідків та жертв не можуть бути одночасно обвинувачуваними та</w:t>
      </w:r>
      <w:del w:id="457" w:author="Соколов Олександр" w:date="2024-12-22T22:02:00Z">
        <w:r w:rsidR="0079173E" w:rsidRPr="0079173E" w:rsidDel="00DC3812">
          <w:rPr>
            <w:sz w:val="28"/>
            <w:szCs w:val="28"/>
          </w:rPr>
          <w:delText xml:space="preserve"> </w:delText>
        </w:r>
      </w:del>
      <w:r w:rsidR="0079173E" w:rsidRPr="0079173E">
        <w:rPr>
          <w:sz w:val="28"/>
          <w:szCs w:val="28"/>
        </w:rPr>
        <w:t>/</w:t>
      </w:r>
      <w:del w:id="458" w:author="Соколов Олександр" w:date="2024-12-22T22:02:00Z">
        <w:r w:rsidR="0079173E" w:rsidRPr="0079173E" w:rsidDel="00DC3812">
          <w:rPr>
            <w:sz w:val="28"/>
            <w:szCs w:val="28"/>
          </w:rPr>
          <w:delText xml:space="preserve"> </w:delText>
        </w:r>
      </w:del>
      <w:r w:rsidR="0079173E" w:rsidRPr="0079173E">
        <w:rPr>
          <w:sz w:val="28"/>
          <w:szCs w:val="28"/>
        </w:rPr>
        <w:t xml:space="preserve">або поліцейськими </w:t>
      </w:r>
      <w:r>
        <w:rPr>
          <w:sz w:val="28"/>
          <w:szCs w:val="28"/>
        </w:rPr>
        <w:t xml:space="preserve">у </w:t>
      </w:r>
      <w:r w:rsidR="0079173E" w:rsidRPr="0079173E">
        <w:rPr>
          <w:sz w:val="28"/>
          <w:szCs w:val="28"/>
        </w:rPr>
        <w:t>протоколі</w:t>
      </w:r>
      <w:r>
        <w:rPr>
          <w:sz w:val="28"/>
          <w:szCs w:val="28"/>
          <w:lang w:val="en-US"/>
        </w:rPr>
        <w:t>;</w:t>
      </w:r>
    </w:p>
    <w:p w14:paraId="4C34006E" w14:textId="1DA3D82E" w:rsidR="0079173E" w:rsidRPr="0079173E" w:rsidRDefault="0079173E" w:rsidP="002D29A2">
      <w:pPr>
        <w:numPr>
          <w:ilvl w:val="0"/>
          <w:numId w:val="1"/>
        </w:numPr>
        <w:spacing w:line="360" w:lineRule="auto"/>
        <w:ind w:left="0" w:firstLine="709"/>
        <w:jc w:val="both"/>
        <w:rPr>
          <w:sz w:val="28"/>
          <w:szCs w:val="28"/>
        </w:rPr>
      </w:pPr>
      <w:r w:rsidRPr="0079173E">
        <w:rPr>
          <w:sz w:val="28"/>
          <w:szCs w:val="28"/>
        </w:rPr>
        <w:t xml:space="preserve">постанова за порушення </w:t>
      </w:r>
      <w:r w:rsidR="002D29A2" w:rsidRPr="0079173E">
        <w:rPr>
          <w:sz w:val="28"/>
          <w:szCs w:val="28"/>
        </w:rPr>
        <w:t>обов’язково</w:t>
      </w:r>
      <w:r w:rsidRPr="0079173E">
        <w:rPr>
          <w:sz w:val="28"/>
          <w:szCs w:val="28"/>
        </w:rPr>
        <w:t xml:space="preserve"> має вказувати на серію та номер документу постанови, час розгляду та час впровадження покарання в дію, порушення за яким складається постанова, поліцейського, який розглядає порушення та місце складання постанови</w:t>
      </w:r>
      <w:r w:rsidR="002D29A2">
        <w:rPr>
          <w:sz w:val="28"/>
          <w:szCs w:val="28"/>
          <w:lang w:val="en-US"/>
        </w:rPr>
        <w:t>;</w:t>
      </w:r>
    </w:p>
    <w:p w14:paraId="34C245F5" w14:textId="7E52F448" w:rsidR="00D84F2B" w:rsidRPr="002D29A2" w:rsidRDefault="0079173E" w:rsidP="002D29A2">
      <w:pPr>
        <w:numPr>
          <w:ilvl w:val="0"/>
          <w:numId w:val="1"/>
        </w:numPr>
        <w:spacing w:line="360" w:lineRule="auto"/>
        <w:ind w:left="0" w:firstLine="709"/>
        <w:jc w:val="both"/>
        <w:rPr>
          <w:sz w:val="28"/>
          <w:szCs w:val="28"/>
        </w:rPr>
      </w:pPr>
      <w:r w:rsidRPr="0079173E">
        <w:rPr>
          <w:sz w:val="28"/>
          <w:szCs w:val="28"/>
        </w:rPr>
        <w:t>за одне порушення може скластися тільки або протокол, або постанова</w:t>
      </w:r>
      <w:r w:rsidR="002D29A2">
        <w:rPr>
          <w:sz w:val="28"/>
          <w:szCs w:val="28"/>
          <w:lang w:val="en-US"/>
        </w:rPr>
        <w:t>.</w:t>
      </w:r>
    </w:p>
    <w:p w14:paraId="4D692191" w14:textId="4F3EF3B9" w:rsidR="008F106F" w:rsidRDefault="00B079CE" w:rsidP="00AC17ED">
      <w:pPr>
        <w:spacing w:line="360" w:lineRule="auto"/>
        <w:ind w:left="720"/>
        <w:jc w:val="both"/>
        <w:outlineLvl w:val="1"/>
        <w:rPr>
          <w:sz w:val="28"/>
          <w:szCs w:val="28"/>
        </w:rPr>
      </w:pPr>
      <w:bookmarkStart w:id="459" w:name="_Toc185798427"/>
      <w:r>
        <w:rPr>
          <w:sz w:val="28"/>
          <w:szCs w:val="28"/>
        </w:rPr>
        <w:t xml:space="preserve">3.2 </w:t>
      </w:r>
      <w:r w:rsidR="004C24D7">
        <w:rPr>
          <w:sz w:val="28"/>
          <w:szCs w:val="28"/>
        </w:rPr>
        <w:t>Виділені</w:t>
      </w:r>
      <w:r>
        <w:rPr>
          <w:sz w:val="28"/>
          <w:szCs w:val="28"/>
        </w:rPr>
        <w:t xml:space="preserve"> сутност</w:t>
      </w:r>
      <w:r w:rsidR="004C24D7">
        <w:rPr>
          <w:sz w:val="28"/>
          <w:szCs w:val="28"/>
        </w:rPr>
        <w:t>і</w:t>
      </w:r>
      <w:bookmarkEnd w:id="459"/>
    </w:p>
    <w:p w14:paraId="55398C92" w14:textId="624C240A" w:rsidR="008F106F" w:rsidRPr="0066219F" w:rsidRDefault="00AC17ED">
      <w:pPr>
        <w:spacing w:line="360" w:lineRule="auto"/>
        <w:ind w:firstLine="709"/>
        <w:jc w:val="both"/>
        <w:rPr>
          <w:sz w:val="28"/>
          <w:szCs w:val="28"/>
        </w:rPr>
      </w:pPr>
      <w:r>
        <w:rPr>
          <w:sz w:val="28"/>
          <w:szCs w:val="28"/>
        </w:rPr>
        <w:lastRenderedPageBreak/>
        <w:t>Проаналізувавши предметне середовище та відповідно до постановленого завдання, було виділено такі сутності</w:t>
      </w:r>
      <w:r w:rsidR="00FA4D0D">
        <w:rPr>
          <w:sz w:val="28"/>
          <w:szCs w:val="28"/>
        </w:rPr>
        <w:t>:</w:t>
      </w:r>
    </w:p>
    <w:p w14:paraId="1D5FCE96" w14:textId="3ABD6B1F" w:rsidR="0066219F" w:rsidRPr="006F699E" w:rsidRDefault="006F699E" w:rsidP="0066219F">
      <w:pPr>
        <w:numPr>
          <w:ilvl w:val="0"/>
          <w:numId w:val="2"/>
        </w:numPr>
        <w:spacing w:line="360" w:lineRule="auto"/>
        <w:jc w:val="both"/>
        <w:rPr>
          <w:sz w:val="28"/>
          <w:szCs w:val="28"/>
        </w:rPr>
      </w:pPr>
      <w:proofErr w:type="spellStart"/>
      <w:r w:rsidRPr="006F699E">
        <w:rPr>
          <w:sz w:val="28"/>
          <w:szCs w:val="28"/>
        </w:rPr>
        <w:t>citizen</w:t>
      </w:r>
      <w:proofErr w:type="spellEnd"/>
      <w:r>
        <w:rPr>
          <w:sz w:val="28"/>
          <w:szCs w:val="28"/>
          <w:lang w:val="en-US"/>
        </w:rPr>
        <w:t>;</w:t>
      </w:r>
    </w:p>
    <w:p w14:paraId="52FFB551" w14:textId="0FC34767"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driver</w:t>
      </w:r>
      <w:proofErr w:type="spellEnd"/>
      <w:r>
        <w:rPr>
          <w:sz w:val="28"/>
          <w:szCs w:val="28"/>
          <w:lang w:val="en-US"/>
        </w:rPr>
        <w:t>;</w:t>
      </w:r>
    </w:p>
    <w:p w14:paraId="595E94C4" w14:textId="5196E44D"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police_officer</w:t>
      </w:r>
      <w:proofErr w:type="spellEnd"/>
      <w:r>
        <w:rPr>
          <w:sz w:val="28"/>
          <w:szCs w:val="28"/>
          <w:lang w:val="en-US"/>
        </w:rPr>
        <w:t>;</w:t>
      </w:r>
    </w:p>
    <w:p w14:paraId="11C93A2B" w14:textId="24C14C6B"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vehicle_type</w:t>
      </w:r>
      <w:proofErr w:type="spellEnd"/>
      <w:r>
        <w:rPr>
          <w:sz w:val="28"/>
          <w:szCs w:val="28"/>
          <w:lang w:val="en-US"/>
        </w:rPr>
        <w:t>;</w:t>
      </w:r>
    </w:p>
    <w:p w14:paraId="131DA152" w14:textId="269D74AC"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vehicle</w:t>
      </w:r>
      <w:proofErr w:type="spellEnd"/>
      <w:r>
        <w:rPr>
          <w:sz w:val="28"/>
          <w:szCs w:val="28"/>
          <w:lang w:val="en-US"/>
        </w:rPr>
        <w:t>;</w:t>
      </w:r>
    </w:p>
    <w:p w14:paraId="4DF41E54" w14:textId="0191AF1F"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traffic_rule</w:t>
      </w:r>
      <w:proofErr w:type="spellEnd"/>
      <w:r>
        <w:rPr>
          <w:sz w:val="28"/>
          <w:szCs w:val="28"/>
          <w:lang w:val="en-US"/>
        </w:rPr>
        <w:t>;</w:t>
      </w:r>
    </w:p>
    <w:p w14:paraId="0E826B1D" w14:textId="4CF7FA6C"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administrative_offense</w:t>
      </w:r>
      <w:proofErr w:type="spellEnd"/>
      <w:r>
        <w:rPr>
          <w:sz w:val="28"/>
          <w:szCs w:val="28"/>
          <w:lang w:val="en-US"/>
        </w:rPr>
        <w:t>;</w:t>
      </w:r>
    </w:p>
    <w:p w14:paraId="7DBCE49C" w14:textId="604EE9FC"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location</w:t>
      </w:r>
      <w:proofErr w:type="spellEnd"/>
      <w:r>
        <w:rPr>
          <w:sz w:val="28"/>
          <w:szCs w:val="28"/>
          <w:lang w:val="en-US"/>
        </w:rPr>
        <w:t>;</w:t>
      </w:r>
    </w:p>
    <w:p w14:paraId="60DA368F" w14:textId="4E734B4D"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violation</w:t>
      </w:r>
      <w:proofErr w:type="spellEnd"/>
      <w:r>
        <w:rPr>
          <w:sz w:val="28"/>
          <w:szCs w:val="28"/>
          <w:lang w:val="en-US"/>
        </w:rPr>
        <w:t>;</w:t>
      </w:r>
    </w:p>
    <w:p w14:paraId="451854F8" w14:textId="381CB23F"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evidence</w:t>
      </w:r>
      <w:proofErr w:type="spellEnd"/>
      <w:r>
        <w:rPr>
          <w:sz w:val="28"/>
          <w:szCs w:val="28"/>
          <w:lang w:val="en-US"/>
        </w:rPr>
        <w:t>;</w:t>
      </w:r>
    </w:p>
    <w:p w14:paraId="6FF768D9" w14:textId="3FEEFC98"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accident_protocol</w:t>
      </w:r>
      <w:proofErr w:type="spellEnd"/>
      <w:r>
        <w:rPr>
          <w:sz w:val="28"/>
          <w:szCs w:val="28"/>
          <w:lang w:val="en-US"/>
        </w:rPr>
        <w:t>;</w:t>
      </w:r>
    </w:p>
    <w:p w14:paraId="52B5F2EC" w14:textId="4E5D27AA"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citizen_on_protocol</w:t>
      </w:r>
      <w:proofErr w:type="spellEnd"/>
      <w:r>
        <w:rPr>
          <w:sz w:val="28"/>
          <w:szCs w:val="28"/>
          <w:lang w:val="en-US"/>
        </w:rPr>
        <w:t>;</w:t>
      </w:r>
    </w:p>
    <w:p w14:paraId="4EC8CE90" w14:textId="66C7736E" w:rsidR="006F699E" w:rsidRPr="006F699E" w:rsidRDefault="006F699E" w:rsidP="0066219F">
      <w:pPr>
        <w:numPr>
          <w:ilvl w:val="0"/>
          <w:numId w:val="2"/>
        </w:numPr>
        <w:spacing w:line="360" w:lineRule="auto"/>
        <w:jc w:val="both"/>
        <w:rPr>
          <w:sz w:val="28"/>
          <w:szCs w:val="28"/>
        </w:rPr>
      </w:pPr>
      <w:proofErr w:type="spellStart"/>
      <w:r w:rsidRPr="006F699E">
        <w:rPr>
          <w:sz w:val="28"/>
          <w:szCs w:val="28"/>
        </w:rPr>
        <w:t>accident_resolution</w:t>
      </w:r>
      <w:proofErr w:type="spellEnd"/>
      <w:r>
        <w:rPr>
          <w:sz w:val="28"/>
          <w:szCs w:val="28"/>
          <w:lang w:val="en-US"/>
        </w:rPr>
        <w:t>;</w:t>
      </w:r>
    </w:p>
    <w:p w14:paraId="2720FF73" w14:textId="0CA43887" w:rsidR="006F699E" w:rsidRDefault="006F699E" w:rsidP="0066219F">
      <w:pPr>
        <w:numPr>
          <w:ilvl w:val="0"/>
          <w:numId w:val="2"/>
        </w:numPr>
        <w:spacing w:line="360" w:lineRule="auto"/>
        <w:jc w:val="both"/>
        <w:rPr>
          <w:sz w:val="28"/>
          <w:szCs w:val="28"/>
        </w:rPr>
      </w:pPr>
      <w:proofErr w:type="spellStart"/>
      <w:r w:rsidRPr="006F699E">
        <w:rPr>
          <w:sz w:val="28"/>
          <w:szCs w:val="28"/>
        </w:rPr>
        <w:t>region</w:t>
      </w:r>
      <w:proofErr w:type="spellEnd"/>
      <w:r>
        <w:rPr>
          <w:sz w:val="28"/>
          <w:szCs w:val="28"/>
          <w:lang w:val="en-US"/>
        </w:rPr>
        <w:t>.</w:t>
      </w:r>
    </w:p>
    <w:p w14:paraId="0FA8F911" w14:textId="186214F2" w:rsidR="008F106F" w:rsidRDefault="00B079CE" w:rsidP="004C24D7">
      <w:pPr>
        <w:spacing w:line="360" w:lineRule="auto"/>
        <w:ind w:left="709"/>
        <w:jc w:val="both"/>
        <w:outlineLvl w:val="1"/>
        <w:rPr>
          <w:sz w:val="28"/>
          <w:szCs w:val="28"/>
        </w:rPr>
      </w:pPr>
      <w:bookmarkStart w:id="460" w:name="_Toc185798428"/>
      <w:r>
        <w:rPr>
          <w:sz w:val="28"/>
          <w:szCs w:val="28"/>
        </w:rPr>
        <w:t>3.3 Опис сутностей</w:t>
      </w:r>
      <w:bookmarkEnd w:id="460"/>
    </w:p>
    <w:p w14:paraId="05CA46C8" w14:textId="2F817EA7" w:rsidR="00E205AA" w:rsidRDefault="00E205AA" w:rsidP="0066219F">
      <w:pPr>
        <w:spacing w:line="360" w:lineRule="auto"/>
        <w:ind w:left="709"/>
        <w:jc w:val="both"/>
        <w:rPr>
          <w:ins w:id="461" w:author="Соколов Олександр" w:date="2024-12-22T22:02:00Z"/>
          <w:sz w:val="28"/>
          <w:szCs w:val="28"/>
        </w:rPr>
      </w:pPr>
      <w:r>
        <w:rPr>
          <w:sz w:val="28"/>
          <w:szCs w:val="28"/>
        </w:rPr>
        <w:t>У таблиці 3.1 наведено опис сутностей</w:t>
      </w:r>
    </w:p>
    <w:p w14:paraId="15E4AC21" w14:textId="77777777" w:rsidR="00DC3812" w:rsidRPr="00E205AA" w:rsidRDefault="00DC3812" w:rsidP="0066219F">
      <w:pPr>
        <w:spacing w:line="360" w:lineRule="auto"/>
        <w:ind w:left="709"/>
        <w:jc w:val="both"/>
        <w:rPr>
          <w:sz w:val="28"/>
          <w:szCs w:val="28"/>
        </w:rPr>
      </w:pPr>
    </w:p>
    <w:p w14:paraId="04708905" w14:textId="5D7C3C45" w:rsidR="008F106F" w:rsidRDefault="00B079CE" w:rsidP="00DC3812">
      <w:pPr>
        <w:spacing w:line="360" w:lineRule="auto"/>
        <w:ind w:firstLine="709"/>
        <w:jc w:val="both"/>
        <w:outlineLvl w:val="2"/>
        <w:rPr>
          <w:sz w:val="28"/>
          <w:szCs w:val="28"/>
        </w:rPr>
        <w:pPrChange w:id="462" w:author="Соколов Олександр" w:date="2024-12-22T22:03:00Z">
          <w:pPr>
            <w:spacing w:line="360" w:lineRule="auto"/>
            <w:ind w:firstLine="709"/>
            <w:jc w:val="both"/>
            <w:outlineLvl w:val="3"/>
          </w:pPr>
        </w:pPrChange>
      </w:pPr>
      <w:bookmarkStart w:id="463" w:name="_Toc185798429"/>
      <w:r>
        <w:rPr>
          <w:sz w:val="28"/>
          <w:szCs w:val="28"/>
        </w:rPr>
        <w:t>Таблиця 3.1 – Опис сутностей</w:t>
      </w:r>
      <w:bookmarkEnd w:id="463"/>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336D78" w14:paraId="4A3BB0EE" w14:textId="77777777" w:rsidTr="00B50791">
        <w:trPr>
          <w:trHeight w:val="320"/>
        </w:trPr>
        <w:tc>
          <w:tcPr>
            <w:tcW w:w="1591" w:type="dxa"/>
            <w:vAlign w:val="center"/>
          </w:tcPr>
          <w:p w14:paraId="08927325" w14:textId="77777777" w:rsidR="00336D78" w:rsidRDefault="00336D78" w:rsidP="00B50791">
            <w:pPr>
              <w:spacing w:line="360" w:lineRule="auto"/>
              <w:jc w:val="center"/>
              <w:rPr>
                <w:sz w:val="28"/>
                <w:szCs w:val="28"/>
              </w:rPr>
            </w:pPr>
            <w:r>
              <w:rPr>
                <w:sz w:val="28"/>
                <w:szCs w:val="28"/>
              </w:rPr>
              <w:t>Назва сутності</w:t>
            </w:r>
          </w:p>
        </w:tc>
        <w:tc>
          <w:tcPr>
            <w:tcW w:w="2978" w:type="dxa"/>
            <w:vAlign w:val="center"/>
          </w:tcPr>
          <w:p w14:paraId="755805EA" w14:textId="07827BB7" w:rsidR="00336D78" w:rsidRDefault="00336D78" w:rsidP="00B50791">
            <w:pPr>
              <w:spacing w:line="360" w:lineRule="auto"/>
              <w:jc w:val="center"/>
              <w:rPr>
                <w:sz w:val="28"/>
                <w:szCs w:val="28"/>
              </w:rPr>
            </w:pPr>
            <w:r>
              <w:rPr>
                <w:sz w:val="28"/>
                <w:szCs w:val="28"/>
              </w:rPr>
              <w:t xml:space="preserve">Опис </w:t>
            </w:r>
            <w:r w:rsidR="00B50791">
              <w:rPr>
                <w:sz w:val="28"/>
                <w:szCs w:val="28"/>
              </w:rPr>
              <w:t>с</w:t>
            </w:r>
            <w:r>
              <w:rPr>
                <w:sz w:val="28"/>
                <w:szCs w:val="28"/>
              </w:rPr>
              <w:t>утності</w:t>
            </w:r>
          </w:p>
        </w:tc>
        <w:tc>
          <w:tcPr>
            <w:tcW w:w="1414" w:type="dxa"/>
            <w:vAlign w:val="center"/>
          </w:tcPr>
          <w:p w14:paraId="4CE7DA0B" w14:textId="77777777" w:rsidR="00336D78" w:rsidRDefault="00336D78" w:rsidP="00B50791">
            <w:pPr>
              <w:spacing w:line="360" w:lineRule="auto"/>
              <w:jc w:val="center"/>
              <w:rPr>
                <w:sz w:val="28"/>
                <w:szCs w:val="28"/>
              </w:rPr>
            </w:pPr>
            <w:r>
              <w:rPr>
                <w:sz w:val="28"/>
                <w:szCs w:val="28"/>
              </w:rPr>
              <w:t>Атрибути</w:t>
            </w:r>
          </w:p>
        </w:tc>
        <w:tc>
          <w:tcPr>
            <w:tcW w:w="2806" w:type="dxa"/>
            <w:vAlign w:val="center"/>
          </w:tcPr>
          <w:p w14:paraId="75A4B188" w14:textId="77777777" w:rsidR="00336D78" w:rsidRDefault="00336D78" w:rsidP="00B50791">
            <w:pPr>
              <w:spacing w:line="360" w:lineRule="auto"/>
              <w:jc w:val="center"/>
              <w:rPr>
                <w:sz w:val="28"/>
                <w:szCs w:val="28"/>
              </w:rPr>
            </w:pPr>
            <w:r>
              <w:rPr>
                <w:sz w:val="28"/>
                <w:szCs w:val="28"/>
              </w:rPr>
              <w:t>Опис атрибутів</w:t>
            </w:r>
          </w:p>
        </w:tc>
      </w:tr>
      <w:tr w:rsidR="00336D78" w14:paraId="630FC80B" w14:textId="77777777" w:rsidTr="00B50791">
        <w:trPr>
          <w:trHeight w:val="352"/>
        </w:trPr>
        <w:tc>
          <w:tcPr>
            <w:tcW w:w="1591" w:type="dxa"/>
            <w:vMerge w:val="restart"/>
            <w:vAlign w:val="center"/>
          </w:tcPr>
          <w:p w14:paraId="6EFF847B" w14:textId="77777777" w:rsidR="00336D78" w:rsidRPr="00CA23E5" w:rsidRDefault="00336D78" w:rsidP="00B50791">
            <w:pPr>
              <w:spacing w:line="360" w:lineRule="auto"/>
              <w:jc w:val="center"/>
              <w:rPr>
                <w:sz w:val="28"/>
                <w:szCs w:val="28"/>
              </w:rPr>
            </w:pPr>
            <w:r>
              <w:rPr>
                <w:sz w:val="28"/>
                <w:szCs w:val="28"/>
                <w:lang w:val="en-US"/>
              </w:rPr>
              <w:t>citizen</w:t>
            </w:r>
          </w:p>
        </w:tc>
        <w:tc>
          <w:tcPr>
            <w:tcW w:w="2978" w:type="dxa"/>
            <w:vMerge w:val="restart"/>
            <w:vAlign w:val="center"/>
          </w:tcPr>
          <w:p w14:paraId="5B8A63B5" w14:textId="3CB699AA" w:rsidR="00336D78" w:rsidRPr="00336D78" w:rsidRDefault="00336D78" w:rsidP="00B50791">
            <w:pPr>
              <w:spacing w:line="360" w:lineRule="auto"/>
              <w:jc w:val="center"/>
              <w:rPr>
                <w:sz w:val="28"/>
                <w:szCs w:val="28"/>
              </w:rPr>
            </w:pPr>
            <w:r>
              <w:rPr>
                <w:sz w:val="28"/>
                <w:szCs w:val="28"/>
              </w:rPr>
              <w:t>репрезентує громадянина та його персональну</w:t>
            </w:r>
            <w:r>
              <w:rPr>
                <w:sz w:val="28"/>
                <w:szCs w:val="28"/>
                <w:lang w:val="en-US"/>
              </w:rPr>
              <w:t xml:space="preserve"> </w:t>
            </w:r>
            <w:r>
              <w:rPr>
                <w:sz w:val="28"/>
                <w:szCs w:val="28"/>
              </w:rPr>
              <w:t>інформацію</w:t>
            </w:r>
          </w:p>
        </w:tc>
        <w:tc>
          <w:tcPr>
            <w:tcW w:w="1414" w:type="dxa"/>
            <w:vAlign w:val="center"/>
          </w:tcPr>
          <w:p w14:paraId="67200EDD" w14:textId="77777777" w:rsidR="00336D78" w:rsidRDefault="00336D78" w:rsidP="00B50791">
            <w:pPr>
              <w:spacing w:line="360" w:lineRule="auto"/>
              <w:jc w:val="center"/>
              <w:rPr>
                <w:sz w:val="28"/>
                <w:szCs w:val="28"/>
              </w:rPr>
            </w:pPr>
            <w:proofErr w:type="spellStart"/>
            <w:r w:rsidRPr="00BA7232">
              <w:rPr>
                <w:sz w:val="28"/>
                <w:szCs w:val="28"/>
              </w:rPr>
              <w:t>id</w:t>
            </w:r>
            <w:proofErr w:type="spellEnd"/>
          </w:p>
        </w:tc>
        <w:tc>
          <w:tcPr>
            <w:tcW w:w="2806" w:type="dxa"/>
            <w:vAlign w:val="center"/>
          </w:tcPr>
          <w:p w14:paraId="53E714A4" w14:textId="77777777" w:rsidR="00336D78" w:rsidRDefault="00336D78" w:rsidP="00B50791">
            <w:pPr>
              <w:spacing w:line="360" w:lineRule="auto"/>
              <w:jc w:val="center"/>
              <w:rPr>
                <w:sz w:val="28"/>
                <w:szCs w:val="28"/>
              </w:rPr>
            </w:pPr>
            <w:r>
              <w:rPr>
                <w:sz w:val="28"/>
                <w:szCs w:val="28"/>
              </w:rPr>
              <w:t>унікальний ідентифікатор сутності</w:t>
            </w:r>
          </w:p>
        </w:tc>
      </w:tr>
      <w:tr w:rsidR="00336D78" w14:paraId="31D120B3" w14:textId="77777777" w:rsidTr="00B50791">
        <w:trPr>
          <w:trHeight w:val="352"/>
        </w:trPr>
        <w:tc>
          <w:tcPr>
            <w:tcW w:w="1591" w:type="dxa"/>
            <w:vMerge/>
            <w:vAlign w:val="center"/>
          </w:tcPr>
          <w:p w14:paraId="6F7A407C" w14:textId="77777777" w:rsidR="00336D78" w:rsidRDefault="00336D78" w:rsidP="00B50791">
            <w:pPr>
              <w:spacing w:line="360" w:lineRule="auto"/>
              <w:jc w:val="center"/>
              <w:rPr>
                <w:sz w:val="28"/>
                <w:szCs w:val="28"/>
                <w:lang w:val="en-US"/>
              </w:rPr>
            </w:pPr>
          </w:p>
        </w:tc>
        <w:tc>
          <w:tcPr>
            <w:tcW w:w="2978" w:type="dxa"/>
            <w:vMerge/>
            <w:vAlign w:val="center"/>
          </w:tcPr>
          <w:p w14:paraId="4008C3DE" w14:textId="77777777" w:rsidR="00336D78" w:rsidRDefault="00336D78" w:rsidP="00B50791">
            <w:pPr>
              <w:spacing w:line="360" w:lineRule="auto"/>
              <w:jc w:val="center"/>
              <w:rPr>
                <w:sz w:val="28"/>
                <w:szCs w:val="28"/>
              </w:rPr>
            </w:pPr>
          </w:p>
        </w:tc>
        <w:tc>
          <w:tcPr>
            <w:tcW w:w="1414" w:type="dxa"/>
            <w:vAlign w:val="center"/>
          </w:tcPr>
          <w:p w14:paraId="2B4EE801" w14:textId="77777777" w:rsidR="00336D78" w:rsidRDefault="00336D78" w:rsidP="00B50791">
            <w:pPr>
              <w:spacing w:line="360" w:lineRule="auto"/>
              <w:jc w:val="center"/>
              <w:rPr>
                <w:sz w:val="28"/>
                <w:szCs w:val="28"/>
              </w:rPr>
            </w:pPr>
            <w:proofErr w:type="spellStart"/>
            <w:r w:rsidRPr="00BA7232">
              <w:rPr>
                <w:sz w:val="28"/>
                <w:szCs w:val="28"/>
              </w:rPr>
              <w:t>first_name</w:t>
            </w:r>
            <w:proofErr w:type="spellEnd"/>
          </w:p>
        </w:tc>
        <w:tc>
          <w:tcPr>
            <w:tcW w:w="2806" w:type="dxa"/>
            <w:vAlign w:val="center"/>
          </w:tcPr>
          <w:p w14:paraId="0D27255D" w14:textId="77777777" w:rsidR="00336D78" w:rsidRDefault="00336D78" w:rsidP="00B50791">
            <w:pPr>
              <w:spacing w:line="360" w:lineRule="auto"/>
              <w:jc w:val="center"/>
              <w:rPr>
                <w:sz w:val="28"/>
                <w:szCs w:val="28"/>
              </w:rPr>
            </w:pPr>
            <w:r>
              <w:rPr>
                <w:sz w:val="28"/>
                <w:szCs w:val="28"/>
              </w:rPr>
              <w:t>ім’я громадянина</w:t>
            </w:r>
          </w:p>
        </w:tc>
      </w:tr>
      <w:tr w:rsidR="00336D78" w14:paraId="41A64D80" w14:textId="77777777" w:rsidTr="00B50791">
        <w:trPr>
          <w:trHeight w:val="352"/>
        </w:trPr>
        <w:tc>
          <w:tcPr>
            <w:tcW w:w="1591" w:type="dxa"/>
            <w:vMerge/>
            <w:vAlign w:val="center"/>
          </w:tcPr>
          <w:p w14:paraId="3EE04A8B" w14:textId="77777777" w:rsidR="00336D78" w:rsidRDefault="00336D78" w:rsidP="00B50791">
            <w:pPr>
              <w:spacing w:line="360" w:lineRule="auto"/>
              <w:jc w:val="center"/>
              <w:rPr>
                <w:sz w:val="28"/>
                <w:szCs w:val="28"/>
                <w:lang w:val="en-US"/>
              </w:rPr>
            </w:pPr>
          </w:p>
        </w:tc>
        <w:tc>
          <w:tcPr>
            <w:tcW w:w="2978" w:type="dxa"/>
            <w:vMerge/>
            <w:vAlign w:val="center"/>
          </w:tcPr>
          <w:p w14:paraId="3D989654" w14:textId="77777777" w:rsidR="00336D78" w:rsidRDefault="00336D78" w:rsidP="00B50791">
            <w:pPr>
              <w:spacing w:line="360" w:lineRule="auto"/>
              <w:jc w:val="center"/>
              <w:rPr>
                <w:sz w:val="28"/>
                <w:szCs w:val="28"/>
              </w:rPr>
            </w:pPr>
          </w:p>
        </w:tc>
        <w:tc>
          <w:tcPr>
            <w:tcW w:w="1414" w:type="dxa"/>
            <w:vAlign w:val="center"/>
          </w:tcPr>
          <w:p w14:paraId="21CBFA92" w14:textId="77777777" w:rsidR="00336D78" w:rsidRDefault="00336D78" w:rsidP="00B50791">
            <w:pPr>
              <w:spacing w:line="360" w:lineRule="auto"/>
              <w:jc w:val="center"/>
              <w:rPr>
                <w:sz w:val="28"/>
                <w:szCs w:val="28"/>
              </w:rPr>
            </w:pPr>
            <w:proofErr w:type="spellStart"/>
            <w:r w:rsidRPr="00BA7232">
              <w:rPr>
                <w:sz w:val="28"/>
                <w:szCs w:val="28"/>
              </w:rPr>
              <w:t>last_name</w:t>
            </w:r>
            <w:proofErr w:type="spellEnd"/>
          </w:p>
        </w:tc>
        <w:tc>
          <w:tcPr>
            <w:tcW w:w="2806" w:type="dxa"/>
            <w:vAlign w:val="center"/>
          </w:tcPr>
          <w:p w14:paraId="295875A7" w14:textId="77777777" w:rsidR="00336D78" w:rsidRDefault="00336D78" w:rsidP="00B50791">
            <w:pPr>
              <w:spacing w:line="360" w:lineRule="auto"/>
              <w:jc w:val="center"/>
              <w:rPr>
                <w:sz w:val="28"/>
                <w:szCs w:val="28"/>
              </w:rPr>
            </w:pPr>
            <w:r>
              <w:rPr>
                <w:sz w:val="28"/>
                <w:szCs w:val="28"/>
              </w:rPr>
              <w:t>прізвище громадянина</w:t>
            </w:r>
          </w:p>
        </w:tc>
      </w:tr>
    </w:tbl>
    <w:p w14:paraId="02211A6F" w14:textId="32D4166E" w:rsidR="00336D78" w:rsidRDefault="00336D78">
      <w:pPr>
        <w:spacing w:line="360" w:lineRule="auto"/>
        <w:ind w:firstLine="709"/>
        <w:jc w:val="both"/>
        <w:rPr>
          <w:sz w:val="28"/>
          <w:szCs w:val="28"/>
        </w:rPr>
      </w:pPr>
    </w:p>
    <w:p w14:paraId="0D6D4D5C" w14:textId="5C1F39FB" w:rsidR="00336D78" w:rsidRDefault="00336D78">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11A77A18" w14:textId="77777777" w:rsidTr="00B50791">
        <w:trPr>
          <w:trHeight w:val="320"/>
        </w:trPr>
        <w:tc>
          <w:tcPr>
            <w:tcW w:w="1591" w:type="dxa"/>
            <w:vAlign w:val="center"/>
          </w:tcPr>
          <w:p w14:paraId="31C61193"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169D0B06" w14:textId="021EE6B8"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21BC97C2"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5B16B841" w14:textId="77777777" w:rsidR="00B50791" w:rsidRDefault="00B50791" w:rsidP="0029254A">
            <w:pPr>
              <w:spacing w:line="360" w:lineRule="auto"/>
              <w:jc w:val="center"/>
              <w:rPr>
                <w:sz w:val="28"/>
                <w:szCs w:val="28"/>
              </w:rPr>
            </w:pPr>
            <w:r>
              <w:rPr>
                <w:sz w:val="28"/>
                <w:szCs w:val="28"/>
              </w:rPr>
              <w:t>Опис атрибутів</w:t>
            </w:r>
          </w:p>
        </w:tc>
      </w:tr>
      <w:tr w:rsidR="00B50791" w14:paraId="795D5110" w14:textId="77777777" w:rsidTr="00B50791">
        <w:trPr>
          <w:trHeight w:val="320"/>
        </w:trPr>
        <w:tc>
          <w:tcPr>
            <w:tcW w:w="1591" w:type="dxa"/>
            <w:vMerge w:val="restart"/>
            <w:vAlign w:val="center"/>
          </w:tcPr>
          <w:p w14:paraId="25CFF906" w14:textId="77777777" w:rsidR="00B50791" w:rsidRDefault="00B50791" w:rsidP="00B50791">
            <w:pPr>
              <w:spacing w:line="360" w:lineRule="auto"/>
              <w:jc w:val="center"/>
              <w:rPr>
                <w:sz w:val="28"/>
                <w:szCs w:val="28"/>
              </w:rPr>
            </w:pPr>
          </w:p>
        </w:tc>
        <w:tc>
          <w:tcPr>
            <w:tcW w:w="2978" w:type="dxa"/>
            <w:vMerge w:val="restart"/>
            <w:vAlign w:val="center"/>
          </w:tcPr>
          <w:p w14:paraId="36911912" w14:textId="77777777" w:rsidR="00B50791" w:rsidRDefault="00B50791" w:rsidP="00B50791">
            <w:pPr>
              <w:spacing w:line="360" w:lineRule="auto"/>
              <w:jc w:val="center"/>
              <w:rPr>
                <w:sz w:val="28"/>
                <w:szCs w:val="28"/>
              </w:rPr>
            </w:pPr>
          </w:p>
        </w:tc>
        <w:tc>
          <w:tcPr>
            <w:tcW w:w="1414" w:type="dxa"/>
          </w:tcPr>
          <w:p w14:paraId="777BA2B9" w14:textId="21842117" w:rsidR="00B50791" w:rsidRPr="00B50791" w:rsidRDefault="00B50791" w:rsidP="00B50791">
            <w:pPr>
              <w:spacing w:line="360" w:lineRule="auto"/>
              <w:jc w:val="center"/>
              <w:rPr>
                <w:sz w:val="28"/>
                <w:szCs w:val="28"/>
                <w:lang w:val="en-US"/>
              </w:rPr>
            </w:pPr>
            <w:r>
              <w:rPr>
                <w:sz w:val="28"/>
                <w:szCs w:val="28"/>
                <w:lang w:val="en-US"/>
              </w:rPr>
              <w:t>patronymic</w:t>
            </w:r>
          </w:p>
        </w:tc>
        <w:tc>
          <w:tcPr>
            <w:tcW w:w="2806" w:type="dxa"/>
            <w:vAlign w:val="center"/>
          </w:tcPr>
          <w:p w14:paraId="5D1E9595" w14:textId="1332E3D6" w:rsidR="00B50791" w:rsidRDefault="00B50791" w:rsidP="00B50791">
            <w:pPr>
              <w:spacing w:line="360" w:lineRule="auto"/>
              <w:jc w:val="center"/>
              <w:rPr>
                <w:sz w:val="28"/>
                <w:szCs w:val="28"/>
              </w:rPr>
            </w:pPr>
            <w:r>
              <w:rPr>
                <w:sz w:val="28"/>
                <w:szCs w:val="28"/>
              </w:rPr>
              <w:t>по батькові громадянина</w:t>
            </w:r>
          </w:p>
        </w:tc>
      </w:tr>
      <w:tr w:rsidR="00B50791" w14:paraId="6F60E59F" w14:textId="77777777" w:rsidTr="00B50791">
        <w:trPr>
          <w:trHeight w:val="320"/>
        </w:trPr>
        <w:tc>
          <w:tcPr>
            <w:tcW w:w="1591" w:type="dxa"/>
            <w:vMerge/>
            <w:vAlign w:val="center"/>
          </w:tcPr>
          <w:p w14:paraId="74B7BDAB" w14:textId="77777777" w:rsidR="00B50791" w:rsidRDefault="00B50791" w:rsidP="00B50791">
            <w:pPr>
              <w:spacing w:line="360" w:lineRule="auto"/>
              <w:jc w:val="center"/>
              <w:rPr>
                <w:sz w:val="28"/>
                <w:szCs w:val="28"/>
              </w:rPr>
            </w:pPr>
          </w:p>
        </w:tc>
        <w:tc>
          <w:tcPr>
            <w:tcW w:w="2978" w:type="dxa"/>
            <w:vMerge/>
            <w:vAlign w:val="center"/>
          </w:tcPr>
          <w:p w14:paraId="47F446ED" w14:textId="77777777" w:rsidR="00B50791" w:rsidRDefault="00B50791" w:rsidP="00B50791">
            <w:pPr>
              <w:spacing w:line="360" w:lineRule="auto"/>
              <w:jc w:val="center"/>
              <w:rPr>
                <w:sz w:val="28"/>
                <w:szCs w:val="28"/>
              </w:rPr>
            </w:pPr>
          </w:p>
        </w:tc>
        <w:tc>
          <w:tcPr>
            <w:tcW w:w="1414" w:type="dxa"/>
          </w:tcPr>
          <w:p w14:paraId="0151CB0B" w14:textId="67027DB4" w:rsidR="00B50791" w:rsidRDefault="00B50791" w:rsidP="00B50791">
            <w:pPr>
              <w:spacing w:line="360" w:lineRule="auto"/>
              <w:jc w:val="center"/>
              <w:rPr>
                <w:sz w:val="28"/>
                <w:szCs w:val="28"/>
              </w:rPr>
            </w:pPr>
            <w:proofErr w:type="spellStart"/>
            <w:r w:rsidRPr="00BA7232">
              <w:rPr>
                <w:sz w:val="28"/>
                <w:szCs w:val="28"/>
              </w:rPr>
              <w:t>date_of_birth</w:t>
            </w:r>
            <w:proofErr w:type="spellEnd"/>
          </w:p>
        </w:tc>
        <w:tc>
          <w:tcPr>
            <w:tcW w:w="2806" w:type="dxa"/>
            <w:vAlign w:val="center"/>
          </w:tcPr>
          <w:p w14:paraId="39E70969" w14:textId="61917640" w:rsidR="00B50791" w:rsidRDefault="00B50791" w:rsidP="00B50791">
            <w:pPr>
              <w:spacing w:line="360" w:lineRule="auto"/>
              <w:jc w:val="center"/>
              <w:rPr>
                <w:sz w:val="28"/>
                <w:szCs w:val="28"/>
              </w:rPr>
            </w:pPr>
            <w:r>
              <w:rPr>
                <w:sz w:val="28"/>
                <w:szCs w:val="28"/>
              </w:rPr>
              <w:t>дата народження громадянина</w:t>
            </w:r>
          </w:p>
        </w:tc>
      </w:tr>
      <w:tr w:rsidR="00B50791" w14:paraId="30777736" w14:textId="77777777" w:rsidTr="00B50791">
        <w:trPr>
          <w:trHeight w:val="320"/>
        </w:trPr>
        <w:tc>
          <w:tcPr>
            <w:tcW w:w="1591" w:type="dxa"/>
          </w:tcPr>
          <w:p w14:paraId="7B4F8B89" w14:textId="4B22070E" w:rsidR="00B50791" w:rsidRDefault="00B50791" w:rsidP="00B50791">
            <w:pPr>
              <w:spacing w:line="360" w:lineRule="auto"/>
              <w:jc w:val="center"/>
              <w:rPr>
                <w:sz w:val="28"/>
                <w:szCs w:val="28"/>
              </w:rPr>
            </w:pPr>
            <w:proofErr w:type="spellStart"/>
            <w:r w:rsidRPr="006F699E">
              <w:rPr>
                <w:sz w:val="28"/>
                <w:szCs w:val="28"/>
              </w:rPr>
              <w:t>driver</w:t>
            </w:r>
            <w:proofErr w:type="spellEnd"/>
          </w:p>
        </w:tc>
        <w:tc>
          <w:tcPr>
            <w:tcW w:w="2978" w:type="dxa"/>
          </w:tcPr>
          <w:p w14:paraId="35A8FDAF" w14:textId="73757F0C" w:rsidR="00B50791" w:rsidRDefault="00B50791" w:rsidP="00B50791">
            <w:pPr>
              <w:spacing w:line="360" w:lineRule="auto"/>
              <w:jc w:val="center"/>
              <w:rPr>
                <w:sz w:val="28"/>
                <w:szCs w:val="28"/>
              </w:rPr>
            </w:pPr>
            <w:r>
              <w:rPr>
                <w:sz w:val="28"/>
                <w:szCs w:val="28"/>
              </w:rPr>
              <w:t>репрезентує громадянина як водія</w:t>
            </w:r>
          </w:p>
        </w:tc>
        <w:tc>
          <w:tcPr>
            <w:tcW w:w="1414" w:type="dxa"/>
          </w:tcPr>
          <w:p w14:paraId="2F18E03E" w14:textId="7D97DCD4" w:rsidR="00B50791" w:rsidRPr="00BA7232" w:rsidRDefault="00B50791" w:rsidP="00B50791">
            <w:pPr>
              <w:spacing w:line="360" w:lineRule="auto"/>
              <w:jc w:val="center"/>
              <w:rPr>
                <w:sz w:val="28"/>
                <w:szCs w:val="28"/>
              </w:rPr>
            </w:pPr>
            <w:proofErr w:type="spellStart"/>
            <w:r w:rsidRPr="00663F74">
              <w:rPr>
                <w:sz w:val="28"/>
                <w:szCs w:val="28"/>
              </w:rPr>
              <w:t>id</w:t>
            </w:r>
            <w:proofErr w:type="spellEnd"/>
          </w:p>
        </w:tc>
        <w:tc>
          <w:tcPr>
            <w:tcW w:w="2806" w:type="dxa"/>
          </w:tcPr>
          <w:p w14:paraId="685F70CE" w14:textId="45FF9964" w:rsidR="00B50791" w:rsidRDefault="00B50791" w:rsidP="00B50791">
            <w:pPr>
              <w:spacing w:line="360" w:lineRule="auto"/>
              <w:jc w:val="center"/>
              <w:rPr>
                <w:sz w:val="28"/>
                <w:szCs w:val="28"/>
              </w:rPr>
            </w:pPr>
            <w:r>
              <w:rPr>
                <w:sz w:val="28"/>
                <w:szCs w:val="28"/>
              </w:rPr>
              <w:t>унікальний ідентифікатор сутності</w:t>
            </w:r>
          </w:p>
        </w:tc>
      </w:tr>
      <w:tr w:rsidR="00C61BBD" w14:paraId="4A7C0294" w14:textId="77777777" w:rsidTr="00B50791">
        <w:trPr>
          <w:trHeight w:val="320"/>
        </w:trPr>
        <w:tc>
          <w:tcPr>
            <w:tcW w:w="1591" w:type="dxa"/>
            <w:vMerge w:val="restart"/>
          </w:tcPr>
          <w:p w14:paraId="34E1E11F" w14:textId="77777777" w:rsidR="00C61BBD" w:rsidRPr="006F699E" w:rsidRDefault="00C61BBD" w:rsidP="00B50791">
            <w:pPr>
              <w:spacing w:line="360" w:lineRule="auto"/>
              <w:jc w:val="center"/>
              <w:rPr>
                <w:sz w:val="28"/>
                <w:szCs w:val="28"/>
              </w:rPr>
            </w:pPr>
          </w:p>
        </w:tc>
        <w:tc>
          <w:tcPr>
            <w:tcW w:w="2978" w:type="dxa"/>
            <w:vMerge w:val="restart"/>
          </w:tcPr>
          <w:p w14:paraId="58862852" w14:textId="77777777" w:rsidR="00C61BBD" w:rsidRDefault="00C61BBD" w:rsidP="00B50791">
            <w:pPr>
              <w:spacing w:line="360" w:lineRule="auto"/>
              <w:jc w:val="center"/>
              <w:rPr>
                <w:sz w:val="28"/>
                <w:szCs w:val="28"/>
              </w:rPr>
            </w:pPr>
          </w:p>
        </w:tc>
        <w:tc>
          <w:tcPr>
            <w:tcW w:w="1414" w:type="dxa"/>
          </w:tcPr>
          <w:p w14:paraId="2DC5A543" w14:textId="127BBC83" w:rsidR="00C61BBD" w:rsidRPr="00663F74" w:rsidRDefault="00C61BBD" w:rsidP="00B50791">
            <w:pPr>
              <w:spacing w:line="360" w:lineRule="auto"/>
              <w:jc w:val="center"/>
              <w:rPr>
                <w:sz w:val="28"/>
                <w:szCs w:val="28"/>
              </w:rPr>
            </w:pPr>
            <w:proofErr w:type="spellStart"/>
            <w:r w:rsidRPr="00663F74">
              <w:rPr>
                <w:sz w:val="28"/>
                <w:szCs w:val="28"/>
              </w:rPr>
              <w:t>citizen_id</w:t>
            </w:r>
            <w:proofErr w:type="spellEnd"/>
          </w:p>
        </w:tc>
        <w:tc>
          <w:tcPr>
            <w:tcW w:w="2806" w:type="dxa"/>
          </w:tcPr>
          <w:p w14:paraId="1261BC28" w14:textId="2FFBB1C7" w:rsidR="00C61BBD" w:rsidRDefault="00C61BBD" w:rsidP="00B50791">
            <w:pPr>
              <w:spacing w:line="360" w:lineRule="auto"/>
              <w:jc w:val="center"/>
              <w:rPr>
                <w:sz w:val="28"/>
                <w:szCs w:val="28"/>
              </w:rPr>
            </w:pPr>
            <w:r>
              <w:rPr>
                <w:sz w:val="28"/>
                <w:szCs w:val="28"/>
              </w:rPr>
              <w:t>ідентифікатор громадянина</w:t>
            </w:r>
          </w:p>
        </w:tc>
      </w:tr>
      <w:tr w:rsidR="00C61BBD" w14:paraId="41902FFE" w14:textId="77777777" w:rsidTr="00B50791">
        <w:trPr>
          <w:trHeight w:val="320"/>
        </w:trPr>
        <w:tc>
          <w:tcPr>
            <w:tcW w:w="1591" w:type="dxa"/>
            <w:vMerge/>
          </w:tcPr>
          <w:p w14:paraId="6F3AD5E0" w14:textId="77777777" w:rsidR="00C61BBD" w:rsidRPr="006F699E" w:rsidRDefault="00C61BBD" w:rsidP="00B50791">
            <w:pPr>
              <w:spacing w:line="360" w:lineRule="auto"/>
              <w:jc w:val="center"/>
              <w:rPr>
                <w:sz w:val="28"/>
                <w:szCs w:val="28"/>
              </w:rPr>
            </w:pPr>
          </w:p>
        </w:tc>
        <w:tc>
          <w:tcPr>
            <w:tcW w:w="2978" w:type="dxa"/>
            <w:vMerge/>
          </w:tcPr>
          <w:p w14:paraId="3F2BF55A" w14:textId="77777777" w:rsidR="00C61BBD" w:rsidRDefault="00C61BBD" w:rsidP="00B50791">
            <w:pPr>
              <w:spacing w:line="360" w:lineRule="auto"/>
              <w:jc w:val="center"/>
              <w:rPr>
                <w:sz w:val="28"/>
                <w:szCs w:val="28"/>
              </w:rPr>
            </w:pPr>
          </w:p>
        </w:tc>
        <w:tc>
          <w:tcPr>
            <w:tcW w:w="1414" w:type="dxa"/>
          </w:tcPr>
          <w:p w14:paraId="147044A8" w14:textId="538E062E" w:rsidR="00C61BBD" w:rsidRPr="00663F74" w:rsidRDefault="00C61BBD" w:rsidP="00B50791">
            <w:pPr>
              <w:spacing w:line="360" w:lineRule="auto"/>
              <w:jc w:val="center"/>
              <w:rPr>
                <w:sz w:val="28"/>
                <w:szCs w:val="28"/>
              </w:rPr>
            </w:pPr>
            <w:proofErr w:type="spellStart"/>
            <w:r w:rsidRPr="00663F74">
              <w:rPr>
                <w:sz w:val="28"/>
                <w:szCs w:val="28"/>
              </w:rPr>
              <w:t>license_number</w:t>
            </w:r>
            <w:proofErr w:type="spellEnd"/>
          </w:p>
        </w:tc>
        <w:tc>
          <w:tcPr>
            <w:tcW w:w="2806" w:type="dxa"/>
          </w:tcPr>
          <w:p w14:paraId="32069508" w14:textId="0A8FE390" w:rsidR="00C61BBD" w:rsidRDefault="00C61BBD" w:rsidP="00B50791">
            <w:pPr>
              <w:spacing w:line="360" w:lineRule="auto"/>
              <w:jc w:val="center"/>
              <w:rPr>
                <w:sz w:val="28"/>
                <w:szCs w:val="28"/>
              </w:rPr>
            </w:pPr>
            <w:r>
              <w:rPr>
                <w:sz w:val="28"/>
                <w:szCs w:val="28"/>
              </w:rPr>
              <w:t>номер водійського посвідчення</w:t>
            </w:r>
          </w:p>
        </w:tc>
      </w:tr>
      <w:tr w:rsidR="00C61BBD" w14:paraId="62E61E5D" w14:textId="77777777" w:rsidTr="00B50791">
        <w:trPr>
          <w:trHeight w:val="320"/>
        </w:trPr>
        <w:tc>
          <w:tcPr>
            <w:tcW w:w="1591" w:type="dxa"/>
            <w:vMerge/>
          </w:tcPr>
          <w:p w14:paraId="7B3822C3" w14:textId="77777777" w:rsidR="00C61BBD" w:rsidRPr="006F699E" w:rsidRDefault="00C61BBD" w:rsidP="00B50791">
            <w:pPr>
              <w:spacing w:line="360" w:lineRule="auto"/>
              <w:jc w:val="center"/>
              <w:rPr>
                <w:sz w:val="28"/>
                <w:szCs w:val="28"/>
              </w:rPr>
            </w:pPr>
          </w:p>
        </w:tc>
        <w:tc>
          <w:tcPr>
            <w:tcW w:w="2978" w:type="dxa"/>
            <w:vMerge/>
          </w:tcPr>
          <w:p w14:paraId="339A9F7B" w14:textId="77777777" w:rsidR="00C61BBD" w:rsidRDefault="00C61BBD" w:rsidP="00B50791">
            <w:pPr>
              <w:spacing w:line="360" w:lineRule="auto"/>
              <w:jc w:val="center"/>
              <w:rPr>
                <w:sz w:val="28"/>
                <w:szCs w:val="28"/>
              </w:rPr>
            </w:pPr>
          </w:p>
        </w:tc>
        <w:tc>
          <w:tcPr>
            <w:tcW w:w="1414" w:type="dxa"/>
          </w:tcPr>
          <w:p w14:paraId="4DE50946" w14:textId="3127BF23" w:rsidR="00C61BBD" w:rsidRPr="00663F74" w:rsidRDefault="00C61BBD" w:rsidP="00B50791">
            <w:pPr>
              <w:spacing w:line="360" w:lineRule="auto"/>
              <w:jc w:val="center"/>
              <w:rPr>
                <w:sz w:val="28"/>
                <w:szCs w:val="28"/>
              </w:rPr>
            </w:pPr>
            <w:proofErr w:type="spellStart"/>
            <w:r w:rsidRPr="00663F74">
              <w:rPr>
                <w:sz w:val="28"/>
                <w:szCs w:val="28"/>
              </w:rPr>
              <w:t>license_issued_time</w:t>
            </w:r>
            <w:proofErr w:type="spellEnd"/>
          </w:p>
        </w:tc>
        <w:tc>
          <w:tcPr>
            <w:tcW w:w="2806" w:type="dxa"/>
          </w:tcPr>
          <w:p w14:paraId="66A1A93B" w14:textId="5CDC6406" w:rsidR="00C61BBD" w:rsidRDefault="00C61BBD" w:rsidP="00B50791">
            <w:pPr>
              <w:spacing w:line="360" w:lineRule="auto"/>
              <w:jc w:val="center"/>
              <w:rPr>
                <w:sz w:val="28"/>
                <w:szCs w:val="28"/>
              </w:rPr>
            </w:pPr>
            <w:r>
              <w:rPr>
                <w:sz w:val="28"/>
                <w:szCs w:val="28"/>
              </w:rPr>
              <w:t>дата та час видання водійського посвідчення</w:t>
            </w:r>
          </w:p>
        </w:tc>
      </w:tr>
      <w:tr w:rsidR="00B50791" w14:paraId="0111635B" w14:textId="77777777" w:rsidTr="00B50791">
        <w:trPr>
          <w:trHeight w:val="320"/>
        </w:trPr>
        <w:tc>
          <w:tcPr>
            <w:tcW w:w="1591" w:type="dxa"/>
          </w:tcPr>
          <w:p w14:paraId="1DB78C3A" w14:textId="76955ED0" w:rsidR="00B50791" w:rsidRPr="006F699E" w:rsidRDefault="00B50791" w:rsidP="00B50791">
            <w:pPr>
              <w:spacing w:line="360" w:lineRule="auto"/>
              <w:jc w:val="center"/>
              <w:rPr>
                <w:sz w:val="28"/>
                <w:szCs w:val="28"/>
              </w:rPr>
            </w:pPr>
            <w:proofErr w:type="spellStart"/>
            <w:r w:rsidRPr="00663F74">
              <w:rPr>
                <w:sz w:val="28"/>
                <w:szCs w:val="28"/>
              </w:rPr>
              <w:t>police_officer</w:t>
            </w:r>
            <w:proofErr w:type="spellEnd"/>
          </w:p>
        </w:tc>
        <w:tc>
          <w:tcPr>
            <w:tcW w:w="2978" w:type="dxa"/>
          </w:tcPr>
          <w:p w14:paraId="258B5A06" w14:textId="5B634001" w:rsidR="00B50791" w:rsidRDefault="00B50791" w:rsidP="00B50791">
            <w:pPr>
              <w:spacing w:line="360" w:lineRule="auto"/>
              <w:jc w:val="center"/>
              <w:rPr>
                <w:sz w:val="28"/>
                <w:szCs w:val="28"/>
              </w:rPr>
            </w:pPr>
            <w:r>
              <w:rPr>
                <w:sz w:val="28"/>
                <w:szCs w:val="28"/>
              </w:rPr>
              <w:t>репрезентує громадянина як поліцейського</w:t>
            </w:r>
          </w:p>
        </w:tc>
        <w:tc>
          <w:tcPr>
            <w:tcW w:w="1414" w:type="dxa"/>
          </w:tcPr>
          <w:p w14:paraId="6E09608F" w14:textId="099B5CAE" w:rsidR="00B50791" w:rsidRPr="00663F74" w:rsidRDefault="00B50791" w:rsidP="00B50791">
            <w:pPr>
              <w:spacing w:line="360" w:lineRule="auto"/>
              <w:jc w:val="center"/>
              <w:rPr>
                <w:sz w:val="28"/>
                <w:szCs w:val="28"/>
              </w:rPr>
            </w:pPr>
            <w:r>
              <w:rPr>
                <w:sz w:val="28"/>
                <w:szCs w:val="28"/>
                <w:lang w:val="en-US"/>
              </w:rPr>
              <w:t>id</w:t>
            </w:r>
          </w:p>
        </w:tc>
        <w:tc>
          <w:tcPr>
            <w:tcW w:w="2806" w:type="dxa"/>
          </w:tcPr>
          <w:p w14:paraId="78CA399E" w14:textId="283F2B6C" w:rsidR="00B50791" w:rsidRDefault="00B50791" w:rsidP="00B50791">
            <w:pPr>
              <w:spacing w:line="360" w:lineRule="auto"/>
              <w:jc w:val="center"/>
              <w:rPr>
                <w:sz w:val="28"/>
                <w:szCs w:val="28"/>
              </w:rPr>
            </w:pPr>
            <w:proofErr w:type="spellStart"/>
            <w:r w:rsidRPr="00AA1B18">
              <w:rPr>
                <w:sz w:val="28"/>
                <w:szCs w:val="28"/>
                <w:lang w:val="en-US"/>
              </w:rPr>
              <w:t>унікальний</w:t>
            </w:r>
            <w:proofErr w:type="spellEnd"/>
            <w:r w:rsidRPr="00AA1B18">
              <w:rPr>
                <w:sz w:val="28"/>
                <w:szCs w:val="28"/>
                <w:lang w:val="en-US"/>
              </w:rPr>
              <w:t xml:space="preserve"> </w:t>
            </w:r>
            <w:proofErr w:type="spellStart"/>
            <w:r w:rsidRPr="00AA1B18">
              <w:rPr>
                <w:sz w:val="28"/>
                <w:szCs w:val="28"/>
                <w:lang w:val="en-US"/>
              </w:rPr>
              <w:t>ідентифікатор</w:t>
            </w:r>
            <w:proofErr w:type="spellEnd"/>
            <w:r w:rsidRPr="00AA1B18">
              <w:rPr>
                <w:sz w:val="28"/>
                <w:szCs w:val="28"/>
                <w:lang w:val="en-US"/>
              </w:rPr>
              <w:t xml:space="preserve"> </w:t>
            </w:r>
            <w:proofErr w:type="spellStart"/>
            <w:r w:rsidRPr="00AA1B18">
              <w:rPr>
                <w:sz w:val="28"/>
                <w:szCs w:val="28"/>
                <w:lang w:val="en-US"/>
              </w:rPr>
              <w:t>сутності</w:t>
            </w:r>
            <w:proofErr w:type="spellEnd"/>
          </w:p>
        </w:tc>
      </w:tr>
      <w:tr w:rsidR="00C61BBD" w14:paraId="265A1A80" w14:textId="77777777" w:rsidTr="00B50791">
        <w:trPr>
          <w:trHeight w:val="320"/>
        </w:trPr>
        <w:tc>
          <w:tcPr>
            <w:tcW w:w="1591" w:type="dxa"/>
            <w:vMerge w:val="restart"/>
          </w:tcPr>
          <w:p w14:paraId="3DF7C805" w14:textId="77777777" w:rsidR="00C61BBD" w:rsidRPr="00663F74" w:rsidRDefault="00C61BBD" w:rsidP="00B50791">
            <w:pPr>
              <w:spacing w:line="360" w:lineRule="auto"/>
              <w:jc w:val="center"/>
              <w:rPr>
                <w:sz w:val="28"/>
                <w:szCs w:val="28"/>
              </w:rPr>
            </w:pPr>
          </w:p>
        </w:tc>
        <w:tc>
          <w:tcPr>
            <w:tcW w:w="2978" w:type="dxa"/>
            <w:vMerge w:val="restart"/>
          </w:tcPr>
          <w:p w14:paraId="65C12C73" w14:textId="77777777" w:rsidR="00C61BBD" w:rsidRDefault="00C61BBD" w:rsidP="00B50791">
            <w:pPr>
              <w:spacing w:line="360" w:lineRule="auto"/>
              <w:jc w:val="center"/>
              <w:rPr>
                <w:sz w:val="28"/>
                <w:szCs w:val="28"/>
              </w:rPr>
            </w:pPr>
          </w:p>
        </w:tc>
        <w:tc>
          <w:tcPr>
            <w:tcW w:w="1414" w:type="dxa"/>
          </w:tcPr>
          <w:p w14:paraId="3ED3204D" w14:textId="69B76B6D" w:rsidR="00C61BBD" w:rsidRDefault="00C61BBD" w:rsidP="00B50791">
            <w:pPr>
              <w:spacing w:line="360" w:lineRule="auto"/>
              <w:jc w:val="center"/>
              <w:rPr>
                <w:sz w:val="28"/>
                <w:szCs w:val="28"/>
                <w:lang w:val="en-US"/>
              </w:rPr>
            </w:pPr>
            <w:proofErr w:type="spellStart"/>
            <w:r w:rsidRPr="00AA1B18">
              <w:rPr>
                <w:sz w:val="28"/>
                <w:szCs w:val="28"/>
              </w:rPr>
              <w:t>citizen_id</w:t>
            </w:r>
            <w:proofErr w:type="spellEnd"/>
          </w:p>
        </w:tc>
        <w:tc>
          <w:tcPr>
            <w:tcW w:w="2806" w:type="dxa"/>
          </w:tcPr>
          <w:p w14:paraId="448B12B9" w14:textId="3CA12704" w:rsidR="00C61BBD" w:rsidRPr="00AA1B18" w:rsidRDefault="00C61BBD" w:rsidP="00B50791">
            <w:pPr>
              <w:spacing w:line="360" w:lineRule="auto"/>
              <w:jc w:val="center"/>
              <w:rPr>
                <w:sz w:val="28"/>
                <w:szCs w:val="28"/>
                <w:lang w:val="en-US"/>
              </w:rPr>
            </w:pPr>
            <w:r>
              <w:rPr>
                <w:sz w:val="28"/>
                <w:szCs w:val="28"/>
              </w:rPr>
              <w:t>ідентифікатор громадянина</w:t>
            </w:r>
          </w:p>
        </w:tc>
      </w:tr>
      <w:tr w:rsidR="00C61BBD" w14:paraId="445B7DB4" w14:textId="77777777" w:rsidTr="00B50791">
        <w:trPr>
          <w:trHeight w:val="320"/>
        </w:trPr>
        <w:tc>
          <w:tcPr>
            <w:tcW w:w="1591" w:type="dxa"/>
            <w:vMerge/>
          </w:tcPr>
          <w:p w14:paraId="48364C01" w14:textId="77777777" w:rsidR="00C61BBD" w:rsidRPr="00663F74" w:rsidRDefault="00C61BBD" w:rsidP="00B50791">
            <w:pPr>
              <w:spacing w:line="360" w:lineRule="auto"/>
              <w:jc w:val="center"/>
              <w:rPr>
                <w:sz w:val="28"/>
                <w:szCs w:val="28"/>
              </w:rPr>
            </w:pPr>
          </w:p>
        </w:tc>
        <w:tc>
          <w:tcPr>
            <w:tcW w:w="2978" w:type="dxa"/>
            <w:vMerge/>
          </w:tcPr>
          <w:p w14:paraId="660EA3FE" w14:textId="77777777" w:rsidR="00C61BBD" w:rsidRDefault="00C61BBD" w:rsidP="00B50791">
            <w:pPr>
              <w:spacing w:line="360" w:lineRule="auto"/>
              <w:jc w:val="center"/>
              <w:rPr>
                <w:sz w:val="28"/>
                <w:szCs w:val="28"/>
              </w:rPr>
            </w:pPr>
          </w:p>
        </w:tc>
        <w:tc>
          <w:tcPr>
            <w:tcW w:w="1414" w:type="dxa"/>
          </w:tcPr>
          <w:p w14:paraId="5AB63B1C" w14:textId="04F23F88" w:rsidR="00C61BBD" w:rsidRPr="00AA1B18" w:rsidRDefault="00C61BBD" w:rsidP="00B50791">
            <w:pPr>
              <w:spacing w:line="360" w:lineRule="auto"/>
              <w:jc w:val="center"/>
              <w:rPr>
                <w:sz w:val="28"/>
                <w:szCs w:val="28"/>
              </w:rPr>
            </w:pPr>
            <w:proofErr w:type="spellStart"/>
            <w:r w:rsidRPr="00AA1B18">
              <w:rPr>
                <w:sz w:val="28"/>
                <w:szCs w:val="28"/>
              </w:rPr>
              <w:t>badge_number</w:t>
            </w:r>
            <w:proofErr w:type="spellEnd"/>
          </w:p>
        </w:tc>
        <w:tc>
          <w:tcPr>
            <w:tcW w:w="2806" w:type="dxa"/>
          </w:tcPr>
          <w:p w14:paraId="1C069A55" w14:textId="5C7BEF6A" w:rsidR="00C61BBD" w:rsidRDefault="00C61BBD" w:rsidP="00B50791">
            <w:pPr>
              <w:spacing w:line="360" w:lineRule="auto"/>
              <w:jc w:val="center"/>
              <w:rPr>
                <w:sz w:val="28"/>
                <w:szCs w:val="28"/>
              </w:rPr>
            </w:pPr>
            <w:r>
              <w:rPr>
                <w:sz w:val="28"/>
                <w:szCs w:val="28"/>
              </w:rPr>
              <w:t>номер поліцейського жетону</w:t>
            </w:r>
          </w:p>
        </w:tc>
      </w:tr>
      <w:tr w:rsidR="00C61BBD" w14:paraId="69D6AEB2" w14:textId="77777777" w:rsidTr="00B50791">
        <w:trPr>
          <w:trHeight w:val="320"/>
        </w:trPr>
        <w:tc>
          <w:tcPr>
            <w:tcW w:w="1591" w:type="dxa"/>
            <w:vMerge/>
          </w:tcPr>
          <w:p w14:paraId="6EA2E0F3" w14:textId="77777777" w:rsidR="00C61BBD" w:rsidRPr="00663F74" w:rsidRDefault="00C61BBD" w:rsidP="00B50791">
            <w:pPr>
              <w:spacing w:line="360" w:lineRule="auto"/>
              <w:jc w:val="center"/>
              <w:rPr>
                <w:sz w:val="28"/>
                <w:szCs w:val="28"/>
              </w:rPr>
            </w:pPr>
          </w:p>
        </w:tc>
        <w:tc>
          <w:tcPr>
            <w:tcW w:w="2978" w:type="dxa"/>
            <w:vMerge/>
          </w:tcPr>
          <w:p w14:paraId="799CCB9A" w14:textId="77777777" w:rsidR="00C61BBD" w:rsidRDefault="00C61BBD" w:rsidP="00B50791">
            <w:pPr>
              <w:spacing w:line="360" w:lineRule="auto"/>
              <w:jc w:val="center"/>
              <w:rPr>
                <w:sz w:val="28"/>
                <w:szCs w:val="28"/>
              </w:rPr>
            </w:pPr>
          </w:p>
        </w:tc>
        <w:tc>
          <w:tcPr>
            <w:tcW w:w="1414" w:type="dxa"/>
          </w:tcPr>
          <w:p w14:paraId="0F3BC092" w14:textId="6BF8C2F2" w:rsidR="00C61BBD" w:rsidRPr="00AA1B18" w:rsidRDefault="00C61BBD" w:rsidP="00B50791">
            <w:pPr>
              <w:spacing w:line="360" w:lineRule="auto"/>
              <w:jc w:val="center"/>
              <w:rPr>
                <w:sz w:val="28"/>
                <w:szCs w:val="28"/>
              </w:rPr>
            </w:pPr>
            <w:proofErr w:type="spellStart"/>
            <w:r w:rsidRPr="00AA1B18">
              <w:rPr>
                <w:sz w:val="28"/>
                <w:szCs w:val="28"/>
              </w:rPr>
              <w:t>rank</w:t>
            </w:r>
            <w:proofErr w:type="spellEnd"/>
          </w:p>
        </w:tc>
        <w:tc>
          <w:tcPr>
            <w:tcW w:w="2806" w:type="dxa"/>
          </w:tcPr>
          <w:p w14:paraId="02574AA1" w14:textId="415BBE6B" w:rsidR="00C61BBD" w:rsidRDefault="00C61BBD" w:rsidP="00B50791">
            <w:pPr>
              <w:spacing w:line="360" w:lineRule="auto"/>
              <w:jc w:val="center"/>
              <w:rPr>
                <w:sz w:val="28"/>
                <w:szCs w:val="28"/>
              </w:rPr>
            </w:pPr>
            <w:r>
              <w:rPr>
                <w:sz w:val="28"/>
                <w:szCs w:val="28"/>
              </w:rPr>
              <w:t>звання поліцейського</w:t>
            </w:r>
          </w:p>
        </w:tc>
      </w:tr>
    </w:tbl>
    <w:p w14:paraId="5AB7872A" w14:textId="77777777" w:rsidR="00B50791" w:rsidRDefault="00B50791">
      <w:pPr>
        <w:rPr>
          <w:sz w:val="28"/>
          <w:szCs w:val="28"/>
        </w:rPr>
      </w:pPr>
      <w:r>
        <w:rPr>
          <w:sz w:val="28"/>
          <w:szCs w:val="28"/>
        </w:rPr>
        <w:br w:type="page"/>
      </w:r>
    </w:p>
    <w:p w14:paraId="596F8F82"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0D94B348" w14:textId="77777777" w:rsidTr="00B50791">
        <w:trPr>
          <w:trHeight w:val="320"/>
        </w:trPr>
        <w:tc>
          <w:tcPr>
            <w:tcW w:w="1591" w:type="dxa"/>
            <w:vAlign w:val="center"/>
          </w:tcPr>
          <w:p w14:paraId="27E15840"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0B0369EB" w14:textId="425A579A"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1D03079B"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184797BC" w14:textId="77777777" w:rsidR="00B50791" w:rsidRDefault="00B50791" w:rsidP="0029254A">
            <w:pPr>
              <w:spacing w:line="360" w:lineRule="auto"/>
              <w:jc w:val="center"/>
              <w:rPr>
                <w:sz w:val="28"/>
                <w:szCs w:val="28"/>
              </w:rPr>
            </w:pPr>
            <w:r>
              <w:rPr>
                <w:sz w:val="28"/>
                <w:szCs w:val="28"/>
              </w:rPr>
              <w:t>Опис атрибутів</w:t>
            </w:r>
          </w:p>
        </w:tc>
      </w:tr>
      <w:tr w:rsidR="00B50791" w14:paraId="27389153" w14:textId="77777777" w:rsidTr="00B50791">
        <w:trPr>
          <w:trHeight w:val="320"/>
        </w:trPr>
        <w:tc>
          <w:tcPr>
            <w:tcW w:w="1591" w:type="dxa"/>
          </w:tcPr>
          <w:p w14:paraId="2645491E" w14:textId="6A2E8905" w:rsidR="00B50791" w:rsidRDefault="00B50791" w:rsidP="00B50791">
            <w:pPr>
              <w:spacing w:line="360" w:lineRule="auto"/>
              <w:jc w:val="center"/>
              <w:rPr>
                <w:sz w:val="28"/>
                <w:szCs w:val="28"/>
              </w:rPr>
            </w:pPr>
            <w:proofErr w:type="spellStart"/>
            <w:r w:rsidRPr="00AA1B18">
              <w:rPr>
                <w:sz w:val="28"/>
                <w:szCs w:val="28"/>
              </w:rPr>
              <w:t>vehicle_type</w:t>
            </w:r>
            <w:proofErr w:type="spellEnd"/>
          </w:p>
        </w:tc>
        <w:tc>
          <w:tcPr>
            <w:tcW w:w="2978" w:type="dxa"/>
          </w:tcPr>
          <w:p w14:paraId="4B12C383" w14:textId="164B6494" w:rsidR="00B50791" w:rsidRDefault="00B50791" w:rsidP="00B50791">
            <w:pPr>
              <w:spacing w:line="360" w:lineRule="auto"/>
              <w:jc w:val="center"/>
              <w:rPr>
                <w:sz w:val="28"/>
                <w:szCs w:val="28"/>
              </w:rPr>
            </w:pPr>
            <w:r>
              <w:rPr>
                <w:sz w:val="28"/>
                <w:szCs w:val="28"/>
              </w:rPr>
              <w:t>репрезентує типи транспортних засобів</w:t>
            </w:r>
          </w:p>
        </w:tc>
        <w:tc>
          <w:tcPr>
            <w:tcW w:w="1414" w:type="dxa"/>
          </w:tcPr>
          <w:p w14:paraId="29E35A99" w14:textId="655E3A7C" w:rsidR="00B50791" w:rsidRDefault="00B50791" w:rsidP="00B50791">
            <w:pPr>
              <w:spacing w:line="360" w:lineRule="auto"/>
              <w:jc w:val="center"/>
              <w:rPr>
                <w:sz w:val="28"/>
                <w:szCs w:val="28"/>
              </w:rPr>
            </w:pPr>
            <w:r>
              <w:rPr>
                <w:sz w:val="28"/>
                <w:szCs w:val="28"/>
                <w:lang w:val="en-US"/>
              </w:rPr>
              <w:t>id</w:t>
            </w:r>
          </w:p>
        </w:tc>
        <w:tc>
          <w:tcPr>
            <w:tcW w:w="2806" w:type="dxa"/>
          </w:tcPr>
          <w:p w14:paraId="1217698A" w14:textId="6AF69424" w:rsidR="00B50791" w:rsidRDefault="00B50791" w:rsidP="00B50791">
            <w:pPr>
              <w:spacing w:line="360" w:lineRule="auto"/>
              <w:jc w:val="center"/>
              <w:rPr>
                <w:sz w:val="28"/>
                <w:szCs w:val="28"/>
              </w:rPr>
            </w:pPr>
            <w:proofErr w:type="spellStart"/>
            <w:r w:rsidRPr="00A1184C">
              <w:rPr>
                <w:sz w:val="28"/>
                <w:szCs w:val="28"/>
                <w:lang w:val="en-US"/>
              </w:rPr>
              <w:t>унікальний</w:t>
            </w:r>
            <w:proofErr w:type="spellEnd"/>
            <w:r w:rsidRPr="00A1184C">
              <w:rPr>
                <w:sz w:val="28"/>
                <w:szCs w:val="28"/>
                <w:lang w:val="en-US"/>
              </w:rPr>
              <w:t xml:space="preserve"> </w:t>
            </w:r>
            <w:proofErr w:type="spellStart"/>
            <w:r w:rsidRPr="00A1184C">
              <w:rPr>
                <w:sz w:val="28"/>
                <w:szCs w:val="28"/>
                <w:lang w:val="en-US"/>
              </w:rPr>
              <w:t>ідентифікатор</w:t>
            </w:r>
            <w:proofErr w:type="spellEnd"/>
            <w:r w:rsidRPr="00A1184C">
              <w:rPr>
                <w:sz w:val="28"/>
                <w:szCs w:val="28"/>
                <w:lang w:val="en-US"/>
              </w:rPr>
              <w:t xml:space="preserve"> </w:t>
            </w:r>
            <w:proofErr w:type="spellStart"/>
            <w:r w:rsidRPr="00A1184C">
              <w:rPr>
                <w:sz w:val="28"/>
                <w:szCs w:val="28"/>
                <w:lang w:val="en-US"/>
              </w:rPr>
              <w:t>сутності</w:t>
            </w:r>
            <w:proofErr w:type="spellEnd"/>
          </w:p>
        </w:tc>
      </w:tr>
      <w:tr w:rsidR="00C61BBD" w14:paraId="4EBAFE9E" w14:textId="77777777" w:rsidTr="00B50791">
        <w:trPr>
          <w:trHeight w:val="320"/>
        </w:trPr>
        <w:tc>
          <w:tcPr>
            <w:tcW w:w="1591" w:type="dxa"/>
            <w:vMerge w:val="restart"/>
          </w:tcPr>
          <w:p w14:paraId="59777650" w14:textId="77777777" w:rsidR="00C61BBD" w:rsidRPr="00AA1B18" w:rsidRDefault="00C61BBD" w:rsidP="00B50791">
            <w:pPr>
              <w:spacing w:line="360" w:lineRule="auto"/>
              <w:jc w:val="center"/>
              <w:rPr>
                <w:sz w:val="28"/>
                <w:szCs w:val="28"/>
              </w:rPr>
            </w:pPr>
          </w:p>
        </w:tc>
        <w:tc>
          <w:tcPr>
            <w:tcW w:w="2978" w:type="dxa"/>
            <w:vMerge w:val="restart"/>
          </w:tcPr>
          <w:p w14:paraId="5702CD7A" w14:textId="77777777" w:rsidR="00C61BBD" w:rsidRDefault="00C61BBD" w:rsidP="00B50791">
            <w:pPr>
              <w:spacing w:line="360" w:lineRule="auto"/>
              <w:jc w:val="center"/>
              <w:rPr>
                <w:sz w:val="28"/>
                <w:szCs w:val="28"/>
              </w:rPr>
            </w:pPr>
          </w:p>
        </w:tc>
        <w:tc>
          <w:tcPr>
            <w:tcW w:w="1414" w:type="dxa"/>
          </w:tcPr>
          <w:p w14:paraId="2191A92C" w14:textId="76C6E151" w:rsidR="00C61BBD" w:rsidRDefault="00C61BBD" w:rsidP="00B50791">
            <w:pPr>
              <w:spacing w:line="360" w:lineRule="auto"/>
              <w:jc w:val="center"/>
              <w:rPr>
                <w:sz w:val="28"/>
                <w:szCs w:val="28"/>
                <w:lang w:val="en-US"/>
              </w:rPr>
            </w:pPr>
            <w:proofErr w:type="spellStart"/>
            <w:r w:rsidRPr="00A1184C">
              <w:rPr>
                <w:sz w:val="28"/>
                <w:szCs w:val="28"/>
              </w:rPr>
              <w:t>name</w:t>
            </w:r>
            <w:proofErr w:type="spellEnd"/>
          </w:p>
        </w:tc>
        <w:tc>
          <w:tcPr>
            <w:tcW w:w="2806" w:type="dxa"/>
          </w:tcPr>
          <w:p w14:paraId="6C13CD61" w14:textId="46BECC2C" w:rsidR="00C61BBD" w:rsidRPr="00A1184C" w:rsidRDefault="00C61BBD" w:rsidP="00B50791">
            <w:pPr>
              <w:spacing w:line="360" w:lineRule="auto"/>
              <w:jc w:val="center"/>
              <w:rPr>
                <w:sz w:val="28"/>
                <w:szCs w:val="28"/>
                <w:lang w:val="en-US"/>
              </w:rPr>
            </w:pPr>
            <w:r>
              <w:rPr>
                <w:sz w:val="28"/>
                <w:szCs w:val="28"/>
              </w:rPr>
              <w:t>назва транспортного засобу</w:t>
            </w:r>
          </w:p>
        </w:tc>
      </w:tr>
      <w:tr w:rsidR="00C61BBD" w14:paraId="315E05E5" w14:textId="77777777" w:rsidTr="00B50791">
        <w:trPr>
          <w:trHeight w:val="320"/>
        </w:trPr>
        <w:tc>
          <w:tcPr>
            <w:tcW w:w="1591" w:type="dxa"/>
            <w:vMerge/>
          </w:tcPr>
          <w:p w14:paraId="6FAD5B34" w14:textId="77777777" w:rsidR="00C61BBD" w:rsidRPr="00AA1B18" w:rsidRDefault="00C61BBD" w:rsidP="00B50791">
            <w:pPr>
              <w:spacing w:line="360" w:lineRule="auto"/>
              <w:jc w:val="center"/>
              <w:rPr>
                <w:sz w:val="28"/>
                <w:szCs w:val="28"/>
              </w:rPr>
            </w:pPr>
          </w:p>
        </w:tc>
        <w:tc>
          <w:tcPr>
            <w:tcW w:w="2978" w:type="dxa"/>
            <w:vMerge/>
          </w:tcPr>
          <w:p w14:paraId="6890CD81" w14:textId="77777777" w:rsidR="00C61BBD" w:rsidRDefault="00C61BBD" w:rsidP="00B50791">
            <w:pPr>
              <w:spacing w:line="360" w:lineRule="auto"/>
              <w:jc w:val="center"/>
              <w:rPr>
                <w:sz w:val="28"/>
                <w:szCs w:val="28"/>
              </w:rPr>
            </w:pPr>
          </w:p>
        </w:tc>
        <w:tc>
          <w:tcPr>
            <w:tcW w:w="1414" w:type="dxa"/>
          </w:tcPr>
          <w:p w14:paraId="1628B232" w14:textId="7F14FE80" w:rsidR="00C61BBD" w:rsidRPr="00A1184C" w:rsidRDefault="00C61BBD" w:rsidP="00B50791">
            <w:pPr>
              <w:spacing w:line="360" w:lineRule="auto"/>
              <w:jc w:val="center"/>
              <w:rPr>
                <w:sz w:val="28"/>
                <w:szCs w:val="28"/>
              </w:rPr>
            </w:pPr>
            <w:proofErr w:type="spellStart"/>
            <w:r w:rsidRPr="00A1184C">
              <w:rPr>
                <w:sz w:val="28"/>
                <w:szCs w:val="28"/>
              </w:rPr>
              <w:t>description</w:t>
            </w:r>
            <w:proofErr w:type="spellEnd"/>
          </w:p>
        </w:tc>
        <w:tc>
          <w:tcPr>
            <w:tcW w:w="2806" w:type="dxa"/>
          </w:tcPr>
          <w:p w14:paraId="3248E3F5" w14:textId="63746C4F" w:rsidR="00C61BBD" w:rsidRDefault="00C61BBD" w:rsidP="00B50791">
            <w:pPr>
              <w:spacing w:line="360" w:lineRule="auto"/>
              <w:jc w:val="center"/>
              <w:rPr>
                <w:sz w:val="28"/>
                <w:szCs w:val="28"/>
              </w:rPr>
            </w:pPr>
            <w:r>
              <w:rPr>
                <w:sz w:val="28"/>
                <w:szCs w:val="28"/>
              </w:rPr>
              <w:t>опис транспортного засобу</w:t>
            </w:r>
          </w:p>
        </w:tc>
      </w:tr>
      <w:tr w:rsidR="00C61BBD" w14:paraId="6A35B81E" w14:textId="77777777" w:rsidTr="00B50791">
        <w:trPr>
          <w:trHeight w:val="320"/>
        </w:trPr>
        <w:tc>
          <w:tcPr>
            <w:tcW w:w="1591" w:type="dxa"/>
            <w:vMerge/>
          </w:tcPr>
          <w:p w14:paraId="561BC17E" w14:textId="77777777" w:rsidR="00C61BBD" w:rsidRPr="00AA1B18" w:rsidRDefault="00C61BBD" w:rsidP="00B50791">
            <w:pPr>
              <w:spacing w:line="360" w:lineRule="auto"/>
              <w:jc w:val="center"/>
              <w:rPr>
                <w:sz w:val="28"/>
                <w:szCs w:val="28"/>
              </w:rPr>
            </w:pPr>
          </w:p>
        </w:tc>
        <w:tc>
          <w:tcPr>
            <w:tcW w:w="2978" w:type="dxa"/>
            <w:vMerge/>
          </w:tcPr>
          <w:p w14:paraId="01DADF6F" w14:textId="77777777" w:rsidR="00C61BBD" w:rsidRDefault="00C61BBD" w:rsidP="00B50791">
            <w:pPr>
              <w:spacing w:line="360" w:lineRule="auto"/>
              <w:jc w:val="center"/>
              <w:rPr>
                <w:sz w:val="28"/>
                <w:szCs w:val="28"/>
              </w:rPr>
            </w:pPr>
          </w:p>
        </w:tc>
        <w:tc>
          <w:tcPr>
            <w:tcW w:w="1414" w:type="dxa"/>
          </w:tcPr>
          <w:p w14:paraId="44BA64F0" w14:textId="29E558C0" w:rsidR="00C61BBD" w:rsidRPr="00A1184C" w:rsidRDefault="00C61BBD" w:rsidP="00B50791">
            <w:pPr>
              <w:spacing w:line="360" w:lineRule="auto"/>
              <w:jc w:val="center"/>
              <w:rPr>
                <w:sz w:val="28"/>
                <w:szCs w:val="28"/>
              </w:rPr>
            </w:pPr>
            <w:proofErr w:type="spellStart"/>
            <w:r w:rsidRPr="00A1184C">
              <w:rPr>
                <w:sz w:val="28"/>
                <w:szCs w:val="28"/>
              </w:rPr>
              <w:t>min_seating_capacity</w:t>
            </w:r>
            <w:proofErr w:type="spellEnd"/>
          </w:p>
        </w:tc>
        <w:tc>
          <w:tcPr>
            <w:tcW w:w="2806" w:type="dxa"/>
          </w:tcPr>
          <w:p w14:paraId="3DBF2D32" w14:textId="5E8A8F45" w:rsidR="00C61BBD" w:rsidRDefault="00C61BBD" w:rsidP="00B50791">
            <w:pPr>
              <w:spacing w:line="360" w:lineRule="auto"/>
              <w:jc w:val="center"/>
              <w:rPr>
                <w:sz w:val="28"/>
                <w:szCs w:val="28"/>
              </w:rPr>
            </w:pPr>
            <w:r>
              <w:rPr>
                <w:sz w:val="28"/>
                <w:szCs w:val="28"/>
              </w:rPr>
              <w:t>мінімальна кількість сидячих місць</w:t>
            </w:r>
          </w:p>
        </w:tc>
      </w:tr>
      <w:tr w:rsidR="00C61BBD" w14:paraId="693B58A2" w14:textId="77777777" w:rsidTr="00B50791">
        <w:trPr>
          <w:trHeight w:val="320"/>
        </w:trPr>
        <w:tc>
          <w:tcPr>
            <w:tcW w:w="1591" w:type="dxa"/>
            <w:vMerge/>
          </w:tcPr>
          <w:p w14:paraId="26482D2F" w14:textId="77777777" w:rsidR="00C61BBD" w:rsidRPr="00AA1B18" w:rsidRDefault="00C61BBD" w:rsidP="00B50791">
            <w:pPr>
              <w:spacing w:line="360" w:lineRule="auto"/>
              <w:jc w:val="center"/>
              <w:rPr>
                <w:sz w:val="28"/>
                <w:szCs w:val="28"/>
              </w:rPr>
            </w:pPr>
          </w:p>
        </w:tc>
        <w:tc>
          <w:tcPr>
            <w:tcW w:w="2978" w:type="dxa"/>
            <w:vMerge/>
          </w:tcPr>
          <w:p w14:paraId="39FA34D9" w14:textId="77777777" w:rsidR="00C61BBD" w:rsidRDefault="00C61BBD" w:rsidP="00B50791">
            <w:pPr>
              <w:spacing w:line="360" w:lineRule="auto"/>
              <w:jc w:val="center"/>
              <w:rPr>
                <w:sz w:val="28"/>
                <w:szCs w:val="28"/>
              </w:rPr>
            </w:pPr>
          </w:p>
        </w:tc>
        <w:tc>
          <w:tcPr>
            <w:tcW w:w="1414" w:type="dxa"/>
          </w:tcPr>
          <w:p w14:paraId="4ECA3B54" w14:textId="24C43517" w:rsidR="00C61BBD" w:rsidRPr="00A1184C" w:rsidRDefault="00C61BBD" w:rsidP="00B50791">
            <w:pPr>
              <w:spacing w:line="360" w:lineRule="auto"/>
              <w:jc w:val="center"/>
              <w:rPr>
                <w:sz w:val="28"/>
                <w:szCs w:val="28"/>
              </w:rPr>
            </w:pPr>
            <w:proofErr w:type="spellStart"/>
            <w:r w:rsidRPr="00A1184C">
              <w:rPr>
                <w:sz w:val="28"/>
                <w:szCs w:val="28"/>
              </w:rPr>
              <w:t>max_seating_capacity</w:t>
            </w:r>
            <w:proofErr w:type="spellEnd"/>
          </w:p>
        </w:tc>
        <w:tc>
          <w:tcPr>
            <w:tcW w:w="2806" w:type="dxa"/>
          </w:tcPr>
          <w:p w14:paraId="3F52DED5" w14:textId="16357EF6" w:rsidR="00C61BBD" w:rsidRDefault="00C61BBD" w:rsidP="00B50791">
            <w:pPr>
              <w:spacing w:line="360" w:lineRule="auto"/>
              <w:jc w:val="center"/>
              <w:rPr>
                <w:sz w:val="28"/>
                <w:szCs w:val="28"/>
              </w:rPr>
            </w:pPr>
            <w:r>
              <w:rPr>
                <w:sz w:val="28"/>
                <w:szCs w:val="28"/>
              </w:rPr>
              <w:t>максимальна кількість сидячих місць</w:t>
            </w:r>
          </w:p>
        </w:tc>
      </w:tr>
      <w:tr w:rsidR="00C61BBD" w14:paraId="4D9E33C3" w14:textId="77777777" w:rsidTr="00B50791">
        <w:trPr>
          <w:trHeight w:val="320"/>
        </w:trPr>
        <w:tc>
          <w:tcPr>
            <w:tcW w:w="1591" w:type="dxa"/>
            <w:vMerge/>
          </w:tcPr>
          <w:p w14:paraId="2EB6BC12" w14:textId="77777777" w:rsidR="00C61BBD" w:rsidRPr="00AA1B18" w:rsidRDefault="00C61BBD" w:rsidP="00B50791">
            <w:pPr>
              <w:spacing w:line="360" w:lineRule="auto"/>
              <w:jc w:val="center"/>
              <w:rPr>
                <w:sz w:val="28"/>
                <w:szCs w:val="28"/>
              </w:rPr>
            </w:pPr>
          </w:p>
        </w:tc>
        <w:tc>
          <w:tcPr>
            <w:tcW w:w="2978" w:type="dxa"/>
            <w:vMerge/>
          </w:tcPr>
          <w:p w14:paraId="3359D4C8" w14:textId="77777777" w:rsidR="00C61BBD" w:rsidRDefault="00C61BBD" w:rsidP="00B50791">
            <w:pPr>
              <w:spacing w:line="360" w:lineRule="auto"/>
              <w:jc w:val="center"/>
              <w:rPr>
                <w:sz w:val="28"/>
                <w:szCs w:val="28"/>
              </w:rPr>
            </w:pPr>
          </w:p>
        </w:tc>
        <w:tc>
          <w:tcPr>
            <w:tcW w:w="1414" w:type="dxa"/>
          </w:tcPr>
          <w:p w14:paraId="1844D91F" w14:textId="49349B2D" w:rsidR="00C61BBD" w:rsidRPr="00A1184C" w:rsidRDefault="00C61BBD" w:rsidP="00B50791">
            <w:pPr>
              <w:spacing w:line="360" w:lineRule="auto"/>
              <w:jc w:val="center"/>
              <w:rPr>
                <w:sz w:val="28"/>
                <w:szCs w:val="28"/>
              </w:rPr>
            </w:pPr>
            <w:proofErr w:type="spellStart"/>
            <w:r w:rsidRPr="00A1184C">
              <w:rPr>
                <w:sz w:val="28"/>
                <w:szCs w:val="28"/>
              </w:rPr>
              <w:t>min_engine_capacity</w:t>
            </w:r>
            <w:proofErr w:type="spellEnd"/>
          </w:p>
        </w:tc>
        <w:tc>
          <w:tcPr>
            <w:tcW w:w="2806" w:type="dxa"/>
          </w:tcPr>
          <w:p w14:paraId="244A3349" w14:textId="0231F74D" w:rsidR="00C61BBD" w:rsidRDefault="00C61BBD" w:rsidP="00B50791">
            <w:pPr>
              <w:spacing w:line="360" w:lineRule="auto"/>
              <w:jc w:val="center"/>
              <w:rPr>
                <w:sz w:val="28"/>
                <w:szCs w:val="28"/>
              </w:rPr>
            </w:pPr>
            <w:r>
              <w:rPr>
                <w:sz w:val="28"/>
                <w:szCs w:val="28"/>
              </w:rPr>
              <w:t xml:space="preserve">мінімальний </w:t>
            </w:r>
            <w:proofErr w:type="spellStart"/>
            <w:r>
              <w:rPr>
                <w:sz w:val="28"/>
                <w:szCs w:val="28"/>
              </w:rPr>
              <w:t>обʼєм</w:t>
            </w:r>
            <w:proofErr w:type="spellEnd"/>
            <w:r>
              <w:rPr>
                <w:sz w:val="28"/>
                <w:szCs w:val="28"/>
              </w:rPr>
              <w:t xml:space="preserve"> двигуна</w:t>
            </w:r>
          </w:p>
        </w:tc>
      </w:tr>
      <w:tr w:rsidR="00C61BBD" w14:paraId="33BC1DCC" w14:textId="77777777" w:rsidTr="00B50791">
        <w:trPr>
          <w:trHeight w:val="320"/>
        </w:trPr>
        <w:tc>
          <w:tcPr>
            <w:tcW w:w="1591" w:type="dxa"/>
            <w:vMerge/>
          </w:tcPr>
          <w:p w14:paraId="6A4F2993" w14:textId="77777777" w:rsidR="00C61BBD" w:rsidRPr="00AA1B18" w:rsidRDefault="00C61BBD" w:rsidP="00B50791">
            <w:pPr>
              <w:spacing w:line="360" w:lineRule="auto"/>
              <w:jc w:val="center"/>
              <w:rPr>
                <w:sz w:val="28"/>
                <w:szCs w:val="28"/>
              </w:rPr>
            </w:pPr>
          </w:p>
        </w:tc>
        <w:tc>
          <w:tcPr>
            <w:tcW w:w="2978" w:type="dxa"/>
            <w:vMerge/>
          </w:tcPr>
          <w:p w14:paraId="79FADF0A" w14:textId="77777777" w:rsidR="00C61BBD" w:rsidRDefault="00C61BBD" w:rsidP="00B50791">
            <w:pPr>
              <w:spacing w:line="360" w:lineRule="auto"/>
              <w:jc w:val="center"/>
              <w:rPr>
                <w:sz w:val="28"/>
                <w:szCs w:val="28"/>
              </w:rPr>
            </w:pPr>
          </w:p>
        </w:tc>
        <w:tc>
          <w:tcPr>
            <w:tcW w:w="1414" w:type="dxa"/>
          </w:tcPr>
          <w:p w14:paraId="284B7F64" w14:textId="52CFFA58" w:rsidR="00C61BBD" w:rsidRPr="00A1184C" w:rsidRDefault="00C61BBD" w:rsidP="00B50791">
            <w:pPr>
              <w:spacing w:line="360" w:lineRule="auto"/>
              <w:jc w:val="center"/>
              <w:rPr>
                <w:sz w:val="28"/>
                <w:szCs w:val="28"/>
              </w:rPr>
            </w:pPr>
            <w:proofErr w:type="spellStart"/>
            <w:r w:rsidRPr="00A1184C">
              <w:rPr>
                <w:sz w:val="28"/>
                <w:szCs w:val="28"/>
              </w:rPr>
              <w:t>max_engine_capacity</w:t>
            </w:r>
            <w:proofErr w:type="spellEnd"/>
          </w:p>
        </w:tc>
        <w:tc>
          <w:tcPr>
            <w:tcW w:w="2806" w:type="dxa"/>
          </w:tcPr>
          <w:p w14:paraId="7362E36F" w14:textId="0FC3D6A4" w:rsidR="00C61BBD" w:rsidRDefault="00C61BBD" w:rsidP="00B50791">
            <w:pPr>
              <w:spacing w:line="360" w:lineRule="auto"/>
              <w:jc w:val="center"/>
              <w:rPr>
                <w:sz w:val="28"/>
                <w:szCs w:val="28"/>
              </w:rPr>
            </w:pPr>
            <w:r>
              <w:rPr>
                <w:sz w:val="28"/>
                <w:szCs w:val="28"/>
              </w:rPr>
              <w:t xml:space="preserve">максимальний </w:t>
            </w:r>
            <w:proofErr w:type="spellStart"/>
            <w:r>
              <w:rPr>
                <w:sz w:val="28"/>
                <w:szCs w:val="28"/>
              </w:rPr>
              <w:t>обʼєм</w:t>
            </w:r>
            <w:proofErr w:type="spellEnd"/>
            <w:r>
              <w:rPr>
                <w:sz w:val="28"/>
                <w:szCs w:val="28"/>
              </w:rPr>
              <w:t xml:space="preserve"> двигуна</w:t>
            </w:r>
          </w:p>
        </w:tc>
      </w:tr>
    </w:tbl>
    <w:p w14:paraId="049BB990" w14:textId="77777777" w:rsidR="00B50791" w:rsidRDefault="00B50791">
      <w:pPr>
        <w:rPr>
          <w:sz w:val="28"/>
          <w:szCs w:val="28"/>
        </w:rPr>
      </w:pPr>
      <w:r>
        <w:rPr>
          <w:sz w:val="28"/>
          <w:szCs w:val="28"/>
        </w:rPr>
        <w:br w:type="page"/>
      </w:r>
    </w:p>
    <w:p w14:paraId="16C6E887"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259EDB9F" w14:textId="77777777" w:rsidTr="00B50791">
        <w:trPr>
          <w:trHeight w:val="320"/>
        </w:trPr>
        <w:tc>
          <w:tcPr>
            <w:tcW w:w="1591" w:type="dxa"/>
            <w:vAlign w:val="center"/>
          </w:tcPr>
          <w:p w14:paraId="67D34E58"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307174DD" w14:textId="5158BFB3"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0B9D1589"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244FD4AE" w14:textId="77777777" w:rsidR="00B50791" w:rsidRDefault="00B50791" w:rsidP="0029254A">
            <w:pPr>
              <w:spacing w:line="360" w:lineRule="auto"/>
              <w:jc w:val="center"/>
              <w:rPr>
                <w:sz w:val="28"/>
                <w:szCs w:val="28"/>
              </w:rPr>
            </w:pPr>
            <w:r>
              <w:rPr>
                <w:sz w:val="28"/>
                <w:szCs w:val="28"/>
              </w:rPr>
              <w:t>Опис атрибутів</w:t>
            </w:r>
          </w:p>
        </w:tc>
      </w:tr>
      <w:tr w:rsidR="00B50791" w14:paraId="0C6BD6BB" w14:textId="77777777" w:rsidTr="00B50791">
        <w:trPr>
          <w:trHeight w:val="320"/>
        </w:trPr>
        <w:tc>
          <w:tcPr>
            <w:tcW w:w="1591" w:type="dxa"/>
          </w:tcPr>
          <w:p w14:paraId="669A500E" w14:textId="56CFAC14" w:rsidR="00B50791" w:rsidRDefault="00B50791" w:rsidP="00B50791">
            <w:pPr>
              <w:spacing w:line="360" w:lineRule="auto"/>
              <w:jc w:val="center"/>
              <w:rPr>
                <w:sz w:val="28"/>
                <w:szCs w:val="28"/>
              </w:rPr>
            </w:pPr>
            <w:proofErr w:type="spellStart"/>
            <w:r w:rsidRPr="00285A3D">
              <w:rPr>
                <w:sz w:val="28"/>
                <w:szCs w:val="28"/>
              </w:rPr>
              <w:t>vehicle</w:t>
            </w:r>
            <w:proofErr w:type="spellEnd"/>
          </w:p>
        </w:tc>
        <w:tc>
          <w:tcPr>
            <w:tcW w:w="2978" w:type="dxa"/>
          </w:tcPr>
          <w:p w14:paraId="48FE1069" w14:textId="78095A32" w:rsidR="00B50791" w:rsidRDefault="00B50791" w:rsidP="00B50791">
            <w:pPr>
              <w:spacing w:line="360" w:lineRule="auto"/>
              <w:jc w:val="center"/>
              <w:rPr>
                <w:sz w:val="28"/>
                <w:szCs w:val="28"/>
              </w:rPr>
            </w:pPr>
            <w:r>
              <w:rPr>
                <w:sz w:val="28"/>
                <w:szCs w:val="28"/>
              </w:rPr>
              <w:t>репрезентує автомобілі громадян</w:t>
            </w:r>
          </w:p>
        </w:tc>
        <w:tc>
          <w:tcPr>
            <w:tcW w:w="1414" w:type="dxa"/>
          </w:tcPr>
          <w:p w14:paraId="55C8787D" w14:textId="19D635B0" w:rsidR="00B50791" w:rsidRDefault="00B50791" w:rsidP="00B50791">
            <w:pPr>
              <w:spacing w:line="360" w:lineRule="auto"/>
              <w:jc w:val="center"/>
              <w:rPr>
                <w:sz w:val="28"/>
                <w:szCs w:val="28"/>
              </w:rPr>
            </w:pPr>
            <w:proofErr w:type="spellStart"/>
            <w:r w:rsidRPr="00285A3D">
              <w:rPr>
                <w:sz w:val="28"/>
                <w:szCs w:val="28"/>
              </w:rPr>
              <w:t>id</w:t>
            </w:r>
            <w:proofErr w:type="spellEnd"/>
          </w:p>
        </w:tc>
        <w:tc>
          <w:tcPr>
            <w:tcW w:w="2806" w:type="dxa"/>
          </w:tcPr>
          <w:p w14:paraId="06C34647" w14:textId="49D66ECA" w:rsidR="00B50791" w:rsidRDefault="00B50791" w:rsidP="00B50791">
            <w:pPr>
              <w:spacing w:line="360" w:lineRule="auto"/>
              <w:jc w:val="center"/>
              <w:rPr>
                <w:sz w:val="28"/>
                <w:szCs w:val="28"/>
              </w:rPr>
            </w:pPr>
            <w:proofErr w:type="spellStart"/>
            <w:r w:rsidRPr="00285A3D">
              <w:rPr>
                <w:sz w:val="28"/>
                <w:szCs w:val="28"/>
                <w:lang w:val="en-US"/>
              </w:rPr>
              <w:t>унікальний</w:t>
            </w:r>
            <w:proofErr w:type="spellEnd"/>
            <w:r w:rsidRPr="00285A3D">
              <w:rPr>
                <w:sz w:val="28"/>
                <w:szCs w:val="28"/>
                <w:lang w:val="en-US"/>
              </w:rPr>
              <w:t xml:space="preserve"> </w:t>
            </w:r>
            <w:proofErr w:type="spellStart"/>
            <w:r w:rsidRPr="00285A3D">
              <w:rPr>
                <w:sz w:val="28"/>
                <w:szCs w:val="28"/>
                <w:lang w:val="en-US"/>
              </w:rPr>
              <w:t>ідентифікатор</w:t>
            </w:r>
            <w:proofErr w:type="spellEnd"/>
            <w:r w:rsidRPr="00285A3D">
              <w:rPr>
                <w:sz w:val="28"/>
                <w:szCs w:val="28"/>
                <w:lang w:val="en-US"/>
              </w:rPr>
              <w:t xml:space="preserve"> </w:t>
            </w:r>
            <w:proofErr w:type="spellStart"/>
            <w:r w:rsidRPr="00285A3D">
              <w:rPr>
                <w:sz w:val="28"/>
                <w:szCs w:val="28"/>
                <w:lang w:val="en-US"/>
              </w:rPr>
              <w:t>сутності</w:t>
            </w:r>
            <w:proofErr w:type="spellEnd"/>
          </w:p>
        </w:tc>
      </w:tr>
      <w:tr w:rsidR="00C61BBD" w14:paraId="4B0AAE39" w14:textId="77777777" w:rsidTr="00B50791">
        <w:trPr>
          <w:trHeight w:val="320"/>
        </w:trPr>
        <w:tc>
          <w:tcPr>
            <w:tcW w:w="1591" w:type="dxa"/>
            <w:vMerge w:val="restart"/>
          </w:tcPr>
          <w:p w14:paraId="756DF234" w14:textId="77777777" w:rsidR="00C61BBD" w:rsidRPr="00285A3D" w:rsidRDefault="00C61BBD" w:rsidP="00B50791">
            <w:pPr>
              <w:spacing w:line="360" w:lineRule="auto"/>
              <w:jc w:val="center"/>
              <w:rPr>
                <w:sz w:val="28"/>
                <w:szCs w:val="28"/>
              </w:rPr>
            </w:pPr>
          </w:p>
        </w:tc>
        <w:tc>
          <w:tcPr>
            <w:tcW w:w="2978" w:type="dxa"/>
            <w:vMerge w:val="restart"/>
          </w:tcPr>
          <w:p w14:paraId="15F19D1E" w14:textId="77777777" w:rsidR="00C61BBD" w:rsidRDefault="00C61BBD" w:rsidP="00B50791">
            <w:pPr>
              <w:spacing w:line="360" w:lineRule="auto"/>
              <w:jc w:val="center"/>
              <w:rPr>
                <w:sz w:val="28"/>
                <w:szCs w:val="28"/>
              </w:rPr>
            </w:pPr>
          </w:p>
        </w:tc>
        <w:tc>
          <w:tcPr>
            <w:tcW w:w="1414" w:type="dxa"/>
          </w:tcPr>
          <w:p w14:paraId="712554D9" w14:textId="73CAA927" w:rsidR="00C61BBD" w:rsidRPr="00285A3D" w:rsidRDefault="00C61BBD" w:rsidP="00B50791">
            <w:pPr>
              <w:spacing w:line="360" w:lineRule="auto"/>
              <w:jc w:val="center"/>
              <w:rPr>
                <w:sz w:val="28"/>
                <w:szCs w:val="28"/>
              </w:rPr>
            </w:pPr>
            <w:proofErr w:type="spellStart"/>
            <w:r w:rsidRPr="00285A3D">
              <w:rPr>
                <w:sz w:val="28"/>
                <w:szCs w:val="28"/>
              </w:rPr>
              <w:t>owner_id</w:t>
            </w:r>
            <w:proofErr w:type="spellEnd"/>
          </w:p>
        </w:tc>
        <w:tc>
          <w:tcPr>
            <w:tcW w:w="2806" w:type="dxa"/>
          </w:tcPr>
          <w:p w14:paraId="4034F794" w14:textId="40C84550" w:rsidR="00C61BBD" w:rsidRPr="00285A3D" w:rsidRDefault="00C61BBD" w:rsidP="00B50791">
            <w:pPr>
              <w:spacing w:line="360" w:lineRule="auto"/>
              <w:jc w:val="center"/>
              <w:rPr>
                <w:sz w:val="28"/>
                <w:szCs w:val="28"/>
                <w:lang w:val="en-US"/>
              </w:rPr>
            </w:pPr>
            <w:r>
              <w:rPr>
                <w:sz w:val="28"/>
                <w:szCs w:val="28"/>
              </w:rPr>
              <w:t>ідентифікатор громадянина власника</w:t>
            </w:r>
          </w:p>
        </w:tc>
      </w:tr>
      <w:tr w:rsidR="00C61BBD" w14:paraId="77094467" w14:textId="77777777" w:rsidTr="00B50791">
        <w:trPr>
          <w:trHeight w:val="320"/>
        </w:trPr>
        <w:tc>
          <w:tcPr>
            <w:tcW w:w="1591" w:type="dxa"/>
            <w:vMerge/>
          </w:tcPr>
          <w:p w14:paraId="3A591568" w14:textId="77777777" w:rsidR="00C61BBD" w:rsidRPr="00285A3D" w:rsidRDefault="00C61BBD" w:rsidP="00B50791">
            <w:pPr>
              <w:spacing w:line="360" w:lineRule="auto"/>
              <w:jc w:val="center"/>
              <w:rPr>
                <w:sz w:val="28"/>
                <w:szCs w:val="28"/>
              </w:rPr>
            </w:pPr>
          </w:p>
        </w:tc>
        <w:tc>
          <w:tcPr>
            <w:tcW w:w="2978" w:type="dxa"/>
            <w:vMerge/>
          </w:tcPr>
          <w:p w14:paraId="069709CE" w14:textId="77777777" w:rsidR="00C61BBD" w:rsidRDefault="00C61BBD" w:rsidP="00B50791">
            <w:pPr>
              <w:spacing w:line="360" w:lineRule="auto"/>
              <w:jc w:val="center"/>
              <w:rPr>
                <w:sz w:val="28"/>
                <w:szCs w:val="28"/>
              </w:rPr>
            </w:pPr>
          </w:p>
        </w:tc>
        <w:tc>
          <w:tcPr>
            <w:tcW w:w="1414" w:type="dxa"/>
          </w:tcPr>
          <w:p w14:paraId="6B5FE133" w14:textId="39920AAB" w:rsidR="00C61BBD" w:rsidRPr="00285A3D" w:rsidRDefault="00C61BBD" w:rsidP="00B50791">
            <w:pPr>
              <w:spacing w:line="360" w:lineRule="auto"/>
              <w:jc w:val="center"/>
              <w:rPr>
                <w:sz w:val="28"/>
                <w:szCs w:val="28"/>
              </w:rPr>
            </w:pPr>
            <w:proofErr w:type="spellStart"/>
            <w:r w:rsidRPr="00285A3D">
              <w:rPr>
                <w:sz w:val="28"/>
                <w:szCs w:val="28"/>
              </w:rPr>
              <w:t>vehicle_type_id</w:t>
            </w:r>
            <w:proofErr w:type="spellEnd"/>
          </w:p>
        </w:tc>
        <w:tc>
          <w:tcPr>
            <w:tcW w:w="2806" w:type="dxa"/>
          </w:tcPr>
          <w:p w14:paraId="584F58AA" w14:textId="32B027A6" w:rsidR="00C61BBD" w:rsidRDefault="00C61BBD" w:rsidP="00B50791">
            <w:pPr>
              <w:spacing w:line="360" w:lineRule="auto"/>
              <w:jc w:val="center"/>
              <w:rPr>
                <w:sz w:val="28"/>
                <w:szCs w:val="28"/>
              </w:rPr>
            </w:pPr>
            <w:r>
              <w:rPr>
                <w:sz w:val="28"/>
                <w:szCs w:val="28"/>
              </w:rPr>
              <w:t>ідентифікатор типу транспортного засобу</w:t>
            </w:r>
          </w:p>
        </w:tc>
      </w:tr>
      <w:tr w:rsidR="00C61BBD" w14:paraId="54A5CD87" w14:textId="77777777" w:rsidTr="00B50791">
        <w:trPr>
          <w:trHeight w:val="320"/>
        </w:trPr>
        <w:tc>
          <w:tcPr>
            <w:tcW w:w="1591" w:type="dxa"/>
            <w:vMerge/>
          </w:tcPr>
          <w:p w14:paraId="3473453A" w14:textId="77777777" w:rsidR="00C61BBD" w:rsidRPr="00285A3D" w:rsidRDefault="00C61BBD" w:rsidP="00B50791">
            <w:pPr>
              <w:spacing w:line="360" w:lineRule="auto"/>
              <w:jc w:val="center"/>
              <w:rPr>
                <w:sz w:val="28"/>
                <w:szCs w:val="28"/>
              </w:rPr>
            </w:pPr>
          </w:p>
        </w:tc>
        <w:tc>
          <w:tcPr>
            <w:tcW w:w="2978" w:type="dxa"/>
            <w:vMerge/>
          </w:tcPr>
          <w:p w14:paraId="45339B4F" w14:textId="77777777" w:rsidR="00C61BBD" w:rsidRDefault="00C61BBD" w:rsidP="00B50791">
            <w:pPr>
              <w:spacing w:line="360" w:lineRule="auto"/>
              <w:jc w:val="center"/>
              <w:rPr>
                <w:sz w:val="28"/>
                <w:szCs w:val="28"/>
              </w:rPr>
            </w:pPr>
          </w:p>
        </w:tc>
        <w:tc>
          <w:tcPr>
            <w:tcW w:w="1414" w:type="dxa"/>
          </w:tcPr>
          <w:p w14:paraId="67DA0C59" w14:textId="77CA9BF7" w:rsidR="00C61BBD" w:rsidRPr="00285A3D" w:rsidRDefault="00C61BBD" w:rsidP="00B50791">
            <w:pPr>
              <w:spacing w:line="360" w:lineRule="auto"/>
              <w:jc w:val="center"/>
              <w:rPr>
                <w:sz w:val="28"/>
                <w:szCs w:val="28"/>
              </w:rPr>
            </w:pPr>
            <w:proofErr w:type="spellStart"/>
            <w:r w:rsidRPr="00285A3D">
              <w:rPr>
                <w:sz w:val="28"/>
                <w:szCs w:val="28"/>
              </w:rPr>
              <w:t>registration_number</w:t>
            </w:r>
            <w:proofErr w:type="spellEnd"/>
          </w:p>
        </w:tc>
        <w:tc>
          <w:tcPr>
            <w:tcW w:w="2806" w:type="dxa"/>
          </w:tcPr>
          <w:p w14:paraId="3318ACB1" w14:textId="32CE5076" w:rsidR="00C61BBD" w:rsidRDefault="00C61BBD" w:rsidP="00B50791">
            <w:pPr>
              <w:spacing w:line="360" w:lineRule="auto"/>
              <w:jc w:val="center"/>
              <w:rPr>
                <w:sz w:val="28"/>
                <w:szCs w:val="28"/>
              </w:rPr>
            </w:pPr>
            <w:r>
              <w:rPr>
                <w:sz w:val="28"/>
                <w:szCs w:val="28"/>
              </w:rPr>
              <w:t>реєстраційний номер (номерний знак) транспортного засобу</w:t>
            </w:r>
          </w:p>
        </w:tc>
      </w:tr>
      <w:tr w:rsidR="00C61BBD" w14:paraId="0A04424A" w14:textId="77777777" w:rsidTr="00B50791">
        <w:trPr>
          <w:trHeight w:val="320"/>
        </w:trPr>
        <w:tc>
          <w:tcPr>
            <w:tcW w:w="1591" w:type="dxa"/>
            <w:vMerge/>
          </w:tcPr>
          <w:p w14:paraId="30CB4F18" w14:textId="77777777" w:rsidR="00C61BBD" w:rsidRPr="00285A3D" w:rsidRDefault="00C61BBD" w:rsidP="00B50791">
            <w:pPr>
              <w:spacing w:line="360" w:lineRule="auto"/>
              <w:jc w:val="center"/>
              <w:rPr>
                <w:sz w:val="28"/>
                <w:szCs w:val="28"/>
              </w:rPr>
            </w:pPr>
          </w:p>
        </w:tc>
        <w:tc>
          <w:tcPr>
            <w:tcW w:w="2978" w:type="dxa"/>
            <w:vMerge/>
          </w:tcPr>
          <w:p w14:paraId="02A6124E" w14:textId="77777777" w:rsidR="00C61BBD" w:rsidRDefault="00C61BBD" w:rsidP="00B50791">
            <w:pPr>
              <w:spacing w:line="360" w:lineRule="auto"/>
              <w:jc w:val="center"/>
              <w:rPr>
                <w:sz w:val="28"/>
                <w:szCs w:val="28"/>
              </w:rPr>
            </w:pPr>
          </w:p>
        </w:tc>
        <w:tc>
          <w:tcPr>
            <w:tcW w:w="1414" w:type="dxa"/>
          </w:tcPr>
          <w:p w14:paraId="3818F1DC" w14:textId="606FC3E8" w:rsidR="00C61BBD" w:rsidRPr="00285A3D" w:rsidRDefault="00C61BBD" w:rsidP="00B50791">
            <w:pPr>
              <w:spacing w:line="360" w:lineRule="auto"/>
              <w:jc w:val="center"/>
              <w:rPr>
                <w:sz w:val="28"/>
                <w:szCs w:val="28"/>
              </w:rPr>
            </w:pPr>
            <w:proofErr w:type="spellStart"/>
            <w:r w:rsidRPr="00285A3D">
              <w:rPr>
                <w:sz w:val="28"/>
                <w:szCs w:val="28"/>
              </w:rPr>
              <w:t>vin</w:t>
            </w:r>
            <w:proofErr w:type="spellEnd"/>
          </w:p>
        </w:tc>
        <w:tc>
          <w:tcPr>
            <w:tcW w:w="2806" w:type="dxa"/>
          </w:tcPr>
          <w:p w14:paraId="30034F41" w14:textId="3ABB8FDF" w:rsidR="00C61BBD" w:rsidRDefault="00C61BBD" w:rsidP="00B50791">
            <w:pPr>
              <w:spacing w:line="360" w:lineRule="auto"/>
              <w:jc w:val="center"/>
              <w:rPr>
                <w:sz w:val="28"/>
                <w:szCs w:val="28"/>
              </w:rPr>
            </w:pPr>
            <w:r>
              <w:rPr>
                <w:sz w:val="28"/>
                <w:szCs w:val="28"/>
              </w:rPr>
              <w:t>ідентифікаційний номер транспортного засобу</w:t>
            </w:r>
          </w:p>
        </w:tc>
      </w:tr>
      <w:tr w:rsidR="00C61BBD" w14:paraId="714A1288" w14:textId="77777777" w:rsidTr="00B50791">
        <w:trPr>
          <w:trHeight w:val="320"/>
        </w:trPr>
        <w:tc>
          <w:tcPr>
            <w:tcW w:w="1591" w:type="dxa"/>
            <w:vMerge/>
          </w:tcPr>
          <w:p w14:paraId="5797744D" w14:textId="77777777" w:rsidR="00C61BBD" w:rsidRPr="00285A3D" w:rsidRDefault="00C61BBD" w:rsidP="00B50791">
            <w:pPr>
              <w:spacing w:line="360" w:lineRule="auto"/>
              <w:jc w:val="center"/>
              <w:rPr>
                <w:sz w:val="28"/>
                <w:szCs w:val="28"/>
              </w:rPr>
            </w:pPr>
          </w:p>
        </w:tc>
        <w:tc>
          <w:tcPr>
            <w:tcW w:w="2978" w:type="dxa"/>
            <w:vMerge/>
          </w:tcPr>
          <w:p w14:paraId="68559F69" w14:textId="77777777" w:rsidR="00C61BBD" w:rsidRDefault="00C61BBD" w:rsidP="00B50791">
            <w:pPr>
              <w:spacing w:line="360" w:lineRule="auto"/>
              <w:jc w:val="center"/>
              <w:rPr>
                <w:sz w:val="28"/>
                <w:szCs w:val="28"/>
              </w:rPr>
            </w:pPr>
          </w:p>
        </w:tc>
        <w:tc>
          <w:tcPr>
            <w:tcW w:w="1414" w:type="dxa"/>
          </w:tcPr>
          <w:p w14:paraId="37D17F7F" w14:textId="41B5E0D2" w:rsidR="00C61BBD" w:rsidRPr="00285A3D" w:rsidRDefault="00C61BBD" w:rsidP="00B50791">
            <w:pPr>
              <w:spacing w:line="360" w:lineRule="auto"/>
              <w:jc w:val="center"/>
              <w:rPr>
                <w:sz w:val="28"/>
                <w:szCs w:val="28"/>
              </w:rPr>
            </w:pPr>
            <w:proofErr w:type="spellStart"/>
            <w:r w:rsidRPr="00285A3D">
              <w:rPr>
                <w:sz w:val="28"/>
                <w:szCs w:val="28"/>
              </w:rPr>
              <w:t>insurance_policy_number</w:t>
            </w:r>
            <w:proofErr w:type="spellEnd"/>
          </w:p>
        </w:tc>
        <w:tc>
          <w:tcPr>
            <w:tcW w:w="2806" w:type="dxa"/>
          </w:tcPr>
          <w:p w14:paraId="7B150ABE" w14:textId="797EA40A" w:rsidR="00C61BBD" w:rsidRDefault="00C61BBD" w:rsidP="00B50791">
            <w:pPr>
              <w:spacing w:line="360" w:lineRule="auto"/>
              <w:jc w:val="center"/>
              <w:rPr>
                <w:sz w:val="28"/>
                <w:szCs w:val="28"/>
              </w:rPr>
            </w:pPr>
            <w:r>
              <w:rPr>
                <w:sz w:val="28"/>
                <w:szCs w:val="28"/>
              </w:rPr>
              <w:t>номер страховки транспортного засобу</w:t>
            </w:r>
          </w:p>
        </w:tc>
      </w:tr>
      <w:tr w:rsidR="00C61BBD" w14:paraId="14A4D701" w14:textId="77777777" w:rsidTr="00B50791">
        <w:trPr>
          <w:trHeight w:val="320"/>
        </w:trPr>
        <w:tc>
          <w:tcPr>
            <w:tcW w:w="1591" w:type="dxa"/>
            <w:vMerge/>
          </w:tcPr>
          <w:p w14:paraId="3164978D" w14:textId="77777777" w:rsidR="00C61BBD" w:rsidRPr="00285A3D" w:rsidRDefault="00C61BBD" w:rsidP="00B50791">
            <w:pPr>
              <w:spacing w:line="360" w:lineRule="auto"/>
              <w:jc w:val="center"/>
              <w:rPr>
                <w:sz w:val="28"/>
                <w:szCs w:val="28"/>
              </w:rPr>
            </w:pPr>
          </w:p>
        </w:tc>
        <w:tc>
          <w:tcPr>
            <w:tcW w:w="2978" w:type="dxa"/>
            <w:vMerge/>
          </w:tcPr>
          <w:p w14:paraId="7B16CF2A" w14:textId="77777777" w:rsidR="00C61BBD" w:rsidRDefault="00C61BBD" w:rsidP="00B50791">
            <w:pPr>
              <w:spacing w:line="360" w:lineRule="auto"/>
              <w:jc w:val="center"/>
              <w:rPr>
                <w:sz w:val="28"/>
                <w:szCs w:val="28"/>
              </w:rPr>
            </w:pPr>
          </w:p>
        </w:tc>
        <w:tc>
          <w:tcPr>
            <w:tcW w:w="1414" w:type="dxa"/>
          </w:tcPr>
          <w:p w14:paraId="35168162" w14:textId="12D8EF99" w:rsidR="00C61BBD" w:rsidRPr="00285A3D" w:rsidRDefault="00C61BBD" w:rsidP="00B50791">
            <w:pPr>
              <w:spacing w:line="360" w:lineRule="auto"/>
              <w:jc w:val="center"/>
              <w:rPr>
                <w:sz w:val="28"/>
                <w:szCs w:val="28"/>
              </w:rPr>
            </w:pPr>
            <w:proofErr w:type="spellStart"/>
            <w:r w:rsidRPr="00285A3D">
              <w:rPr>
                <w:sz w:val="28"/>
                <w:szCs w:val="28"/>
              </w:rPr>
              <w:t>model</w:t>
            </w:r>
            <w:proofErr w:type="spellEnd"/>
          </w:p>
        </w:tc>
        <w:tc>
          <w:tcPr>
            <w:tcW w:w="2806" w:type="dxa"/>
          </w:tcPr>
          <w:p w14:paraId="3B6E61A5" w14:textId="276C76D5" w:rsidR="00C61BBD" w:rsidRDefault="00C61BBD" w:rsidP="00B50791">
            <w:pPr>
              <w:spacing w:line="360" w:lineRule="auto"/>
              <w:jc w:val="center"/>
              <w:rPr>
                <w:sz w:val="28"/>
                <w:szCs w:val="28"/>
              </w:rPr>
            </w:pPr>
            <w:r>
              <w:rPr>
                <w:sz w:val="28"/>
                <w:szCs w:val="28"/>
              </w:rPr>
              <w:t xml:space="preserve">модель </w:t>
            </w:r>
            <w:r w:rsidRPr="00C8497A">
              <w:rPr>
                <w:sz w:val="28"/>
                <w:szCs w:val="28"/>
              </w:rPr>
              <w:t>транспортного засобу</w:t>
            </w:r>
          </w:p>
        </w:tc>
      </w:tr>
      <w:tr w:rsidR="00C61BBD" w14:paraId="60A57597" w14:textId="77777777" w:rsidTr="00B50791">
        <w:trPr>
          <w:trHeight w:val="320"/>
        </w:trPr>
        <w:tc>
          <w:tcPr>
            <w:tcW w:w="1591" w:type="dxa"/>
            <w:vMerge/>
          </w:tcPr>
          <w:p w14:paraId="29F8166E" w14:textId="77777777" w:rsidR="00C61BBD" w:rsidRPr="00285A3D" w:rsidRDefault="00C61BBD" w:rsidP="00B50791">
            <w:pPr>
              <w:spacing w:line="360" w:lineRule="auto"/>
              <w:jc w:val="center"/>
              <w:rPr>
                <w:sz w:val="28"/>
                <w:szCs w:val="28"/>
              </w:rPr>
            </w:pPr>
          </w:p>
        </w:tc>
        <w:tc>
          <w:tcPr>
            <w:tcW w:w="2978" w:type="dxa"/>
            <w:vMerge/>
          </w:tcPr>
          <w:p w14:paraId="2D81536D" w14:textId="77777777" w:rsidR="00C61BBD" w:rsidRDefault="00C61BBD" w:rsidP="00B50791">
            <w:pPr>
              <w:spacing w:line="360" w:lineRule="auto"/>
              <w:jc w:val="center"/>
              <w:rPr>
                <w:sz w:val="28"/>
                <w:szCs w:val="28"/>
              </w:rPr>
            </w:pPr>
          </w:p>
        </w:tc>
        <w:tc>
          <w:tcPr>
            <w:tcW w:w="1414" w:type="dxa"/>
          </w:tcPr>
          <w:p w14:paraId="556A51CA" w14:textId="469CFF4A" w:rsidR="00C61BBD" w:rsidRPr="00285A3D" w:rsidRDefault="00C61BBD" w:rsidP="00B50791">
            <w:pPr>
              <w:spacing w:line="360" w:lineRule="auto"/>
              <w:jc w:val="center"/>
              <w:rPr>
                <w:sz w:val="28"/>
                <w:szCs w:val="28"/>
              </w:rPr>
            </w:pPr>
            <w:proofErr w:type="spellStart"/>
            <w:r w:rsidRPr="00285A3D">
              <w:rPr>
                <w:sz w:val="28"/>
                <w:szCs w:val="28"/>
              </w:rPr>
              <w:t>brand</w:t>
            </w:r>
            <w:proofErr w:type="spellEnd"/>
          </w:p>
        </w:tc>
        <w:tc>
          <w:tcPr>
            <w:tcW w:w="2806" w:type="dxa"/>
          </w:tcPr>
          <w:p w14:paraId="6AD0A060" w14:textId="0FFAA722" w:rsidR="00C61BBD" w:rsidRDefault="00C61BBD" w:rsidP="00B50791">
            <w:pPr>
              <w:spacing w:line="360" w:lineRule="auto"/>
              <w:jc w:val="center"/>
              <w:rPr>
                <w:sz w:val="28"/>
                <w:szCs w:val="28"/>
              </w:rPr>
            </w:pPr>
            <w:r>
              <w:rPr>
                <w:sz w:val="28"/>
                <w:szCs w:val="28"/>
              </w:rPr>
              <w:t xml:space="preserve">виробник </w:t>
            </w:r>
            <w:r w:rsidRPr="00C8497A">
              <w:rPr>
                <w:sz w:val="28"/>
                <w:szCs w:val="28"/>
              </w:rPr>
              <w:t>транспортного засобу</w:t>
            </w:r>
          </w:p>
        </w:tc>
      </w:tr>
    </w:tbl>
    <w:p w14:paraId="5DB03C4D" w14:textId="77777777" w:rsidR="00B50791" w:rsidRDefault="00B50791">
      <w:pPr>
        <w:rPr>
          <w:sz w:val="28"/>
          <w:szCs w:val="28"/>
        </w:rPr>
      </w:pPr>
      <w:r>
        <w:rPr>
          <w:sz w:val="28"/>
          <w:szCs w:val="28"/>
        </w:rPr>
        <w:br w:type="page"/>
      </w:r>
    </w:p>
    <w:p w14:paraId="311A9F7F"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308C5000" w14:textId="77777777" w:rsidTr="00B50791">
        <w:trPr>
          <w:trHeight w:val="320"/>
        </w:trPr>
        <w:tc>
          <w:tcPr>
            <w:tcW w:w="1591" w:type="dxa"/>
            <w:vAlign w:val="center"/>
          </w:tcPr>
          <w:p w14:paraId="6565AA4B"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0842F350" w14:textId="4051E498"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0B7D0567"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564502E1" w14:textId="77777777" w:rsidR="00B50791" w:rsidRDefault="00B50791" w:rsidP="0029254A">
            <w:pPr>
              <w:spacing w:line="360" w:lineRule="auto"/>
              <w:jc w:val="center"/>
              <w:rPr>
                <w:sz w:val="28"/>
                <w:szCs w:val="28"/>
              </w:rPr>
            </w:pPr>
            <w:r>
              <w:rPr>
                <w:sz w:val="28"/>
                <w:szCs w:val="28"/>
              </w:rPr>
              <w:t>Опис атрибутів</w:t>
            </w:r>
          </w:p>
        </w:tc>
      </w:tr>
      <w:tr w:rsidR="00B50791" w14:paraId="255D2248" w14:textId="77777777" w:rsidTr="00B50791">
        <w:trPr>
          <w:trHeight w:val="320"/>
        </w:trPr>
        <w:tc>
          <w:tcPr>
            <w:tcW w:w="1591" w:type="dxa"/>
            <w:vMerge w:val="restart"/>
          </w:tcPr>
          <w:p w14:paraId="55861BEF" w14:textId="77777777" w:rsidR="00B50791" w:rsidRDefault="00B50791" w:rsidP="00B50791">
            <w:pPr>
              <w:spacing w:line="360" w:lineRule="auto"/>
              <w:jc w:val="center"/>
              <w:rPr>
                <w:sz w:val="28"/>
                <w:szCs w:val="28"/>
              </w:rPr>
            </w:pPr>
          </w:p>
        </w:tc>
        <w:tc>
          <w:tcPr>
            <w:tcW w:w="2978" w:type="dxa"/>
            <w:vMerge w:val="restart"/>
          </w:tcPr>
          <w:p w14:paraId="14EA93AB" w14:textId="77777777" w:rsidR="00B50791" w:rsidRDefault="00B50791" w:rsidP="00B50791">
            <w:pPr>
              <w:spacing w:line="360" w:lineRule="auto"/>
              <w:jc w:val="center"/>
              <w:rPr>
                <w:sz w:val="28"/>
                <w:szCs w:val="28"/>
              </w:rPr>
            </w:pPr>
          </w:p>
        </w:tc>
        <w:tc>
          <w:tcPr>
            <w:tcW w:w="1414" w:type="dxa"/>
          </w:tcPr>
          <w:p w14:paraId="062FB38F" w14:textId="20D0FF0A" w:rsidR="00B50791" w:rsidRDefault="00B50791" w:rsidP="00B50791">
            <w:pPr>
              <w:spacing w:line="360" w:lineRule="auto"/>
              <w:jc w:val="center"/>
              <w:rPr>
                <w:sz w:val="28"/>
                <w:szCs w:val="28"/>
              </w:rPr>
            </w:pPr>
            <w:proofErr w:type="spellStart"/>
            <w:r w:rsidRPr="00285A3D">
              <w:rPr>
                <w:sz w:val="28"/>
                <w:szCs w:val="28"/>
              </w:rPr>
              <w:t>color</w:t>
            </w:r>
            <w:proofErr w:type="spellEnd"/>
          </w:p>
        </w:tc>
        <w:tc>
          <w:tcPr>
            <w:tcW w:w="2806" w:type="dxa"/>
          </w:tcPr>
          <w:p w14:paraId="6F081D68" w14:textId="0CD4D909" w:rsidR="00B50791" w:rsidRDefault="00B50791" w:rsidP="00B50791">
            <w:pPr>
              <w:spacing w:line="360" w:lineRule="auto"/>
              <w:jc w:val="center"/>
              <w:rPr>
                <w:sz w:val="28"/>
                <w:szCs w:val="28"/>
              </w:rPr>
            </w:pPr>
            <w:r>
              <w:rPr>
                <w:sz w:val="28"/>
                <w:szCs w:val="28"/>
              </w:rPr>
              <w:t xml:space="preserve">колір </w:t>
            </w:r>
            <w:r w:rsidRPr="00C8497A">
              <w:rPr>
                <w:sz w:val="28"/>
                <w:szCs w:val="28"/>
              </w:rPr>
              <w:t>транспортного засобу</w:t>
            </w:r>
          </w:p>
        </w:tc>
      </w:tr>
      <w:tr w:rsidR="00B50791" w14:paraId="4BDBA6E3" w14:textId="77777777" w:rsidTr="00B50791">
        <w:trPr>
          <w:trHeight w:val="320"/>
        </w:trPr>
        <w:tc>
          <w:tcPr>
            <w:tcW w:w="1591" w:type="dxa"/>
            <w:vMerge/>
          </w:tcPr>
          <w:p w14:paraId="363EEE47" w14:textId="77777777" w:rsidR="00B50791" w:rsidRDefault="00B50791" w:rsidP="00B50791">
            <w:pPr>
              <w:spacing w:line="360" w:lineRule="auto"/>
              <w:jc w:val="center"/>
              <w:rPr>
                <w:sz w:val="28"/>
                <w:szCs w:val="28"/>
              </w:rPr>
            </w:pPr>
          </w:p>
        </w:tc>
        <w:tc>
          <w:tcPr>
            <w:tcW w:w="2978" w:type="dxa"/>
            <w:vMerge/>
          </w:tcPr>
          <w:p w14:paraId="2747F701" w14:textId="77777777" w:rsidR="00B50791" w:rsidRDefault="00B50791" w:rsidP="00B50791">
            <w:pPr>
              <w:spacing w:line="360" w:lineRule="auto"/>
              <w:jc w:val="center"/>
              <w:rPr>
                <w:sz w:val="28"/>
                <w:szCs w:val="28"/>
              </w:rPr>
            </w:pPr>
          </w:p>
        </w:tc>
        <w:tc>
          <w:tcPr>
            <w:tcW w:w="1414" w:type="dxa"/>
          </w:tcPr>
          <w:p w14:paraId="0EDBB9B5" w14:textId="449E3F8F" w:rsidR="00B50791" w:rsidRPr="00285A3D" w:rsidRDefault="00B50791" w:rsidP="00B50791">
            <w:pPr>
              <w:spacing w:line="360" w:lineRule="auto"/>
              <w:jc w:val="center"/>
              <w:rPr>
                <w:sz w:val="28"/>
                <w:szCs w:val="28"/>
              </w:rPr>
            </w:pPr>
            <w:proofErr w:type="spellStart"/>
            <w:r w:rsidRPr="00285A3D">
              <w:rPr>
                <w:sz w:val="28"/>
                <w:szCs w:val="28"/>
              </w:rPr>
              <w:t>engine_capacity</w:t>
            </w:r>
            <w:proofErr w:type="spellEnd"/>
          </w:p>
        </w:tc>
        <w:tc>
          <w:tcPr>
            <w:tcW w:w="2806" w:type="dxa"/>
          </w:tcPr>
          <w:p w14:paraId="1E700E27" w14:textId="05F93CC6" w:rsidR="00B50791" w:rsidRDefault="00B50791" w:rsidP="00B50791">
            <w:pPr>
              <w:spacing w:line="360" w:lineRule="auto"/>
              <w:jc w:val="center"/>
              <w:rPr>
                <w:sz w:val="28"/>
                <w:szCs w:val="28"/>
              </w:rPr>
            </w:pPr>
            <w:proofErr w:type="spellStart"/>
            <w:r>
              <w:rPr>
                <w:sz w:val="28"/>
                <w:szCs w:val="28"/>
              </w:rPr>
              <w:t>обʼєм</w:t>
            </w:r>
            <w:proofErr w:type="spellEnd"/>
            <w:r>
              <w:rPr>
                <w:sz w:val="28"/>
                <w:szCs w:val="28"/>
              </w:rPr>
              <w:t xml:space="preserve"> двигуна </w:t>
            </w:r>
            <w:r w:rsidRPr="00C8497A">
              <w:rPr>
                <w:sz w:val="28"/>
                <w:szCs w:val="28"/>
              </w:rPr>
              <w:t>транспортного засобу</w:t>
            </w:r>
          </w:p>
        </w:tc>
      </w:tr>
      <w:tr w:rsidR="00B50791" w14:paraId="170EB2C7" w14:textId="77777777" w:rsidTr="00B50791">
        <w:trPr>
          <w:trHeight w:val="320"/>
        </w:trPr>
        <w:tc>
          <w:tcPr>
            <w:tcW w:w="1591" w:type="dxa"/>
            <w:vMerge/>
          </w:tcPr>
          <w:p w14:paraId="1F9FA3A3" w14:textId="77777777" w:rsidR="00B50791" w:rsidRDefault="00B50791" w:rsidP="00B50791">
            <w:pPr>
              <w:spacing w:line="360" w:lineRule="auto"/>
              <w:jc w:val="center"/>
              <w:rPr>
                <w:sz w:val="28"/>
                <w:szCs w:val="28"/>
              </w:rPr>
            </w:pPr>
          </w:p>
        </w:tc>
        <w:tc>
          <w:tcPr>
            <w:tcW w:w="2978" w:type="dxa"/>
            <w:vMerge/>
          </w:tcPr>
          <w:p w14:paraId="4A555AEA" w14:textId="77777777" w:rsidR="00B50791" w:rsidRDefault="00B50791" w:rsidP="00B50791">
            <w:pPr>
              <w:spacing w:line="360" w:lineRule="auto"/>
              <w:jc w:val="center"/>
              <w:rPr>
                <w:sz w:val="28"/>
                <w:szCs w:val="28"/>
              </w:rPr>
            </w:pPr>
          </w:p>
        </w:tc>
        <w:tc>
          <w:tcPr>
            <w:tcW w:w="1414" w:type="dxa"/>
          </w:tcPr>
          <w:p w14:paraId="478D8D69" w14:textId="29ED4A12" w:rsidR="00B50791" w:rsidRPr="00285A3D" w:rsidRDefault="00B50791" w:rsidP="00B50791">
            <w:pPr>
              <w:spacing w:line="360" w:lineRule="auto"/>
              <w:jc w:val="center"/>
              <w:rPr>
                <w:sz w:val="28"/>
                <w:szCs w:val="28"/>
              </w:rPr>
            </w:pPr>
            <w:proofErr w:type="spellStart"/>
            <w:r w:rsidRPr="00285A3D">
              <w:rPr>
                <w:sz w:val="28"/>
                <w:szCs w:val="28"/>
              </w:rPr>
              <w:t>seating_capacity</w:t>
            </w:r>
            <w:proofErr w:type="spellEnd"/>
          </w:p>
        </w:tc>
        <w:tc>
          <w:tcPr>
            <w:tcW w:w="2806" w:type="dxa"/>
          </w:tcPr>
          <w:p w14:paraId="1C76DD26" w14:textId="0F3F5CD9" w:rsidR="00B50791" w:rsidRDefault="00B50791" w:rsidP="00B50791">
            <w:pPr>
              <w:spacing w:line="360" w:lineRule="auto"/>
              <w:jc w:val="center"/>
              <w:rPr>
                <w:sz w:val="28"/>
                <w:szCs w:val="28"/>
              </w:rPr>
            </w:pPr>
            <w:r>
              <w:rPr>
                <w:sz w:val="28"/>
                <w:szCs w:val="28"/>
              </w:rPr>
              <w:t xml:space="preserve">кількість сидячих місць </w:t>
            </w:r>
            <w:r w:rsidRPr="00C8497A">
              <w:rPr>
                <w:sz w:val="28"/>
                <w:szCs w:val="28"/>
              </w:rPr>
              <w:t>транспортного засобу</w:t>
            </w:r>
          </w:p>
        </w:tc>
      </w:tr>
      <w:tr w:rsidR="00B50791" w14:paraId="22A2EACC" w14:textId="77777777" w:rsidTr="00B50791">
        <w:trPr>
          <w:trHeight w:val="320"/>
        </w:trPr>
        <w:tc>
          <w:tcPr>
            <w:tcW w:w="1591" w:type="dxa"/>
            <w:vMerge/>
          </w:tcPr>
          <w:p w14:paraId="099938B4" w14:textId="77777777" w:rsidR="00B50791" w:rsidRDefault="00B50791" w:rsidP="00B50791">
            <w:pPr>
              <w:spacing w:line="360" w:lineRule="auto"/>
              <w:jc w:val="center"/>
              <w:rPr>
                <w:sz w:val="28"/>
                <w:szCs w:val="28"/>
              </w:rPr>
            </w:pPr>
          </w:p>
        </w:tc>
        <w:tc>
          <w:tcPr>
            <w:tcW w:w="2978" w:type="dxa"/>
            <w:vMerge/>
          </w:tcPr>
          <w:p w14:paraId="5620FB93" w14:textId="77777777" w:rsidR="00B50791" w:rsidRDefault="00B50791" w:rsidP="00B50791">
            <w:pPr>
              <w:spacing w:line="360" w:lineRule="auto"/>
              <w:jc w:val="center"/>
              <w:rPr>
                <w:sz w:val="28"/>
                <w:szCs w:val="28"/>
              </w:rPr>
            </w:pPr>
          </w:p>
        </w:tc>
        <w:tc>
          <w:tcPr>
            <w:tcW w:w="1414" w:type="dxa"/>
          </w:tcPr>
          <w:p w14:paraId="4A601A5B" w14:textId="5F16482F" w:rsidR="00B50791" w:rsidRPr="00285A3D" w:rsidRDefault="00B50791" w:rsidP="00B50791">
            <w:pPr>
              <w:spacing w:line="360" w:lineRule="auto"/>
              <w:jc w:val="center"/>
              <w:rPr>
                <w:sz w:val="28"/>
                <w:szCs w:val="28"/>
              </w:rPr>
            </w:pPr>
            <w:proofErr w:type="spellStart"/>
            <w:r w:rsidRPr="00285A3D">
              <w:rPr>
                <w:sz w:val="28"/>
                <w:szCs w:val="28"/>
              </w:rPr>
              <w:t>year_of_manufacture</w:t>
            </w:r>
            <w:proofErr w:type="spellEnd"/>
          </w:p>
        </w:tc>
        <w:tc>
          <w:tcPr>
            <w:tcW w:w="2806" w:type="dxa"/>
          </w:tcPr>
          <w:p w14:paraId="63DFFABC" w14:textId="74DC1620" w:rsidR="00B50791" w:rsidRDefault="00B50791" w:rsidP="00B50791">
            <w:pPr>
              <w:spacing w:line="360" w:lineRule="auto"/>
              <w:jc w:val="center"/>
              <w:rPr>
                <w:sz w:val="28"/>
                <w:szCs w:val="28"/>
              </w:rPr>
            </w:pPr>
            <w:r>
              <w:rPr>
                <w:sz w:val="28"/>
                <w:szCs w:val="28"/>
              </w:rPr>
              <w:t xml:space="preserve">дата виробництва </w:t>
            </w:r>
            <w:r w:rsidRPr="00C8497A">
              <w:rPr>
                <w:sz w:val="28"/>
                <w:szCs w:val="28"/>
              </w:rPr>
              <w:t>транспортного засобу</w:t>
            </w:r>
          </w:p>
        </w:tc>
      </w:tr>
      <w:tr w:rsidR="00B50791" w14:paraId="42747E55" w14:textId="77777777" w:rsidTr="00B50791">
        <w:trPr>
          <w:trHeight w:val="320"/>
        </w:trPr>
        <w:tc>
          <w:tcPr>
            <w:tcW w:w="1591" w:type="dxa"/>
            <w:vMerge w:val="restart"/>
          </w:tcPr>
          <w:p w14:paraId="240A3756" w14:textId="36F6914D" w:rsidR="00B50791" w:rsidRDefault="00B50791" w:rsidP="00B50791">
            <w:pPr>
              <w:spacing w:line="360" w:lineRule="auto"/>
              <w:jc w:val="center"/>
              <w:rPr>
                <w:sz w:val="28"/>
                <w:szCs w:val="28"/>
              </w:rPr>
            </w:pPr>
            <w:proofErr w:type="spellStart"/>
            <w:r w:rsidRPr="00C8497A">
              <w:rPr>
                <w:sz w:val="28"/>
                <w:szCs w:val="28"/>
              </w:rPr>
              <w:t>traffic_rule</w:t>
            </w:r>
            <w:proofErr w:type="spellEnd"/>
          </w:p>
        </w:tc>
        <w:tc>
          <w:tcPr>
            <w:tcW w:w="2978" w:type="dxa"/>
            <w:vMerge w:val="restart"/>
          </w:tcPr>
          <w:p w14:paraId="36F99577" w14:textId="2C3106B3" w:rsidR="00B50791" w:rsidRDefault="00B50791" w:rsidP="00B50791">
            <w:pPr>
              <w:spacing w:line="360" w:lineRule="auto"/>
              <w:jc w:val="center"/>
              <w:rPr>
                <w:sz w:val="28"/>
                <w:szCs w:val="28"/>
              </w:rPr>
            </w:pPr>
            <w:r>
              <w:rPr>
                <w:sz w:val="28"/>
                <w:szCs w:val="28"/>
              </w:rPr>
              <w:t>репрезентує правило дорожнього руху</w:t>
            </w:r>
          </w:p>
        </w:tc>
        <w:tc>
          <w:tcPr>
            <w:tcW w:w="1414" w:type="dxa"/>
          </w:tcPr>
          <w:p w14:paraId="1FE7CB0D" w14:textId="6FDABEB1" w:rsidR="00B50791" w:rsidRPr="00285A3D" w:rsidRDefault="00B50791" w:rsidP="00B50791">
            <w:pPr>
              <w:spacing w:line="360" w:lineRule="auto"/>
              <w:jc w:val="center"/>
              <w:rPr>
                <w:sz w:val="28"/>
                <w:szCs w:val="28"/>
              </w:rPr>
            </w:pPr>
            <w:r>
              <w:rPr>
                <w:sz w:val="28"/>
                <w:szCs w:val="28"/>
                <w:lang w:val="en-US"/>
              </w:rPr>
              <w:t>id</w:t>
            </w:r>
          </w:p>
        </w:tc>
        <w:tc>
          <w:tcPr>
            <w:tcW w:w="2806" w:type="dxa"/>
          </w:tcPr>
          <w:p w14:paraId="1A657CE1" w14:textId="35D278F3" w:rsidR="00B50791" w:rsidRDefault="00B50791" w:rsidP="00B50791">
            <w:pPr>
              <w:spacing w:line="360" w:lineRule="auto"/>
              <w:jc w:val="center"/>
              <w:rPr>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proofErr w:type="spellStart"/>
            <w:r w:rsidRPr="00C8497A">
              <w:rPr>
                <w:sz w:val="28"/>
                <w:szCs w:val="28"/>
                <w:lang w:val="en-US"/>
              </w:rPr>
              <w:t>сутності</w:t>
            </w:r>
            <w:proofErr w:type="spellEnd"/>
          </w:p>
        </w:tc>
      </w:tr>
      <w:tr w:rsidR="00B50791" w14:paraId="06AD1E16" w14:textId="77777777" w:rsidTr="00B50791">
        <w:trPr>
          <w:trHeight w:val="320"/>
        </w:trPr>
        <w:tc>
          <w:tcPr>
            <w:tcW w:w="1591" w:type="dxa"/>
            <w:vMerge/>
          </w:tcPr>
          <w:p w14:paraId="4E271C75" w14:textId="77777777" w:rsidR="00B50791" w:rsidRPr="00C8497A" w:rsidRDefault="00B50791" w:rsidP="00B50791">
            <w:pPr>
              <w:spacing w:line="360" w:lineRule="auto"/>
              <w:jc w:val="center"/>
              <w:rPr>
                <w:sz w:val="28"/>
                <w:szCs w:val="28"/>
              </w:rPr>
            </w:pPr>
          </w:p>
        </w:tc>
        <w:tc>
          <w:tcPr>
            <w:tcW w:w="2978" w:type="dxa"/>
            <w:vMerge/>
          </w:tcPr>
          <w:p w14:paraId="4D7B983C" w14:textId="77777777" w:rsidR="00B50791" w:rsidRDefault="00B50791" w:rsidP="00B50791">
            <w:pPr>
              <w:spacing w:line="360" w:lineRule="auto"/>
              <w:jc w:val="center"/>
              <w:rPr>
                <w:sz w:val="28"/>
                <w:szCs w:val="28"/>
              </w:rPr>
            </w:pPr>
          </w:p>
        </w:tc>
        <w:tc>
          <w:tcPr>
            <w:tcW w:w="1414" w:type="dxa"/>
          </w:tcPr>
          <w:p w14:paraId="198C0692" w14:textId="3A67F940" w:rsidR="00B50791" w:rsidRDefault="00B50791" w:rsidP="00B50791">
            <w:pPr>
              <w:spacing w:line="360" w:lineRule="auto"/>
              <w:jc w:val="center"/>
              <w:rPr>
                <w:sz w:val="28"/>
                <w:szCs w:val="28"/>
                <w:lang w:val="en-US"/>
              </w:rPr>
            </w:pPr>
            <w:r>
              <w:rPr>
                <w:sz w:val="28"/>
                <w:szCs w:val="28"/>
                <w:lang w:val="en-US"/>
              </w:rPr>
              <w:t>article</w:t>
            </w:r>
          </w:p>
        </w:tc>
        <w:tc>
          <w:tcPr>
            <w:tcW w:w="2806" w:type="dxa"/>
          </w:tcPr>
          <w:p w14:paraId="2BE4E189" w14:textId="41D1DC20" w:rsidR="00B50791" w:rsidRPr="00C8497A" w:rsidRDefault="00B50791" w:rsidP="00B50791">
            <w:pPr>
              <w:spacing w:line="360" w:lineRule="auto"/>
              <w:jc w:val="center"/>
              <w:rPr>
                <w:sz w:val="28"/>
                <w:szCs w:val="28"/>
                <w:lang w:val="en-US"/>
              </w:rPr>
            </w:pPr>
            <w:r>
              <w:rPr>
                <w:sz w:val="28"/>
                <w:szCs w:val="28"/>
              </w:rPr>
              <w:t>пункт правил дорожнього руху</w:t>
            </w:r>
          </w:p>
        </w:tc>
      </w:tr>
      <w:tr w:rsidR="00B50791" w14:paraId="64451AAD" w14:textId="77777777" w:rsidTr="00B50791">
        <w:trPr>
          <w:trHeight w:val="320"/>
        </w:trPr>
        <w:tc>
          <w:tcPr>
            <w:tcW w:w="1591" w:type="dxa"/>
            <w:vMerge/>
          </w:tcPr>
          <w:p w14:paraId="0F2819BF" w14:textId="77777777" w:rsidR="00B50791" w:rsidRPr="00C8497A" w:rsidRDefault="00B50791" w:rsidP="00B50791">
            <w:pPr>
              <w:spacing w:line="360" w:lineRule="auto"/>
              <w:jc w:val="center"/>
              <w:rPr>
                <w:sz w:val="28"/>
                <w:szCs w:val="28"/>
              </w:rPr>
            </w:pPr>
          </w:p>
        </w:tc>
        <w:tc>
          <w:tcPr>
            <w:tcW w:w="2978" w:type="dxa"/>
            <w:vMerge/>
          </w:tcPr>
          <w:p w14:paraId="10705BF4" w14:textId="77777777" w:rsidR="00B50791" w:rsidRDefault="00B50791" w:rsidP="00B50791">
            <w:pPr>
              <w:spacing w:line="360" w:lineRule="auto"/>
              <w:jc w:val="center"/>
              <w:rPr>
                <w:sz w:val="28"/>
                <w:szCs w:val="28"/>
              </w:rPr>
            </w:pPr>
          </w:p>
        </w:tc>
        <w:tc>
          <w:tcPr>
            <w:tcW w:w="1414" w:type="dxa"/>
          </w:tcPr>
          <w:p w14:paraId="41844F85" w14:textId="4A1D4174" w:rsidR="00B50791" w:rsidRDefault="00B50791" w:rsidP="00B50791">
            <w:pPr>
              <w:spacing w:line="360" w:lineRule="auto"/>
              <w:jc w:val="center"/>
              <w:rPr>
                <w:sz w:val="28"/>
                <w:szCs w:val="28"/>
                <w:lang w:val="en-US"/>
              </w:rPr>
            </w:pPr>
            <w:r>
              <w:rPr>
                <w:sz w:val="28"/>
                <w:szCs w:val="28"/>
                <w:lang w:val="en-US"/>
              </w:rPr>
              <w:t>part</w:t>
            </w:r>
          </w:p>
        </w:tc>
        <w:tc>
          <w:tcPr>
            <w:tcW w:w="2806" w:type="dxa"/>
          </w:tcPr>
          <w:p w14:paraId="0BEB7DC8" w14:textId="5F64DA7A" w:rsidR="00B50791" w:rsidRDefault="00B50791" w:rsidP="00B50791">
            <w:pPr>
              <w:spacing w:line="360" w:lineRule="auto"/>
              <w:jc w:val="center"/>
              <w:rPr>
                <w:sz w:val="28"/>
                <w:szCs w:val="28"/>
              </w:rPr>
            </w:pPr>
            <w:r>
              <w:rPr>
                <w:sz w:val="28"/>
                <w:szCs w:val="28"/>
              </w:rPr>
              <w:t>частина пункту правил дорожнього руху</w:t>
            </w:r>
          </w:p>
        </w:tc>
      </w:tr>
      <w:tr w:rsidR="00B50791" w14:paraId="626648BE" w14:textId="77777777" w:rsidTr="00B50791">
        <w:trPr>
          <w:trHeight w:val="320"/>
        </w:trPr>
        <w:tc>
          <w:tcPr>
            <w:tcW w:w="1591" w:type="dxa"/>
            <w:vMerge/>
          </w:tcPr>
          <w:p w14:paraId="1AA86382" w14:textId="77777777" w:rsidR="00B50791" w:rsidRPr="00C8497A" w:rsidRDefault="00B50791" w:rsidP="00B50791">
            <w:pPr>
              <w:spacing w:line="360" w:lineRule="auto"/>
              <w:jc w:val="center"/>
              <w:rPr>
                <w:sz w:val="28"/>
                <w:szCs w:val="28"/>
              </w:rPr>
            </w:pPr>
          </w:p>
        </w:tc>
        <w:tc>
          <w:tcPr>
            <w:tcW w:w="2978" w:type="dxa"/>
            <w:vMerge/>
          </w:tcPr>
          <w:p w14:paraId="48FE2BD9" w14:textId="77777777" w:rsidR="00B50791" w:rsidRDefault="00B50791" w:rsidP="00B50791">
            <w:pPr>
              <w:spacing w:line="360" w:lineRule="auto"/>
              <w:jc w:val="center"/>
              <w:rPr>
                <w:sz w:val="28"/>
                <w:szCs w:val="28"/>
              </w:rPr>
            </w:pPr>
          </w:p>
        </w:tc>
        <w:tc>
          <w:tcPr>
            <w:tcW w:w="1414" w:type="dxa"/>
          </w:tcPr>
          <w:p w14:paraId="59E4F175" w14:textId="09017EEA" w:rsidR="00B50791" w:rsidRDefault="00B50791" w:rsidP="00B50791">
            <w:pPr>
              <w:spacing w:line="360" w:lineRule="auto"/>
              <w:jc w:val="center"/>
              <w:rPr>
                <w:sz w:val="28"/>
                <w:szCs w:val="28"/>
                <w:lang w:val="en-US"/>
              </w:rPr>
            </w:pPr>
            <w:proofErr w:type="spellStart"/>
            <w:r w:rsidRPr="00C8497A">
              <w:rPr>
                <w:sz w:val="28"/>
                <w:szCs w:val="28"/>
              </w:rPr>
              <w:t>description</w:t>
            </w:r>
            <w:proofErr w:type="spellEnd"/>
          </w:p>
        </w:tc>
        <w:tc>
          <w:tcPr>
            <w:tcW w:w="2806" w:type="dxa"/>
          </w:tcPr>
          <w:p w14:paraId="3F0FF63D" w14:textId="440F0C06" w:rsidR="00B50791" w:rsidRDefault="00752B47" w:rsidP="00B50791">
            <w:pPr>
              <w:spacing w:line="360" w:lineRule="auto"/>
              <w:jc w:val="center"/>
              <w:rPr>
                <w:sz w:val="28"/>
                <w:szCs w:val="28"/>
              </w:rPr>
            </w:pPr>
            <w:r>
              <w:rPr>
                <w:sz w:val="28"/>
                <w:szCs w:val="28"/>
              </w:rPr>
              <w:t>опис</w:t>
            </w:r>
            <w:r w:rsidR="00B50791">
              <w:rPr>
                <w:sz w:val="28"/>
                <w:szCs w:val="28"/>
              </w:rPr>
              <w:t xml:space="preserve"> правила дорожнього руху</w:t>
            </w:r>
          </w:p>
        </w:tc>
      </w:tr>
    </w:tbl>
    <w:p w14:paraId="2EBD1CA0" w14:textId="77777777" w:rsidR="00B50791" w:rsidRDefault="00B50791">
      <w:pPr>
        <w:rPr>
          <w:sz w:val="28"/>
          <w:szCs w:val="28"/>
        </w:rPr>
      </w:pPr>
      <w:r>
        <w:rPr>
          <w:sz w:val="28"/>
          <w:szCs w:val="28"/>
        </w:rPr>
        <w:br w:type="page"/>
      </w:r>
    </w:p>
    <w:p w14:paraId="1EA96E29"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764AC336" w14:textId="77777777" w:rsidTr="00B50791">
        <w:trPr>
          <w:trHeight w:val="320"/>
        </w:trPr>
        <w:tc>
          <w:tcPr>
            <w:tcW w:w="1591" w:type="dxa"/>
            <w:vAlign w:val="center"/>
          </w:tcPr>
          <w:p w14:paraId="64F3D9C2"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79F5D086" w14:textId="7313C620"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664D97D8"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49C71A5A" w14:textId="77777777" w:rsidR="00B50791" w:rsidRDefault="00B50791" w:rsidP="0029254A">
            <w:pPr>
              <w:spacing w:line="360" w:lineRule="auto"/>
              <w:jc w:val="center"/>
              <w:rPr>
                <w:sz w:val="28"/>
                <w:szCs w:val="28"/>
              </w:rPr>
            </w:pPr>
            <w:r>
              <w:rPr>
                <w:sz w:val="28"/>
                <w:szCs w:val="28"/>
              </w:rPr>
              <w:t>Опис атрибутів</w:t>
            </w:r>
          </w:p>
        </w:tc>
      </w:tr>
      <w:tr w:rsidR="00B50791" w14:paraId="4F0263BB" w14:textId="77777777" w:rsidTr="00B50791">
        <w:trPr>
          <w:trHeight w:val="320"/>
        </w:trPr>
        <w:tc>
          <w:tcPr>
            <w:tcW w:w="1591" w:type="dxa"/>
            <w:vMerge w:val="restart"/>
          </w:tcPr>
          <w:p w14:paraId="242C7626" w14:textId="4DA178B6" w:rsidR="00B50791" w:rsidRDefault="00B50791" w:rsidP="00B50791">
            <w:pPr>
              <w:spacing w:line="360" w:lineRule="auto"/>
              <w:jc w:val="center"/>
              <w:rPr>
                <w:sz w:val="28"/>
                <w:szCs w:val="28"/>
              </w:rPr>
            </w:pPr>
            <w:proofErr w:type="spellStart"/>
            <w:r w:rsidRPr="00C8497A">
              <w:rPr>
                <w:sz w:val="28"/>
                <w:szCs w:val="28"/>
              </w:rPr>
              <w:t>administrative_offense</w:t>
            </w:r>
            <w:proofErr w:type="spellEnd"/>
          </w:p>
        </w:tc>
        <w:tc>
          <w:tcPr>
            <w:tcW w:w="2978" w:type="dxa"/>
            <w:vMerge w:val="restart"/>
          </w:tcPr>
          <w:p w14:paraId="58BD5DBB" w14:textId="46A0CB70" w:rsidR="00B50791" w:rsidRDefault="00B50791" w:rsidP="00B50791">
            <w:pPr>
              <w:spacing w:line="360" w:lineRule="auto"/>
              <w:jc w:val="center"/>
              <w:rPr>
                <w:sz w:val="28"/>
                <w:szCs w:val="28"/>
              </w:rPr>
            </w:pPr>
            <w:r>
              <w:rPr>
                <w:sz w:val="28"/>
                <w:szCs w:val="28"/>
              </w:rPr>
              <w:t>репрезентує статтю КУпАП</w:t>
            </w:r>
          </w:p>
        </w:tc>
        <w:tc>
          <w:tcPr>
            <w:tcW w:w="1414" w:type="dxa"/>
          </w:tcPr>
          <w:p w14:paraId="73C1A52C" w14:textId="21A9620E" w:rsidR="00B50791" w:rsidRDefault="00B50791" w:rsidP="00B50791">
            <w:pPr>
              <w:spacing w:line="360" w:lineRule="auto"/>
              <w:jc w:val="center"/>
              <w:rPr>
                <w:sz w:val="28"/>
                <w:szCs w:val="28"/>
              </w:rPr>
            </w:pPr>
            <w:r>
              <w:rPr>
                <w:sz w:val="28"/>
                <w:szCs w:val="28"/>
                <w:lang w:val="en-US"/>
              </w:rPr>
              <w:t>id</w:t>
            </w:r>
          </w:p>
        </w:tc>
        <w:tc>
          <w:tcPr>
            <w:tcW w:w="2806" w:type="dxa"/>
          </w:tcPr>
          <w:p w14:paraId="66EA8BCF" w14:textId="7A2368CE" w:rsidR="00B50791" w:rsidRDefault="00B50791" w:rsidP="00B50791">
            <w:pPr>
              <w:spacing w:line="360" w:lineRule="auto"/>
              <w:jc w:val="center"/>
              <w:rPr>
                <w:sz w:val="28"/>
                <w:szCs w:val="28"/>
              </w:rPr>
            </w:pPr>
            <w:proofErr w:type="spellStart"/>
            <w:r w:rsidRPr="00520CFA">
              <w:rPr>
                <w:sz w:val="28"/>
                <w:szCs w:val="28"/>
                <w:lang w:val="en-US"/>
              </w:rPr>
              <w:t>унікальний</w:t>
            </w:r>
            <w:proofErr w:type="spellEnd"/>
            <w:r w:rsidRPr="00520CFA">
              <w:rPr>
                <w:sz w:val="28"/>
                <w:szCs w:val="28"/>
                <w:lang w:val="en-US"/>
              </w:rPr>
              <w:t xml:space="preserve"> </w:t>
            </w:r>
            <w:proofErr w:type="spellStart"/>
            <w:r w:rsidRPr="00520CFA">
              <w:rPr>
                <w:sz w:val="28"/>
                <w:szCs w:val="28"/>
                <w:lang w:val="en-US"/>
              </w:rPr>
              <w:t>ідентифікатор</w:t>
            </w:r>
            <w:proofErr w:type="spellEnd"/>
            <w:r w:rsidRPr="00520CFA">
              <w:rPr>
                <w:sz w:val="28"/>
                <w:szCs w:val="28"/>
                <w:lang w:val="en-US"/>
              </w:rPr>
              <w:t xml:space="preserve"> </w:t>
            </w:r>
            <w:proofErr w:type="spellStart"/>
            <w:r w:rsidRPr="00520CFA">
              <w:rPr>
                <w:sz w:val="28"/>
                <w:szCs w:val="28"/>
                <w:lang w:val="en-US"/>
              </w:rPr>
              <w:t>сутності</w:t>
            </w:r>
            <w:proofErr w:type="spellEnd"/>
          </w:p>
        </w:tc>
      </w:tr>
      <w:tr w:rsidR="00B50791" w14:paraId="6E3EDF53" w14:textId="77777777" w:rsidTr="00B50791">
        <w:trPr>
          <w:trHeight w:val="320"/>
        </w:trPr>
        <w:tc>
          <w:tcPr>
            <w:tcW w:w="1591" w:type="dxa"/>
            <w:vMerge/>
          </w:tcPr>
          <w:p w14:paraId="314F7F83" w14:textId="77777777" w:rsidR="00B50791" w:rsidRPr="00C8497A" w:rsidRDefault="00B50791" w:rsidP="00B50791">
            <w:pPr>
              <w:spacing w:line="360" w:lineRule="auto"/>
              <w:jc w:val="center"/>
              <w:rPr>
                <w:sz w:val="28"/>
                <w:szCs w:val="28"/>
              </w:rPr>
            </w:pPr>
          </w:p>
        </w:tc>
        <w:tc>
          <w:tcPr>
            <w:tcW w:w="2978" w:type="dxa"/>
            <w:vMerge/>
          </w:tcPr>
          <w:p w14:paraId="51DB90F1" w14:textId="77777777" w:rsidR="00B50791" w:rsidRDefault="00B50791" w:rsidP="00B50791">
            <w:pPr>
              <w:spacing w:line="360" w:lineRule="auto"/>
              <w:jc w:val="center"/>
              <w:rPr>
                <w:sz w:val="28"/>
                <w:szCs w:val="28"/>
              </w:rPr>
            </w:pPr>
          </w:p>
        </w:tc>
        <w:tc>
          <w:tcPr>
            <w:tcW w:w="1414" w:type="dxa"/>
          </w:tcPr>
          <w:p w14:paraId="6F544AE9" w14:textId="7D0A59F3" w:rsidR="00B50791" w:rsidRDefault="00B50791" w:rsidP="00B50791">
            <w:pPr>
              <w:spacing w:line="360" w:lineRule="auto"/>
              <w:jc w:val="center"/>
              <w:rPr>
                <w:sz w:val="28"/>
                <w:szCs w:val="28"/>
                <w:lang w:val="en-US"/>
              </w:rPr>
            </w:pPr>
            <w:proofErr w:type="spellStart"/>
            <w:r w:rsidRPr="00520CFA">
              <w:rPr>
                <w:sz w:val="28"/>
                <w:szCs w:val="28"/>
              </w:rPr>
              <w:t>article</w:t>
            </w:r>
            <w:proofErr w:type="spellEnd"/>
          </w:p>
        </w:tc>
        <w:tc>
          <w:tcPr>
            <w:tcW w:w="2806" w:type="dxa"/>
          </w:tcPr>
          <w:p w14:paraId="0FCAB2ED" w14:textId="1129C793" w:rsidR="00B50791" w:rsidRPr="00520CFA" w:rsidRDefault="00B50791" w:rsidP="00B50791">
            <w:pPr>
              <w:spacing w:line="360" w:lineRule="auto"/>
              <w:jc w:val="center"/>
              <w:rPr>
                <w:sz w:val="28"/>
                <w:szCs w:val="28"/>
                <w:lang w:val="en-US"/>
              </w:rPr>
            </w:pPr>
            <w:r>
              <w:rPr>
                <w:sz w:val="28"/>
                <w:szCs w:val="28"/>
              </w:rPr>
              <w:t>стаття КУпАП</w:t>
            </w:r>
          </w:p>
        </w:tc>
      </w:tr>
      <w:tr w:rsidR="00B50791" w14:paraId="143847C9" w14:textId="77777777" w:rsidTr="00B50791">
        <w:trPr>
          <w:trHeight w:val="320"/>
        </w:trPr>
        <w:tc>
          <w:tcPr>
            <w:tcW w:w="1591" w:type="dxa"/>
            <w:vMerge/>
          </w:tcPr>
          <w:p w14:paraId="5C027F02" w14:textId="77777777" w:rsidR="00B50791" w:rsidRPr="00C8497A" w:rsidRDefault="00B50791" w:rsidP="00B50791">
            <w:pPr>
              <w:spacing w:line="360" w:lineRule="auto"/>
              <w:jc w:val="center"/>
              <w:rPr>
                <w:sz w:val="28"/>
                <w:szCs w:val="28"/>
              </w:rPr>
            </w:pPr>
          </w:p>
        </w:tc>
        <w:tc>
          <w:tcPr>
            <w:tcW w:w="2978" w:type="dxa"/>
            <w:vMerge/>
          </w:tcPr>
          <w:p w14:paraId="66CF68BC" w14:textId="77777777" w:rsidR="00B50791" w:rsidRDefault="00B50791" w:rsidP="00B50791">
            <w:pPr>
              <w:spacing w:line="360" w:lineRule="auto"/>
              <w:jc w:val="center"/>
              <w:rPr>
                <w:sz w:val="28"/>
                <w:szCs w:val="28"/>
              </w:rPr>
            </w:pPr>
          </w:p>
        </w:tc>
        <w:tc>
          <w:tcPr>
            <w:tcW w:w="1414" w:type="dxa"/>
          </w:tcPr>
          <w:p w14:paraId="3DF1DB8C" w14:textId="4E26AE95" w:rsidR="00B50791" w:rsidRPr="00520CFA" w:rsidRDefault="00B50791" w:rsidP="00B50791">
            <w:pPr>
              <w:spacing w:line="360" w:lineRule="auto"/>
              <w:jc w:val="center"/>
              <w:rPr>
                <w:sz w:val="28"/>
                <w:szCs w:val="28"/>
              </w:rPr>
            </w:pPr>
            <w:proofErr w:type="spellStart"/>
            <w:r w:rsidRPr="00520CFA">
              <w:rPr>
                <w:sz w:val="28"/>
                <w:szCs w:val="28"/>
              </w:rPr>
              <w:t>sup</w:t>
            </w:r>
            <w:proofErr w:type="spellEnd"/>
          </w:p>
        </w:tc>
        <w:tc>
          <w:tcPr>
            <w:tcW w:w="2806" w:type="dxa"/>
          </w:tcPr>
          <w:p w14:paraId="02806F3E" w14:textId="3D045C53" w:rsidR="00B50791" w:rsidRDefault="00B50791" w:rsidP="00B50791">
            <w:pPr>
              <w:spacing w:line="360" w:lineRule="auto"/>
              <w:jc w:val="center"/>
              <w:rPr>
                <w:sz w:val="28"/>
                <w:szCs w:val="28"/>
              </w:rPr>
            </w:pPr>
            <w:r>
              <w:rPr>
                <w:sz w:val="28"/>
                <w:szCs w:val="28"/>
              </w:rPr>
              <w:t>пункт КУпАП</w:t>
            </w:r>
          </w:p>
        </w:tc>
      </w:tr>
      <w:tr w:rsidR="00B50791" w14:paraId="0C2DEF58" w14:textId="77777777" w:rsidTr="00B50791">
        <w:trPr>
          <w:trHeight w:val="320"/>
        </w:trPr>
        <w:tc>
          <w:tcPr>
            <w:tcW w:w="1591" w:type="dxa"/>
            <w:vMerge/>
          </w:tcPr>
          <w:p w14:paraId="13F142E8" w14:textId="77777777" w:rsidR="00B50791" w:rsidRPr="00C8497A" w:rsidRDefault="00B50791" w:rsidP="00B50791">
            <w:pPr>
              <w:spacing w:line="360" w:lineRule="auto"/>
              <w:jc w:val="center"/>
              <w:rPr>
                <w:sz w:val="28"/>
                <w:szCs w:val="28"/>
              </w:rPr>
            </w:pPr>
          </w:p>
        </w:tc>
        <w:tc>
          <w:tcPr>
            <w:tcW w:w="2978" w:type="dxa"/>
            <w:vMerge/>
          </w:tcPr>
          <w:p w14:paraId="29A075CE" w14:textId="77777777" w:rsidR="00B50791" w:rsidRDefault="00B50791" w:rsidP="00B50791">
            <w:pPr>
              <w:spacing w:line="360" w:lineRule="auto"/>
              <w:jc w:val="center"/>
              <w:rPr>
                <w:sz w:val="28"/>
                <w:szCs w:val="28"/>
              </w:rPr>
            </w:pPr>
          </w:p>
        </w:tc>
        <w:tc>
          <w:tcPr>
            <w:tcW w:w="1414" w:type="dxa"/>
          </w:tcPr>
          <w:p w14:paraId="0BD42A2B" w14:textId="5943AA01" w:rsidR="00B50791" w:rsidRPr="00520CFA" w:rsidRDefault="00B50791" w:rsidP="00B50791">
            <w:pPr>
              <w:spacing w:line="360" w:lineRule="auto"/>
              <w:jc w:val="center"/>
              <w:rPr>
                <w:sz w:val="28"/>
                <w:szCs w:val="28"/>
              </w:rPr>
            </w:pPr>
            <w:proofErr w:type="spellStart"/>
            <w:r w:rsidRPr="00520CFA">
              <w:rPr>
                <w:sz w:val="28"/>
                <w:szCs w:val="28"/>
              </w:rPr>
              <w:t>part</w:t>
            </w:r>
            <w:proofErr w:type="spellEnd"/>
          </w:p>
        </w:tc>
        <w:tc>
          <w:tcPr>
            <w:tcW w:w="2806" w:type="dxa"/>
          </w:tcPr>
          <w:p w14:paraId="65626E4A" w14:textId="13DDDA8F" w:rsidR="00B50791" w:rsidRDefault="00B50791" w:rsidP="00B50791">
            <w:pPr>
              <w:spacing w:line="360" w:lineRule="auto"/>
              <w:jc w:val="center"/>
              <w:rPr>
                <w:sz w:val="28"/>
                <w:szCs w:val="28"/>
              </w:rPr>
            </w:pPr>
            <w:r>
              <w:rPr>
                <w:sz w:val="28"/>
                <w:szCs w:val="28"/>
              </w:rPr>
              <w:t>частина КУпАП</w:t>
            </w:r>
          </w:p>
        </w:tc>
      </w:tr>
      <w:tr w:rsidR="00B50791" w14:paraId="25FB9E94" w14:textId="77777777" w:rsidTr="00B50791">
        <w:trPr>
          <w:trHeight w:val="320"/>
        </w:trPr>
        <w:tc>
          <w:tcPr>
            <w:tcW w:w="1591" w:type="dxa"/>
            <w:vMerge/>
          </w:tcPr>
          <w:p w14:paraId="3971DFBD" w14:textId="77777777" w:rsidR="00B50791" w:rsidRPr="00C8497A" w:rsidRDefault="00B50791" w:rsidP="00B50791">
            <w:pPr>
              <w:spacing w:line="360" w:lineRule="auto"/>
              <w:jc w:val="center"/>
              <w:rPr>
                <w:sz w:val="28"/>
                <w:szCs w:val="28"/>
              </w:rPr>
            </w:pPr>
          </w:p>
        </w:tc>
        <w:tc>
          <w:tcPr>
            <w:tcW w:w="2978" w:type="dxa"/>
            <w:vMerge/>
          </w:tcPr>
          <w:p w14:paraId="60A13185" w14:textId="77777777" w:rsidR="00B50791" w:rsidRDefault="00B50791" w:rsidP="00B50791">
            <w:pPr>
              <w:spacing w:line="360" w:lineRule="auto"/>
              <w:jc w:val="center"/>
              <w:rPr>
                <w:sz w:val="28"/>
                <w:szCs w:val="28"/>
              </w:rPr>
            </w:pPr>
          </w:p>
        </w:tc>
        <w:tc>
          <w:tcPr>
            <w:tcW w:w="1414" w:type="dxa"/>
          </w:tcPr>
          <w:p w14:paraId="22F5AFAF" w14:textId="40FF4D29" w:rsidR="00B50791" w:rsidRPr="00520CFA" w:rsidRDefault="00B50791" w:rsidP="00B50791">
            <w:pPr>
              <w:spacing w:line="360" w:lineRule="auto"/>
              <w:jc w:val="center"/>
              <w:rPr>
                <w:sz w:val="28"/>
                <w:szCs w:val="28"/>
              </w:rPr>
            </w:pPr>
            <w:proofErr w:type="spellStart"/>
            <w:r w:rsidRPr="00520CFA">
              <w:rPr>
                <w:sz w:val="28"/>
                <w:szCs w:val="28"/>
              </w:rPr>
              <w:t>description</w:t>
            </w:r>
            <w:proofErr w:type="spellEnd"/>
          </w:p>
        </w:tc>
        <w:tc>
          <w:tcPr>
            <w:tcW w:w="2806" w:type="dxa"/>
          </w:tcPr>
          <w:p w14:paraId="4661836C" w14:textId="1D3FFCFB" w:rsidR="00B50791" w:rsidRDefault="00B50791" w:rsidP="00B50791">
            <w:pPr>
              <w:spacing w:line="360" w:lineRule="auto"/>
              <w:jc w:val="center"/>
              <w:rPr>
                <w:sz w:val="28"/>
                <w:szCs w:val="28"/>
              </w:rPr>
            </w:pPr>
            <w:r>
              <w:rPr>
                <w:sz w:val="28"/>
                <w:szCs w:val="28"/>
              </w:rPr>
              <w:t xml:space="preserve">опис статті, пункту та частини КУпАП </w:t>
            </w:r>
          </w:p>
        </w:tc>
      </w:tr>
      <w:tr w:rsidR="00B50791" w14:paraId="0D9FD4D4" w14:textId="77777777" w:rsidTr="00B50791">
        <w:trPr>
          <w:trHeight w:val="320"/>
        </w:trPr>
        <w:tc>
          <w:tcPr>
            <w:tcW w:w="1591" w:type="dxa"/>
            <w:vMerge/>
          </w:tcPr>
          <w:p w14:paraId="5540A980" w14:textId="77777777" w:rsidR="00B50791" w:rsidRPr="00C8497A" w:rsidRDefault="00B50791" w:rsidP="00B50791">
            <w:pPr>
              <w:spacing w:line="360" w:lineRule="auto"/>
              <w:jc w:val="center"/>
              <w:rPr>
                <w:sz w:val="28"/>
                <w:szCs w:val="28"/>
              </w:rPr>
            </w:pPr>
          </w:p>
        </w:tc>
        <w:tc>
          <w:tcPr>
            <w:tcW w:w="2978" w:type="dxa"/>
            <w:vMerge/>
          </w:tcPr>
          <w:p w14:paraId="2CB3846B" w14:textId="77777777" w:rsidR="00B50791" w:rsidRDefault="00B50791" w:rsidP="00B50791">
            <w:pPr>
              <w:spacing w:line="360" w:lineRule="auto"/>
              <w:jc w:val="center"/>
              <w:rPr>
                <w:sz w:val="28"/>
                <w:szCs w:val="28"/>
              </w:rPr>
            </w:pPr>
          </w:p>
        </w:tc>
        <w:tc>
          <w:tcPr>
            <w:tcW w:w="1414" w:type="dxa"/>
          </w:tcPr>
          <w:p w14:paraId="7DEBCC71" w14:textId="47B4913F" w:rsidR="00B50791" w:rsidRPr="00520CFA" w:rsidRDefault="00B50791" w:rsidP="00B50791">
            <w:pPr>
              <w:spacing w:line="360" w:lineRule="auto"/>
              <w:jc w:val="center"/>
              <w:rPr>
                <w:sz w:val="28"/>
                <w:szCs w:val="28"/>
              </w:rPr>
            </w:pPr>
            <w:proofErr w:type="spellStart"/>
            <w:r w:rsidRPr="00520CFA">
              <w:rPr>
                <w:sz w:val="28"/>
                <w:szCs w:val="28"/>
              </w:rPr>
              <w:t>penalty_fee</w:t>
            </w:r>
            <w:proofErr w:type="spellEnd"/>
          </w:p>
        </w:tc>
        <w:tc>
          <w:tcPr>
            <w:tcW w:w="2806" w:type="dxa"/>
          </w:tcPr>
          <w:p w14:paraId="5A0F0781" w14:textId="7534FB9E" w:rsidR="00B50791" w:rsidRDefault="00B50791" w:rsidP="00B50791">
            <w:pPr>
              <w:spacing w:line="360" w:lineRule="auto"/>
              <w:jc w:val="center"/>
              <w:rPr>
                <w:sz w:val="28"/>
                <w:szCs w:val="28"/>
              </w:rPr>
            </w:pPr>
            <w:r>
              <w:rPr>
                <w:sz w:val="28"/>
                <w:szCs w:val="28"/>
              </w:rPr>
              <w:t xml:space="preserve">штраф за порушення </w:t>
            </w:r>
          </w:p>
        </w:tc>
      </w:tr>
      <w:tr w:rsidR="00B50791" w14:paraId="2160227E" w14:textId="77777777" w:rsidTr="00B50791">
        <w:trPr>
          <w:trHeight w:val="320"/>
        </w:trPr>
        <w:tc>
          <w:tcPr>
            <w:tcW w:w="1591" w:type="dxa"/>
            <w:vMerge w:val="restart"/>
          </w:tcPr>
          <w:p w14:paraId="06404EE4" w14:textId="145F73B6" w:rsidR="00B50791" w:rsidRPr="00C8497A" w:rsidRDefault="00B50791" w:rsidP="00B50791">
            <w:pPr>
              <w:spacing w:line="360" w:lineRule="auto"/>
              <w:jc w:val="center"/>
              <w:rPr>
                <w:sz w:val="28"/>
                <w:szCs w:val="28"/>
              </w:rPr>
            </w:pPr>
            <w:proofErr w:type="spellStart"/>
            <w:r w:rsidRPr="00520CFA">
              <w:rPr>
                <w:sz w:val="28"/>
                <w:szCs w:val="28"/>
              </w:rPr>
              <w:t>location</w:t>
            </w:r>
            <w:proofErr w:type="spellEnd"/>
          </w:p>
        </w:tc>
        <w:tc>
          <w:tcPr>
            <w:tcW w:w="2978" w:type="dxa"/>
            <w:vMerge w:val="restart"/>
          </w:tcPr>
          <w:p w14:paraId="6C1F2311" w14:textId="2CE6CAA3" w:rsidR="00B50791" w:rsidRDefault="00B50791" w:rsidP="00B50791">
            <w:pPr>
              <w:spacing w:line="360" w:lineRule="auto"/>
              <w:jc w:val="center"/>
              <w:rPr>
                <w:sz w:val="28"/>
                <w:szCs w:val="28"/>
              </w:rPr>
            </w:pPr>
            <w:r>
              <w:rPr>
                <w:sz w:val="28"/>
                <w:szCs w:val="28"/>
              </w:rPr>
              <w:t>репрезентує місце</w:t>
            </w:r>
          </w:p>
        </w:tc>
        <w:tc>
          <w:tcPr>
            <w:tcW w:w="1414" w:type="dxa"/>
          </w:tcPr>
          <w:p w14:paraId="019143C2" w14:textId="2CF89E91" w:rsidR="00B50791" w:rsidRPr="00520CFA" w:rsidRDefault="00B50791" w:rsidP="00B50791">
            <w:pPr>
              <w:spacing w:line="360" w:lineRule="auto"/>
              <w:jc w:val="center"/>
              <w:rPr>
                <w:sz w:val="28"/>
                <w:szCs w:val="28"/>
              </w:rPr>
            </w:pPr>
            <w:r>
              <w:rPr>
                <w:sz w:val="28"/>
                <w:szCs w:val="28"/>
                <w:lang w:val="en-US"/>
              </w:rPr>
              <w:t xml:space="preserve">id </w:t>
            </w:r>
          </w:p>
        </w:tc>
        <w:tc>
          <w:tcPr>
            <w:tcW w:w="2806" w:type="dxa"/>
          </w:tcPr>
          <w:p w14:paraId="3CE11144" w14:textId="58E7E1DD" w:rsidR="00B50791" w:rsidRDefault="00B50791" w:rsidP="00B50791">
            <w:pPr>
              <w:spacing w:line="360" w:lineRule="auto"/>
              <w:jc w:val="center"/>
              <w:rPr>
                <w:sz w:val="28"/>
                <w:szCs w:val="28"/>
              </w:rPr>
            </w:pPr>
            <w:proofErr w:type="spellStart"/>
            <w:r w:rsidRPr="00520CFA">
              <w:rPr>
                <w:sz w:val="28"/>
                <w:szCs w:val="28"/>
                <w:lang w:val="en-US"/>
              </w:rPr>
              <w:t>унікальний</w:t>
            </w:r>
            <w:proofErr w:type="spellEnd"/>
            <w:r w:rsidRPr="00520CFA">
              <w:rPr>
                <w:sz w:val="28"/>
                <w:szCs w:val="28"/>
                <w:lang w:val="en-US"/>
              </w:rPr>
              <w:t xml:space="preserve"> </w:t>
            </w:r>
            <w:proofErr w:type="spellStart"/>
            <w:r w:rsidRPr="00520CFA">
              <w:rPr>
                <w:sz w:val="28"/>
                <w:szCs w:val="28"/>
                <w:lang w:val="en-US"/>
              </w:rPr>
              <w:t>ідентифікатор</w:t>
            </w:r>
            <w:proofErr w:type="spellEnd"/>
            <w:r w:rsidRPr="00520CFA">
              <w:rPr>
                <w:sz w:val="28"/>
                <w:szCs w:val="28"/>
                <w:lang w:val="en-US"/>
              </w:rPr>
              <w:t xml:space="preserve"> </w:t>
            </w:r>
            <w:proofErr w:type="spellStart"/>
            <w:r w:rsidRPr="00520CFA">
              <w:rPr>
                <w:sz w:val="28"/>
                <w:szCs w:val="28"/>
                <w:lang w:val="en-US"/>
              </w:rPr>
              <w:t>сутності</w:t>
            </w:r>
            <w:proofErr w:type="spellEnd"/>
          </w:p>
        </w:tc>
      </w:tr>
      <w:tr w:rsidR="00B50791" w14:paraId="4CA08EEC" w14:textId="77777777" w:rsidTr="00B50791">
        <w:trPr>
          <w:trHeight w:val="320"/>
        </w:trPr>
        <w:tc>
          <w:tcPr>
            <w:tcW w:w="1591" w:type="dxa"/>
            <w:vMerge/>
          </w:tcPr>
          <w:p w14:paraId="4663D4FD" w14:textId="77777777" w:rsidR="00B50791" w:rsidRPr="00520CFA" w:rsidRDefault="00B50791" w:rsidP="00B50791">
            <w:pPr>
              <w:spacing w:line="360" w:lineRule="auto"/>
              <w:jc w:val="center"/>
              <w:rPr>
                <w:sz w:val="28"/>
                <w:szCs w:val="28"/>
              </w:rPr>
            </w:pPr>
          </w:p>
        </w:tc>
        <w:tc>
          <w:tcPr>
            <w:tcW w:w="2978" w:type="dxa"/>
            <w:vMerge/>
          </w:tcPr>
          <w:p w14:paraId="7EEECC64" w14:textId="77777777" w:rsidR="00B50791" w:rsidRDefault="00B50791" w:rsidP="00B50791">
            <w:pPr>
              <w:spacing w:line="360" w:lineRule="auto"/>
              <w:jc w:val="center"/>
              <w:rPr>
                <w:sz w:val="28"/>
                <w:szCs w:val="28"/>
              </w:rPr>
            </w:pPr>
          </w:p>
        </w:tc>
        <w:tc>
          <w:tcPr>
            <w:tcW w:w="1414" w:type="dxa"/>
          </w:tcPr>
          <w:p w14:paraId="2A241A68" w14:textId="4697CB53" w:rsidR="00B50791" w:rsidRDefault="00B50791" w:rsidP="00B50791">
            <w:pPr>
              <w:spacing w:line="360" w:lineRule="auto"/>
              <w:jc w:val="center"/>
              <w:rPr>
                <w:sz w:val="28"/>
                <w:szCs w:val="28"/>
                <w:lang w:val="en-US"/>
              </w:rPr>
            </w:pPr>
            <w:proofErr w:type="spellStart"/>
            <w:r w:rsidRPr="00520CFA">
              <w:rPr>
                <w:sz w:val="28"/>
                <w:szCs w:val="28"/>
              </w:rPr>
              <w:t>longitude</w:t>
            </w:r>
            <w:proofErr w:type="spellEnd"/>
          </w:p>
        </w:tc>
        <w:tc>
          <w:tcPr>
            <w:tcW w:w="2806" w:type="dxa"/>
          </w:tcPr>
          <w:p w14:paraId="4615C7D8" w14:textId="486015F4" w:rsidR="00B50791" w:rsidRPr="00520CFA" w:rsidRDefault="00B50791" w:rsidP="00B50791">
            <w:pPr>
              <w:spacing w:line="360" w:lineRule="auto"/>
              <w:jc w:val="center"/>
              <w:rPr>
                <w:sz w:val="28"/>
                <w:szCs w:val="28"/>
                <w:lang w:val="en-US"/>
              </w:rPr>
            </w:pPr>
            <w:r>
              <w:rPr>
                <w:sz w:val="28"/>
                <w:szCs w:val="28"/>
              </w:rPr>
              <w:t>координата місця (довжина)</w:t>
            </w:r>
          </w:p>
        </w:tc>
      </w:tr>
      <w:tr w:rsidR="00B50791" w14:paraId="51D98ABA" w14:textId="77777777" w:rsidTr="00B50791">
        <w:trPr>
          <w:trHeight w:val="320"/>
        </w:trPr>
        <w:tc>
          <w:tcPr>
            <w:tcW w:w="1591" w:type="dxa"/>
            <w:vMerge/>
          </w:tcPr>
          <w:p w14:paraId="6C9E06F7" w14:textId="77777777" w:rsidR="00B50791" w:rsidRPr="00520CFA" w:rsidRDefault="00B50791" w:rsidP="00B50791">
            <w:pPr>
              <w:spacing w:line="360" w:lineRule="auto"/>
              <w:jc w:val="center"/>
              <w:rPr>
                <w:sz w:val="28"/>
                <w:szCs w:val="28"/>
              </w:rPr>
            </w:pPr>
          </w:p>
        </w:tc>
        <w:tc>
          <w:tcPr>
            <w:tcW w:w="2978" w:type="dxa"/>
            <w:vMerge/>
          </w:tcPr>
          <w:p w14:paraId="057E23C6" w14:textId="77777777" w:rsidR="00B50791" w:rsidRDefault="00B50791" w:rsidP="00B50791">
            <w:pPr>
              <w:spacing w:line="360" w:lineRule="auto"/>
              <w:jc w:val="center"/>
              <w:rPr>
                <w:sz w:val="28"/>
                <w:szCs w:val="28"/>
              </w:rPr>
            </w:pPr>
          </w:p>
        </w:tc>
        <w:tc>
          <w:tcPr>
            <w:tcW w:w="1414" w:type="dxa"/>
          </w:tcPr>
          <w:p w14:paraId="532F2816" w14:textId="21ABDB7D" w:rsidR="00B50791" w:rsidRPr="00520CFA" w:rsidRDefault="00B50791" w:rsidP="00B50791">
            <w:pPr>
              <w:spacing w:line="360" w:lineRule="auto"/>
              <w:jc w:val="center"/>
              <w:rPr>
                <w:sz w:val="28"/>
                <w:szCs w:val="28"/>
              </w:rPr>
            </w:pPr>
            <w:proofErr w:type="spellStart"/>
            <w:r w:rsidRPr="00520CFA">
              <w:rPr>
                <w:sz w:val="28"/>
                <w:szCs w:val="28"/>
              </w:rPr>
              <w:t>latitude</w:t>
            </w:r>
            <w:proofErr w:type="spellEnd"/>
          </w:p>
        </w:tc>
        <w:tc>
          <w:tcPr>
            <w:tcW w:w="2806" w:type="dxa"/>
          </w:tcPr>
          <w:p w14:paraId="5321C6EE" w14:textId="590FFCB0" w:rsidR="00B50791" w:rsidRDefault="00B50791" w:rsidP="00B50791">
            <w:pPr>
              <w:spacing w:line="360" w:lineRule="auto"/>
              <w:jc w:val="center"/>
              <w:rPr>
                <w:sz w:val="28"/>
                <w:szCs w:val="28"/>
              </w:rPr>
            </w:pPr>
            <w:r>
              <w:rPr>
                <w:sz w:val="28"/>
                <w:szCs w:val="28"/>
              </w:rPr>
              <w:t>координата місця (ширина)</w:t>
            </w:r>
          </w:p>
        </w:tc>
      </w:tr>
      <w:tr w:rsidR="00B50791" w14:paraId="49F04CE9" w14:textId="77777777" w:rsidTr="00B50791">
        <w:trPr>
          <w:trHeight w:val="320"/>
        </w:trPr>
        <w:tc>
          <w:tcPr>
            <w:tcW w:w="1591" w:type="dxa"/>
            <w:vMerge/>
          </w:tcPr>
          <w:p w14:paraId="3C8285A8" w14:textId="77777777" w:rsidR="00B50791" w:rsidRPr="00520CFA" w:rsidRDefault="00B50791" w:rsidP="00B50791">
            <w:pPr>
              <w:spacing w:line="360" w:lineRule="auto"/>
              <w:jc w:val="center"/>
              <w:rPr>
                <w:sz w:val="28"/>
                <w:szCs w:val="28"/>
              </w:rPr>
            </w:pPr>
          </w:p>
        </w:tc>
        <w:tc>
          <w:tcPr>
            <w:tcW w:w="2978" w:type="dxa"/>
            <w:vMerge/>
          </w:tcPr>
          <w:p w14:paraId="764E40F0" w14:textId="77777777" w:rsidR="00B50791" w:rsidRDefault="00B50791" w:rsidP="00B50791">
            <w:pPr>
              <w:spacing w:line="360" w:lineRule="auto"/>
              <w:jc w:val="center"/>
              <w:rPr>
                <w:sz w:val="28"/>
                <w:szCs w:val="28"/>
              </w:rPr>
            </w:pPr>
          </w:p>
        </w:tc>
        <w:tc>
          <w:tcPr>
            <w:tcW w:w="1414" w:type="dxa"/>
          </w:tcPr>
          <w:p w14:paraId="331E3F42" w14:textId="22C355D9" w:rsidR="00B50791" w:rsidRPr="00520CFA" w:rsidRDefault="00B50791" w:rsidP="00B50791">
            <w:pPr>
              <w:spacing w:line="360" w:lineRule="auto"/>
              <w:jc w:val="center"/>
              <w:rPr>
                <w:sz w:val="28"/>
                <w:szCs w:val="28"/>
              </w:rPr>
            </w:pPr>
            <w:proofErr w:type="spellStart"/>
            <w:r w:rsidRPr="00520CFA">
              <w:rPr>
                <w:sz w:val="28"/>
                <w:szCs w:val="28"/>
              </w:rPr>
              <w:t>street</w:t>
            </w:r>
            <w:proofErr w:type="spellEnd"/>
          </w:p>
        </w:tc>
        <w:tc>
          <w:tcPr>
            <w:tcW w:w="2806" w:type="dxa"/>
          </w:tcPr>
          <w:p w14:paraId="2A6D9B6C" w14:textId="3AC11915" w:rsidR="00B50791" w:rsidRDefault="00B50791" w:rsidP="00B50791">
            <w:pPr>
              <w:spacing w:line="360" w:lineRule="auto"/>
              <w:jc w:val="center"/>
              <w:rPr>
                <w:sz w:val="28"/>
                <w:szCs w:val="28"/>
              </w:rPr>
            </w:pPr>
            <w:r>
              <w:rPr>
                <w:sz w:val="28"/>
                <w:szCs w:val="28"/>
              </w:rPr>
              <w:t xml:space="preserve">вулиця </w:t>
            </w:r>
          </w:p>
        </w:tc>
      </w:tr>
      <w:tr w:rsidR="00B50791" w14:paraId="3415CCCA" w14:textId="77777777" w:rsidTr="00B50791">
        <w:trPr>
          <w:trHeight w:val="320"/>
        </w:trPr>
        <w:tc>
          <w:tcPr>
            <w:tcW w:w="1591" w:type="dxa"/>
            <w:vMerge/>
          </w:tcPr>
          <w:p w14:paraId="7A359E6B" w14:textId="77777777" w:rsidR="00B50791" w:rsidRPr="00520CFA" w:rsidRDefault="00B50791" w:rsidP="00B50791">
            <w:pPr>
              <w:spacing w:line="360" w:lineRule="auto"/>
              <w:jc w:val="center"/>
              <w:rPr>
                <w:sz w:val="28"/>
                <w:szCs w:val="28"/>
              </w:rPr>
            </w:pPr>
          </w:p>
        </w:tc>
        <w:tc>
          <w:tcPr>
            <w:tcW w:w="2978" w:type="dxa"/>
            <w:vMerge/>
          </w:tcPr>
          <w:p w14:paraId="760B7092" w14:textId="77777777" w:rsidR="00B50791" w:rsidRDefault="00B50791" w:rsidP="00B50791">
            <w:pPr>
              <w:spacing w:line="360" w:lineRule="auto"/>
              <w:jc w:val="center"/>
              <w:rPr>
                <w:sz w:val="28"/>
                <w:szCs w:val="28"/>
              </w:rPr>
            </w:pPr>
          </w:p>
        </w:tc>
        <w:tc>
          <w:tcPr>
            <w:tcW w:w="1414" w:type="dxa"/>
          </w:tcPr>
          <w:p w14:paraId="2FEA7B10" w14:textId="435E2FAF" w:rsidR="00B50791" w:rsidRPr="00520CFA" w:rsidRDefault="00B50791" w:rsidP="00B50791">
            <w:pPr>
              <w:spacing w:line="360" w:lineRule="auto"/>
              <w:jc w:val="center"/>
              <w:rPr>
                <w:sz w:val="28"/>
                <w:szCs w:val="28"/>
              </w:rPr>
            </w:pPr>
            <w:proofErr w:type="spellStart"/>
            <w:r w:rsidRPr="00520CFA">
              <w:rPr>
                <w:sz w:val="28"/>
                <w:szCs w:val="28"/>
              </w:rPr>
              <w:t>building_number</w:t>
            </w:r>
            <w:proofErr w:type="spellEnd"/>
          </w:p>
        </w:tc>
        <w:tc>
          <w:tcPr>
            <w:tcW w:w="2806" w:type="dxa"/>
          </w:tcPr>
          <w:p w14:paraId="517FEF8D" w14:textId="0F581F4C" w:rsidR="00B50791" w:rsidRDefault="00B50791" w:rsidP="00B50791">
            <w:pPr>
              <w:spacing w:line="360" w:lineRule="auto"/>
              <w:jc w:val="center"/>
              <w:rPr>
                <w:sz w:val="28"/>
                <w:szCs w:val="28"/>
              </w:rPr>
            </w:pPr>
            <w:r>
              <w:rPr>
                <w:sz w:val="28"/>
                <w:szCs w:val="28"/>
              </w:rPr>
              <w:t>номер будівлі</w:t>
            </w:r>
          </w:p>
        </w:tc>
      </w:tr>
      <w:tr w:rsidR="00B50791" w14:paraId="2101F90E" w14:textId="77777777" w:rsidTr="00B50791">
        <w:trPr>
          <w:trHeight w:val="320"/>
        </w:trPr>
        <w:tc>
          <w:tcPr>
            <w:tcW w:w="1591" w:type="dxa"/>
            <w:vMerge/>
          </w:tcPr>
          <w:p w14:paraId="76468906" w14:textId="77777777" w:rsidR="00B50791" w:rsidRPr="00520CFA" w:rsidRDefault="00B50791" w:rsidP="00B50791">
            <w:pPr>
              <w:spacing w:line="360" w:lineRule="auto"/>
              <w:jc w:val="center"/>
              <w:rPr>
                <w:sz w:val="28"/>
                <w:szCs w:val="28"/>
              </w:rPr>
            </w:pPr>
          </w:p>
        </w:tc>
        <w:tc>
          <w:tcPr>
            <w:tcW w:w="2978" w:type="dxa"/>
            <w:vMerge/>
          </w:tcPr>
          <w:p w14:paraId="0B0399ED" w14:textId="77777777" w:rsidR="00B50791" w:rsidRDefault="00B50791" w:rsidP="00B50791">
            <w:pPr>
              <w:spacing w:line="360" w:lineRule="auto"/>
              <w:jc w:val="center"/>
              <w:rPr>
                <w:sz w:val="28"/>
                <w:szCs w:val="28"/>
              </w:rPr>
            </w:pPr>
          </w:p>
        </w:tc>
        <w:tc>
          <w:tcPr>
            <w:tcW w:w="1414" w:type="dxa"/>
          </w:tcPr>
          <w:p w14:paraId="2434DE8F" w14:textId="63BC4322" w:rsidR="00B50791" w:rsidRPr="00520CFA" w:rsidRDefault="00B50791" w:rsidP="00B50791">
            <w:pPr>
              <w:spacing w:line="360" w:lineRule="auto"/>
              <w:jc w:val="center"/>
              <w:rPr>
                <w:sz w:val="28"/>
                <w:szCs w:val="28"/>
              </w:rPr>
            </w:pPr>
            <w:proofErr w:type="spellStart"/>
            <w:r w:rsidRPr="00520CFA">
              <w:rPr>
                <w:sz w:val="28"/>
                <w:szCs w:val="28"/>
              </w:rPr>
              <w:t>description</w:t>
            </w:r>
            <w:proofErr w:type="spellEnd"/>
          </w:p>
        </w:tc>
        <w:tc>
          <w:tcPr>
            <w:tcW w:w="2806" w:type="dxa"/>
          </w:tcPr>
          <w:p w14:paraId="1B4AD60A" w14:textId="48686045" w:rsidR="00B50791" w:rsidRDefault="00B50791" w:rsidP="00B50791">
            <w:pPr>
              <w:spacing w:line="360" w:lineRule="auto"/>
              <w:jc w:val="center"/>
              <w:rPr>
                <w:sz w:val="28"/>
                <w:szCs w:val="28"/>
              </w:rPr>
            </w:pPr>
            <w:r>
              <w:rPr>
                <w:sz w:val="28"/>
                <w:szCs w:val="28"/>
              </w:rPr>
              <w:t>опис місця</w:t>
            </w:r>
          </w:p>
        </w:tc>
      </w:tr>
    </w:tbl>
    <w:p w14:paraId="372A8720" w14:textId="77777777" w:rsidR="00B50791" w:rsidRDefault="00B50791">
      <w:pPr>
        <w:rPr>
          <w:sz w:val="28"/>
          <w:szCs w:val="28"/>
        </w:rPr>
      </w:pPr>
      <w:r>
        <w:rPr>
          <w:sz w:val="28"/>
          <w:szCs w:val="28"/>
        </w:rPr>
        <w:br w:type="page"/>
      </w:r>
    </w:p>
    <w:p w14:paraId="07D62A9E"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58B6E535" w14:textId="77777777" w:rsidTr="0029254A">
        <w:trPr>
          <w:trHeight w:val="320"/>
        </w:trPr>
        <w:tc>
          <w:tcPr>
            <w:tcW w:w="1591" w:type="dxa"/>
            <w:vAlign w:val="center"/>
          </w:tcPr>
          <w:p w14:paraId="3E2D9C81"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76D9E809" w14:textId="77777777"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20A7A60B"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5A99C8BD" w14:textId="77777777" w:rsidR="00B50791" w:rsidRDefault="00B50791" w:rsidP="0029254A">
            <w:pPr>
              <w:spacing w:line="360" w:lineRule="auto"/>
              <w:jc w:val="center"/>
              <w:rPr>
                <w:sz w:val="28"/>
                <w:szCs w:val="28"/>
              </w:rPr>
            </w:pPr>
            <w:r>
              <w:rPr>
                <w:sz w:val="28"/>
                <w:szCs w:val="28"/>
              </w:rPr>
              <w:t>Опис атрибутів</w:t>
            </w:r>
          </w:p>
        </w:tc>
      </w:tr>
      <w:tr w:rsidR="00B50791" w14:paraId="15BE930F" w14:textId="77777777" w:rsidTr="00296C30">
        <w:trPr>
          <w:trHeight w:val="320"/>
        </w:trPr>
        <w:tc>
          <w:tcPr>
            <w:tcW w:w="1591" w:type="dxa"/>
            <w:vMerge w:val="restart"/>
          </w:tcPr>
          <w:p w14:paraId="693EB3D8" w14:textId="481A7664" w:rsidR="00B50791" w:rsidRDefault="00B50791" w:rsidP="00B50791">
            <w:pPr>
              <w:spacing w:line="360" w:lineRule="auto"/>
              <w:jc w:val="center"/>
              <w:rPr>
                <w:sz w:val="28"/>
                <w:szCs w:val="28"/>
              </w:rPr>
            </w:pPr>
            <w:proofErr w:type="spellStart"/>
            <w:r w:rsidRPr="00520CFA">
              <w:rPr>
                <w:sz w:val="28"/>
                <w:szCs w:val="28"/>
              </w:rPr>
              <w:t>violation</w:t>
            </w:r>
            <w:proofErr w:type="spellEnd"/>
          </w:p>
        </w:tc>
        <w:tc>
          <w:tcPr>
            <w:tcW w:w="2978" w:type="dxa"/>
            <w:vMerge w:val="restart"/>
          </w:tcPr>
          <w:p w14:paraId="25865809" w14:textId="3A3CBB36" w:rsidR="00B50791" w:rsidRDefault="00B50791" w:rsidP="00B50791">
            <w:pPr>
              <w:spacing w:line="360" w:lineRule="auto"/>
              <w:jc w:val="center"/>
              <w:rPr>
                <w:sz w:val="28"/>
                <w:szCs w:val="28"/>
              </w:rPr>
            </w:pPr>
            <w:r>
              <w:rPr>
                <w:sz w:val="28"/>
                <w:szCs w:val="28"/>
              </w:rPr>
              <w:t>репрезентує порушення правил дорожнього руху</w:t>
            </w:r>
          </w:p>
        </w:tc>
        <w:tc>
          <w:tcPr>
            <w:tcW w:w="1414" w:type="dxa"/>
          </w:tcPr>
          <w:p w14:paraId="2DEC20B2" w14:textId="46E6DB23" w:rsidR="00B50791" w:rsidRDefault="00B50791" w:rsidP="00B50791">
            <w:pPr>
              <w:spacing w:line="360" w:lineRule="auto"/>
              <w:jc w:val="center"/>
              <w:rPr>
                <w:sz w:val="28"/>
                <w:szCs w:val="28"/>
              </w:rPr>
            </w:pPr>
            <w:r>
              <w:rPr>
                <w:sz w:val="28"/>
                <w:szCs w:val="28"/>
                <w:lang w:val="en-US"/>
              </w:rPr>
              <w:t>id</w:t>
            </w:r>
          </w:p>
        </w:tc>
        <w:tc>
          <w:tcPr>
            <w:tcW w:w="2806" w:type="dxa"/>
          </w:tcPr>
          <w:p w14:paraId="56AF14D2" w14:textId="2171A35C" w:rsidR="00B50791" w:rsidRDefault="00B50791" w:rsidP="00B50791">
            <w:pPr>
              <w:spacing w:line="360" w:lineRule="auto"/>
              <w:jc w:val="center"/>
              <w:rPr>
                <w:sz w:val="28"/>
                <w:szCs w:val="28"/>
              </w:rPr>
            </w:pPr>
            <w:proofErr w:type="spellStart"/>
            <w:r w:rsidRPr="00520CFA">
              <w:rPr>
                <w:sz w:val="28"/>
                <w:szCs w:val="28"/>
                <w:lang w:val="en-US"/>
              </w:rPr>
              <w:t>унікальний</w:t>
            </w:r>
            <w:proofErr w:type="spellEnd"/>
            <w:r w:rsidRPr="00520CFA">
              <w:rPr>
                <w:sz w:val="28"/>
                <w:szCs w:val="28"/>
                <w:lang w:val="en-US"/>
              </w:rPr>
              <w:t xml:space="preserve"> </w:t>
            </w:r>
            <w:proofErr w:type="spellStart"/>
            <w:r w:rsidRPr="00520CFA">
              <w:rPr>
                <w:sz w:val="28"/>
                <w:szCs w:val="28"/>
                <w:lang w:val="en-US"/>
              </w:rPr>
              <w:t>ідентифікатор</w:t>
            </w:r>
            <w:proofErr w:type="spellEnd"/>
            <w:r w:rsidRPr="00520CFA">
              <w:rPr>
                <w:sz w:val="28"/>
                <w:szCs w:val="28"/>
                <w:lang w:val="en-US"/>
              </w:rPr>
              <w:t xml:space="preserve"> </w:t>
            </w:r>
            <w:proofErr w:type="spellStart"/>
            <w:r w:rsidRPr="00520CFA">
              <w:rPr>
                <w:sz w:val="28"/>
                <w:szCs w:val="28"/>
                <w:lang w:val="en-US"/>
              </w:rPr>
              <w:t>сутності</w:t>
            </w:r>
            <w:proofErr w:type="spellEnd"/>
          </w:p>
        </w:tc>
      </w:tr>
      <w:tr w:rsidR="00B50791" w14:paraId="219EBA64" w14:textId="77777777" w:rsidTr="00296C30">
        <w:trPr>
          <w:trHeight w:val="320"/>
        </w:trPr>
        <w:tc>
          <w:tcPr>
            <w:tcW w:w="1591" w:type="dxa"/>
            <w:vMerge/>
          </w:tcPr>
          <w:p w14:paraId="64C5B8B4" w14:textId="77777777" w:rsidR="00B50791" w:rsidRPr="00520CFA" w:rsidRDefault="00B50791" w:rsidP="00B50791">
            <w:pPr>
              <w:spacing w:line="360" w:lineRule="auto"/>
              <w:jc w:val="center"/>
              <w:rPr>
                <w:sz w:val="28"/>
                <w:szCs w:val="28"/>
              </w:rPr>
            </w:pPr>
          </w:p>
        </w:tc>
        <w:tc>
          <w:tcPr>
            <w:tcW w:w="2978" w:type="dxa"/>
            <w:vMerge/>
          </w:tcPr>
          <w:p w14:paraId="104BBC77" w14:textId="77777777" w:rsidR="00B50791" w:rsidRDefault="00B50791" w:rsidP="00B50791">
            <w:pPr>
              <w:spacing w:line="360" w:lineRule="auto"/>
              <w:jc w:val="center"/>
              <w:rPr>
                <w:sz w:val="28"/>
                <w:szCs w:val="28"/>
              </w:rPr>
            </w:pPr>
          </w:p>
        </w:tc>
        <w:tc>
          <w:tcPr>
            <w:tcW w:w="1414" w:type="dxa"/>
          </w:tcPr>
          <w:p w14:paraId="4489EA5C" w14:textId="616155E2" w:rsidR="00B50791" w:rsidRDefault="00B50791" w:rsidP="00B50791">
            <w:pPr>
              <w:spacing w:line="360" w:lineRule="auto"/>
              <w:jc w:val="center"/>
              <w:rPr>
                <w:sz w:val="28"/>
                <w:szCs w:val="28"/>
                <w:lang w:val="en-US"/>
              </w:rPr>
            </w:pPr>
            <w:proofErr w:type="spellStart"/>
            <w:r w:rsidRPr="00520CFA">
              <w:rPr>
                <w:sz w:val="28"/>
                <w:szCs w:val="28"/>
              </w:rPr>
              <w:t>time_of_violation</w:t>
            </w:r>
            <w:proofErr w:type="spellEnd"/>
          </w:p>
        </w:tc>
        <w:tc>
          <w:tcPr>
            <w:tcW w:w="2806" w:type="dxa"/>
          </w:tcPr>
          <w:p w14:paraId="79F0B00C" w14:textId="6E28AAD9" w:rsidR="00B50791" w:rsidRPr="00520CFA" w:rsidRDefault="00B50791" w:rsidP="00B50791">
            <w:pPr>
              <w:spacing w:line="360" w:lineRule="auto"/>
              <w:jc w:val="center"/>
              <w:rPr>
                <w:sz w:val="28"/>
                <w:szCs w:val="28"/>
                <w:lang w:val="en-US"/>
              </w:rPr>
            </w:pPr>
            <w:r>
              <w:rPr>
                <w:sz w:val="28"/>
                <w:szCs w:val="28"/>
              </w:rPr>
              <w:t>дата та час скоєння порушення</w:t>
            </w:r>
          </w:p>
        </w:tc>
      </w:tr>
      <w:tr w:rsidR="00B50791" w14:paraId="481EACE6" w14:textId="77777777" w:rsidTr="00296C30">
        <w:trPr>
          <w:trHeight w:val="320"/>
        </w:trPr>
        <w:tc>
          <w:tcPr>
            <w:tcW w:w="1591" w:type="dxa"/>
            <w:vMerge/>
          </w:tcPr>
          <w:p w14:paraId="68D54EF5" w14:textId="77777777" w:rsidR="00B50791" w:rsidRPr="00520CFA" w:rsidRDefault="00B50791" w:rsidP="00B50791">
            <w:pPr>
              <w:spacing w:line="360" w:lineRule="auto"/>
              <w:jc w:val="center"/>
              <w:rPr>
                <w:sz w:val="28"/>
                <w:szCs w:val="28"/>
              </w:rPr>
            </w:pPr>
          </w:p>
        </w:tc>
        <w:tc>
          <w:tcPr>
            <w:tcW w:w="2978" w:type="dxa"/>
            <w:vMerge/>
          </w:tcPr>
          <w:p w14:paraId="5A430410" w14:textId="77777777" w:rsidR="00B50791" w:rsidRDefault="00B50791" w:rsidP="00B50791">
            <w:pPr>
              <w:spacing w:line="360" w:lineRule="auto"/>
              <w:jc w:val="center"/>
              <w:rPr>
                <w:sz w:val="28"/>
                <w:szCs w:val="28"/>
              </w:rPr>
            </w:pPr>
          </w:p>
        </w:tc>
        <w:tc>
          <w:tcPr>
            <w:tcW w:w="1414" w:type="dxa"/>
          </w:tcPr>
          <w:p w14:paraId="57FFCBB4" w14:textId="5BDBC6F3" w:rsidR="00B50791" w:rsidRPr="00520CFA" w:rsidRDefault="00B50791" w:rsidP="00B50791">
            <w:pPr>
              <w:spacing w:line="360" w:lineRule="auto"/>
              <w:jc w:val="center"/>
              <w:rPr>
                <w:sz w:val="28"/>
                <w:szCs w:val="28"/>
              </w:rPr>
            </w:pPr>
            <w:proofErr w:type="spellStart"/>
            <w:r w:rsidRPr="00520CFA">
              <w:rPr>
                <w:sz w:val="28"/>
                <w:szCs w:val="28"/>
              </w:rPr>
              <w:t>description</w:t>
            </w:r>
            <w:proofErr w:type="spellEnd"/>
          </w:p>
        </w:tc>
        <w:tc>
          <w:tcPr>
            <w:tcW w:w="2806" w:type="dxa"/>
          </w:tcPr>
          <w:p w14:paraId="0B3695D4" w14:textId="196C387D" w:rsidR="00B50791" w:rsidRDefault="00B50791" w:rsidP="00B50791">
            <w:pPr>
              <w:spacing w:line="360" w:lineRule="auto"/>
              <w:jc w:val="center"/>
              <w:rPr>
                <w:sz w:val="28"/>
                <w:szCs w:val="28"/>
              </w:rPr>
            </w:pPr>
            <w:r>
              <w:rPr>
                <w:sz w:val="28"/>
                <w:szCs w:val="28"/>
              </w:rPr>
              <w:t>опис суті порушення</w:t>
            </w:r>
          </w:p>
        </w:tc>
      </w:tr>
      <w:tr w:rsidR="00B50791" w14:paraId="297981BC" w14:textId="77777777" w:rsidTr="00296C30">
        <w:trPr>
          <w:trHeight w:val="320"/>
        </w:trPr>
        <w:tc>
          <w:tcPr>
            <w:tcW w:w="1591" w:type="dxa"/>
            <w:vMerge/>
          </w:tcPr>
          <w:p w14:paraId="13AC99D4" w14:textId="77777777" w:rsidR="00B50791" w:rsidRPr="00520CFA" w:rsidRDefault="00B50791" w:rsidP="00B50791">
            <w:pPr>
              <w:spacing w:line="360" w:lineRule="auto"/>
              <w:jc w:val="center"/>
              <w:rPr>
                <w:sz w:val="28"/>
                <w:szCs w:val="28"/>
              </w:rPr>
            </w:pPr>
          </w:p>
        </w:tc>
        <w:tc>
          <w:tcPr>
            <w:tcW w:w="2978" w:type="dxa"/>
            <w:vMerge/>
          </w:tcPr>
          <w:p w14:paraId="5F961A4D" w14:textId="77777777" w:rsidR="00B50791" w:rsidRDefault="00B50791" w:rsidP="00B50791">
            <w:pPr>
              <w:spacing w:line="360" w:lineRule="auto"/>
              <w:jc w:val="center"/>
              <w:rPr>
                <w:sz w:val="28"/>
                <w:szCs w:val="28"/>
              </w:rPr>
            </w:pPr>
          </w:p>
        </w:tc>
        <w:tc>
          <w:tcPr>
            <w:tcW w:w="1414" w:type="dxa"/>
          </w:tcPr>
          <w:p w14:paraId="1C7BF655" w14:textId="3572E0AA" w:rsidR="00B50791" w:rsidRPr="00520CFA" w:rsidRDefault="00B50791" w:rsidP="00B50791">
            <w:pPr>
              <w:spacing w:line="360" w:lineRule="auto"/>
              <w:jc w:val="center"/>
              <w:rPr>
                <w:sz w:val="28"/>
                <w:szCs w:val="28"/>
              </w:rPr>
            </w:pPr>
            <w:proofErr w:type="spellStart"/>
            <w:r w:rsidRPr="00520CFA">
              <w:rPr>
                <w:sz w:val="28"/>
                <w:szCs w:val="28"/>
              </w:rPr>
              <w:t>vehicle_id</w:t>
            </w:r>
            <w:proofErr w:type="spellEnd"/>
          </w:p>
        </w:tc>
        <w:tc>
          <w:tcPr>
            <w:tcW w:w="2806" w:type="dxa"/>
          </w:tcPr>
          <w:p w14:paraId="5AA5E61B" w14:textId="1321ABA8" w:rsidR="00B50791" w:rsidRDefault="00B50791" w:rsidP="00B50791">
            <w:pPr>
              <w:spacing w:line="360" w:lineRule="auto"/>
              <w:jc w:val="center"/>
              <w:rPr>
                <w:sz w:val="28"/>
                <w:szCs w:val="28"/>
              </w:rPr>
            </w:pPr>
            <w:r>
              <w:rPr>
                <w:sz w:val="28"/>
                <w:szCs w:val="28"/>
              </w:rPr>
              <w:t>ідентифікатор транспортного засобу, причасного до порушення</w:t>
            </w:r>
          </w:p>
        </w:tc>
      </w:tr>
      <w:tr w:rsidR="00B50791" w14:paraId="2A8633FE" w14:textId="77777777" w:rsidTr="00296C30">
        <w:trPr>
          <w:trHeight w:val="320"/>
        </w:trPr>
        <w:tc>
          <w:tcPr>
            <w:tcW w:w="1591" w:type="dxa"/>
            <w:vMerge/>
          </w:tcPr>
          <w:p w14:paraId="4419E191" w14:textId="77777777" w:rsidR="00B50791" w:rsidRPr="00520CFA" w:rsidRDefault="00B50791" w:rsidP="00B50791">
            <w:pPr>
              <w:spacing w:line="360" w:lineRule="auto"/>
              <w:jc w:val="center"/>
              <w:rPr>
                <w:sz w:val="28"/>
                <w:szCs w:val="28"/>
              </w:rPr>
            </w:pPr>
          </w:p>
        </w:tc>
        <w:tc>
          <w:tcPr>
            <w:tcW w:w="2978" w:type="dxa"/>
            <w:vMerge/>
          </w:tcPr>
          <w:p w14:paraId="2FEF51D1" w14:textId="77777777" w:rsidR="00B50791" w:rsidRDefault="00B50791" w:rsidP="00B50791">
            <w:pPr>
              <w:spacing w:line="360" w:lineRule="auto"/>
              <w:jc w:val="center"/>
              <w:rPr>
                <w:sz w:val="28"/>
                <w:szCs w:val="28"/>
              </w:rPr>
            </w:pPr>
          </w:p>
        </w:tc>
        <w:tc>
          <w:tcPr>
            <w:tcW w:w="1414" w:type="dxa"/>
          </w:tcPr>
          <w:p w14:paraId="0B22861C" w14:textId="798554F0" w:rsidR="00B50791" w:rsidRPr="00520CFA" w:rsidRDefault="00B50791" w:rsidP="00B50791">
            <w:pPr>
              <w:spacing w:line="360" w:lineRule="auto"/>
              <w:jc w:val="center"/>
              <w:rPr>
                <w:sz w:val="28"/>
                <w:szCs w:val="28"/>
              </w:rPr>
            </w:pPr>
            <w:proofErr w:type="spellStart"/>
            <w:r w:rsidRPr="00520CFA">
              <w:rPr>
                <w:sz w:val="28"/>
                <w:szCs w:val="28"/>
              </w:rPr>
              <w:t>location_id</w:t>
            </w:r>
            <w:proofErr w:type="spellEnd"/>
          </w:p>
        </w:tc>
        <w:tc>
          <w:tcPr>
            <w:tcW w:w="2806" w:type="dxa"/>
          </w:tcPr>
          <w:p w14:paraId="467FA914" w14:textId="0B1867D6" w:rsidR="00B50791" w:rsidRDefault="00B50791" w:rsidP="00B50791">
            <w:pPr>
              <w:spacing w:line="360" w:lineRule="auto"/>
              <w:jc w:val="center"/>
              <w:rPr>
                <w:sz w:val="28"/>
                <w:szCs w:val="28"/>
              </w:rPr>
            </w:pPr>
            <w:r>
              <w:rPr>
                <w:sz w:val="28"/>
                <w:szCs w:val="28"/>
              </w:rPr>
              <w:t>ідентифікатор місця скоєння порушення</w:t>
            </w:r>
          </w:p>
        </w:tc>
      </w:tr>
      <w:tr w:rsidR="00B50791" w14:paraId="60444804" w14:textId="77777777" w:rsidTr="00296C30">
        <w:trPr>
          <w:trHeight w:val="320"/>
        </w:trPr>
        <w:tc>
          <w:tcPr>
            <w:tcW w:w="1591" w:type="dxa"/>
            <w:vMerge/>
          </w:tcPr>
          <w:p w14:paraId="1C9B18BE" w14:textId="77777777" w:rsidR="00B50791" w:rsidRPr="00520CFA" w:rsidRDefault="00B50791" w:rsidP="00B50791">
            <w:pPr>
              <w:spacing w:line="360" w:lineRule="auto"/>
              <w:jc w:val="center"/>
              <w:rPr>
                <w:sz w:val="28"/>
                <w:szCs w:val="28"/>
              </w:rPr>
            </w:pPr>
          </w:p>
        </w:tc>
        <w:tc>
          <w:tcPr>
            <w:tcW w:w="2978" w:type="dxa"/>
            <w:vMerge/>
          </w:tcPr>
          <w:p w14:paraId="0510F284" w14:textId="77777777" w:rsidR="00B50791" w:rsidRDefault="00B50791" w:rsidP="00B50791">
            <w:pPr>
              <w:spacing w:line="360" w:lineRule="auto"/>
              <w:jc w:val="center"/>
              <w:rPr>
                <w:sz w:val="28"/>
                <w:szCs w:val="28"/>
              </w:rPr>
            </w:pPr>
          </w:p>
        </w:tc>
        <w:tc>
          <w:tcPr>
            <w:tcW w:w="1414" w:type="dxa"/>
          </w:tcPr>
          <w:p w14:paraId="76345BFC" w14:textId="368BAD33" w:rsidR="00B50791" w:rsidRPr="00520CFA" w:rsidRDefault="00B50791" w:rsidP="00B50791">
            <w:pPr>
              <w:spacing w:line="360" w:lineRule="auto"/>
              <w:jc w:val="center"/>
              <w:rPr>
                <w:sz w:val="28"/>
                <w:szCs w:val="28"/>
              </w:rPr>
            </w:pPr>
            <w:proofErr w:type="spellStart"/>
            <w:r w:rsidRPr="00520CFA">
              <w:rPr>
                <w:sz w:val="28"/>
                <w:szCs w:val="28"/>
              </w:rPr>
              <w:t>administrative_offense_id</w:t>
            </w:r>
            <w:proofErr w:type="spellEnd"/>
          </w:p>
        </w:tc>
        <w:tc>
          <w:tcPr>
            <w:tcW w:w="2806" w:type="dxa"/>
          </w:tcPr>
          <w:p w14:paraId="51B9CEED" w14:textId="27805F03" w:rsidR="00B50791" w:rsidRDefault="00B50791" w:rsidP="00B50791">
            <w:pPr>
              <w:spacing w:line="360" w:lineRule="auto"/>
              <w:jc w:val="center"/>
              <w:rPr>
                <w:sz w:val="28"/>
                <w:szCs w:val="28"/>
              </w:rPr>
            </w:pPr>
            <w:r>
              <w:rPr>
                <w:sz w:val="28"/>
                <w:szCs w:val="28"/>
              </w:rPr>
              <w:t>ідентифікатор статті КУпАП, яке відповідає порушенню</w:t>
            </w:r>
          </w:p>
        </w:tc>
      </w:tr>
      <w:tr w:rsidR="00B50791" w14:paraId="7D688257" w14:textId="77777777" w:rsidTr="00296C30">
        <w:trPr>
          <w:trHeight w:val="320"/>
        </w:trPr>
        <w:tc>
          <w:tcPr>
            <w:tcW w:w="1591" w:type="dxa"/>
            <w:vMerge/>
          </w:tcPr>
          <w:p w14:paraId="4B6AFFC8" w14:textId="77777777" w:rsidR="00B50791" w:rsidRPr="00520CFA" w:rsidRDefault="00B50791" w:rsidP="00B50791">
            <w:pPr>
              <w:spacing w:line="360" w:lineRule="auto"/>
              <w:jc w:val="center"/>
              <w:rPr>
                <w:sz w:val="28"/>
                <w:szCs w:val="28"/>
              </w:rPr>
            </w:pPr>
          </w:p>
        </w:tc>
        <w:tc>
          <w:tcPr>
            <w:tcW w:w="2978" w:type="dxa"/>
            <w:vMerge/>
          </w:tcPr>
          <w:p w14:paraId="62E37C9D" w14:textId="77777777" w:rsidR="00B50791" w:rsidRDefault="00B50791" w:rsidP="00B50791">
            <w:pPr>
              <w:spacing w:line="360" w:lineRule="auto"/>
              <w:jc w:val="center"/>
              <w:rPr>
                <w:sz w:val="28"/>
                <w:szCs w:val="28"/>
              </w:rPr>
            </w:pPr>
          </w:p>
        </w:tc>
        <w:tc>
          <w:tcPr>
            <w:tcW w:w="1414" w:type="dxa"/>
          </w:tcPr>
          <w:p w14:paraId="4C306E86" w14:textId="2D5D4083" w:rsidR="00B50791" w:rsidRPr="00520CFA" w:rsidRDefault="00B50791" w:rsidP="00B50791">
            <w:pPr>
              <w:spacing w:line="360" w:lineRule="auto"/>
              <w:jc w:val="center"/>
              <w:rPr>
                <w:sz w:val="28"/>
                <w:szCs w:val="28"/>
              </w:rPr>
            </w:pPr>
            <w:proofErr w:type="spellStart"/>
            <w:r w:rsidRPr="00520CFA">
              <w:rPr>
                <w:sz w:val="28"/>
                <w:szCs w:val="28"/>
              </w:rPr>
              <w:t>traffic_rule_id</w:t>
            </w:r>
            <w:proofErr w:type="spellEnd"/>
          </w:p>
        </w:tc>
        <w:tc>
          <w:tcPr>
            <w:tcW w:w="2806" w:type="dxa"/>
          </w:tcPr>
          <w:p w14:paraId="790CDC33" w14:textId="6D80B3A2" w:rsidR="00B50791" w:rsidRDefault="00B50791" w:rsidP="00B50791">
            <w:pPr>
              <w:spacing w:line="360" w:lineRule="auto"/>
              <w:jc w:val="center"/>
              <w:rPr>
                <w:sz w:val="28"/>
                <w:szCs w:val="28"/>
              </w:rPr>
            </w:pPr>
            <w:r>
              <w:rPr>
                <w:sz w:val="28"/>
                <w:szCs w:val="28"/>
              </w:rPr>
              <w:t>ідентифікатор порушеного правила дорожнього руху</w:t>
            </w:r>
          </w:p>
        </w:tc>
      </w:tr>
    </w:tbl>
    <w:p w14:paraId="7DC847D4" w14:textId="2DE30E94" w:rsidR="00B50791" w:rsidRDefault="00B50791">
      <w:pPr>
        <w:spacing w:line="360" w:lineRule="auto"/>
        <w:ind w:firstLine="709"/>
        <w:jc w:val="both"/>
        <w:rPr>
          <w:sz w:val="28"/>
          <w:szCs w:val="28"/>
        </w:rPr>
      </w:pPr>
    </w:p>
    <w:p w14:paraId="7AB2FD28" w14:textId="77777777" w:rsidR="00B50791" w:rsidRDefault="00B50791">
      <w:pPr>
        <w:rPr>
          <w:sz w:val="28"/>
          <w:szCs w:val="28"/>
        </w:rPr>
      </w:pPr>
      <w:r>
        <w:rPr>
          <w:sz w:val="28"/>
          <w:szCs w:val="28"/>
        </w:rPr>
        <w:br w:type="page"/>
      </w:r>
    </w:p>
    <w:p w14:paraId="5AC4AD79" w14:textId="77777777" w:rsidR="00B50791" w:rsidRDefault="00B50791" w:rsidP="00B50791">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24EA1903" w14:textId="77777777" w:rsidTr="0029254A">
        <w:trPr>
          <w:trHeight w:val="320"/>
        </w:trPr>
        <w:tc>
          <w:tcPr>
            <w:tcW w:w="1591" w:type="dxa"/>
            <w:vAlign w:val="center"/>
          </w:tcPr>
          <w:p w14:paraId="463FD180"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1954ED79" w14:textId="77777777"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6A2709DB"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76B1FAA9" w14:textId="77777777" w:rsidR="00B50791" w:rsidRDefault="00B50791" w:rsidP="0029254A">
            <w:pPr>
              <w:spacing w:line="360" w:lineRule="auto"/>
              <w:jc w:val="center"/>
              <w:rPr>
                <w:sz w:val="28"/>
                <w:szCs w:val="28"/>
              </w:rPr>
            </w:pPr>
            <w:r>
              <w:rPr>
                <w:sz w:val="28"/>
                <w:szCs w:val="28"/>
              </w:rPr>
              <w:t>Опис атрибутів</w:t>
            </w:r>
          </w:p>
        </w:tc>
      </w:tr>
      <w:tr w:rsidR="00B50791" w14:paraId="4E8DD18F" w14:textId="77777777" w:rsidTr="00FF4BE2">
        <w:trPr>
          <w:trHeight w:val="320"/>
        </w:trPr>
        <w:tc>
          <w:tcPr>
            <w:tcW w:w="1591" w:type="dxa"/>
            <w:vMerge w:val="restart"/>
          </w:tcPr>
          <w:p w14:paraId="2F894E42" w14:textId="69B1D819" w:rsidR="00B50791" w:rsidRDefault="00B50791" w:rsidP="00B50791">
            <w:pPr>
              <w:spacing w:line="360" w:lineRule="auto"/>
              <w:jc w:val="center"/>
              <w:rPr>
                <w:sz w:val="28"/>
                <w:szCs w:val="28"/>
              </w:rPr>
            </w:pPr>
            <w:proofErr w:type="spellStart"/>
            <w:r w:rsidRPr="009D274B">
              <w:rPr>
                <w:sz w:val="28"/>
                <w:szCs w:val="28"/>
              </w:rPr>
              <w:t>evidence</w:t>
            </w:r>
            <w:proofErr w:type="spellEnd"/>
          </w:p>
        </w:tc>
        <w:tc>
          <w:tcPr>
            <w:tcW w:w="2978" w:type="dxa"/>
            <w:vMerge w:val="restart"/>
          </w:tcPr>
          <w:p w14:paraId="418C002F" w14:textId="66BC3556" w:rsidR="00B50791" w:rsidRDefault="00B50791" w:rsidP="00B50791">
            <w:pPr>
              <w:spacing w:line="360" w:lineRule="auto"/>
              <w:jc w:val="center"/>
              <w:rPr>
                <w:sz w:val="28"/>
                <w:szCs w:val="28"/>
              </w:rPr>
            </w:pPr>
            <w:r>
              <w:rPr>
                <w:sz w:val="28"/>
                <w:szCs w:val="28"/>
              </w:rPr>
              <w:t>репрезентує доказ порушення</w:t>
            </w:r>
          </w:p>
        </w:tc>
        <w:tc>
          <w:tcPr>
            <w:tcW w:w="1414" w:type="dxa"/>
          </w:tcPr>
          <w:p w14:paraId="32EFEC7B" w14:textId="5D57008D" w:rsidR="00B50791" w:rsidRDefault="00B50791" w:rsidP="00B50791">
            <w:pPr>
              <w:spacing w:line="360" w:lineRule="auto"/>
              <w:jc w:val="center"/>
              <w:rPr>
                <w:sz w:val="28"/>
                <w:szCs w:val="28"/>
              </w:rPr>
            </w:pPr>
            <w:r>
              <w:rPr>
                <w:sz w:val="28"/>
                <w:szCs w:val="28"/>
                <w:lang w:val="en-US"/>
              </w:rPr>
              <w:t>id</w:t>
            </w:r>
          </w:p>
        </w:tc>
        <w:tc>
          <w:tcPr>
            <w:tcW w:w="2806" w:type="dxa"/>
          </w:tcPr>
          <w:p w14:paraId="3950099E" w14:textId="6DBD1908" w:rsidR="00B50791" w:rsidRDefault="00B50791" w:rsidP="00B50791">
            <w:pPr>
              <w:spacing w:line="360" w:lineRule="auto"/>
              <w:jc w:val="center"/>
              <w:rPr>
                <w:sz w:val="28"/>
                <w:szCs w:val="28"/>
              </w:rPr>
            </w:pPr>
            <w:proofErr w:type="spellStart"/>
            <w:r w:rsidRPr="009D274B">
              <w:rPr>
                <w:sz w:val="28"/>
                <w:szCs w:val="28"/>
                <w:lang w:val="en-US"/>
              </w:rPr>
              <w:t>унікальний</w:t>
            </w:r>
            <w:proofErr w:type="spellEnd"/>
            <w:r w:rsidRPr="009D274B">
              <w:rPr>
                <w:sz w:val="28"/>
                <w:szCs w:val="28"/>
                <w:lang w:val="en-US"/>
              </w:rPr>
              <w:t xml:space="preserve"> </w:t>
            </w:r>
            <w:proofErr w:type="spellStart"/>
            <w:r w:rsidRPr="009D274B">
              <w:rPr>
                <w:sz w:val="28"/>
                <w:szCs w:val="28"/>
                <w:lang w:val="en-US"/>
              </w:rPr>
              <w:t>ідентифікатор</w:t>
            </w:r>
            <w:proofErr w:type="spellEnd"/>
            <w:r w:rsidRPr="009D274B">
              <w:rPr>
                <w:sz w:val="28"/>
                <w:szCs w:val="28"/>
                <w:lang w:val="en-US"/>
              </w:rPr>
              <w:t xml:space="preserve"> </w:t>
            </w:r>
            <w:proofErr w:type="spellStart"/>
            <w:r w:rsidRPr="009D274B">
              <w:rPr>
                <w:sz w:val="28"/>
                <w:szCs w:val="28"/>
                <w:lang w:val="en-US"/>
              </w:rPr>
              <w:t>сутності</w:t>
            </w:r>
            <w:proofErr w:type="spellEnd"/>
          </w:p>
        </w:tc>
      </w:tr>
      <w:tr w:rsidR="00B50791" w14:paraId="5322A0AE" w14:textId="77777777" w:rsidTr="00FF4BE2">
        <w:trPr>
          <w:trHeight w:val="320"/>
        </w:trPr>
        <w:tc>
          <w:tcPr>
            <w:tcW w:w="1591" w:type="dxa"/>
            <w:vMerge/>
          </w:tcPr>
          <w:p w14:paraId="18F70D9E" w14:textId="77777777" w:rsidR="00B50791" w:rsidRPr="009D274B" w:rsidRDefault="00B50791" w:rsidP="00B50791">
            <w:pPr>
              <w:spacing w:line="360" w:lineRule="auto"/>
              <w:jc w:val="center"/>
              <w:rPr>
                <w:sz w:val="28"/>
                <w:szCs w:val="28"/>
              </w:rPr>
            </w:pPr>
          </w:p>
        </w:tc>
        <w:tc>
          <w:tcPr>
            <w:tcW w:w="2978" w:type="dxa"/>
            <w:vMerge/>
          </w:tcPr>
          <w:p w14:paraId="58D22CFB" w14:textId="77777777" w:rsidR="00B50791" w:rsidRDefault="00B50791" w:rsidP="00B50791">
            <w:pPr>
              <w:spacing w:line="360" w:lineRule="auto"/>
              <w:jc w:val="center"/>
              <w:rPr>
                <w:sz w:val="28"/>
                <w:szCs w:val="28"/>
              </w:rPr>
            </w:pPr>
          </w:p>
        </w:tc>
        <w:tc>
          <w:tcPr>
            <w:tcW w:w="1414" w:type="dxa"/>
          </w:tcPr>
          <w:p w14:paraId="12147712" w14:textId="727B15AA" w:rsidR="00B50791" w:rsidRDefault="00B50791" w:rsidP="00B50791">
            <w:pPr>
              <w:spacing w:line="360" w:lineRule="auto"/>
              <w:jc w:val="center"/>
              <w:rPr>
                <w:sz w:val="28"/>
                <w:szCs w:val="28"/>
                <w:lang w:val="en-US"/>
              </w:rPr>
            </w:pPr>
            <w:proofErr w:type="spellStart"/>
            <w:r w:rsidRPr="009D274B">
              <w:rPr>
                <w:sz w:val="28"/>
                <w:szCs w:val="28"/>
              </w:rPr>
              <w:t>violation_id</w:t>
            </w:r>
            <w:proofErr w:type="spellEnd"/>
          </w:p>
        </w:tc>
        <w:tc>
          <w:tcPr>
            <w:tcW w:w="2806" w:type="dxa"/>
          </w:tcPr>
          <w:p w14:paraId="3628B7DE" w14:textId="76FB0E85" w:rsidR="00B50791" w:rsidRPr="009D274B" w:rsidRDefault="00B50791" w:rsidP="00B50791">
            <w:pPr>
              <w:spacing w:line="360" w:lineRule="auto"/>
              <w:jc w:val="center"/>
              <w:rPr>
                <w:sz w:val="28"/>
                <w:szCs w:val="28"/>
                <w:lang w:val="en-US"/>
              </w:rPr>
            </w:pPr>
            <w:r>
              <w:rPr>
                <w:sz w:val="28"/>
                <w:szCs w:val="28"/>
              </w:rPr>
              <w:t>ідентифікатор порушення</w:t>
            </w:r>
          </w:p>
        </w:tc>
      </w:tr>
      <w:tr w:rsidR="00B50791" w14:paraId="28B48A99" w14:textId="77777777" w:rsidTr="00FF4BE2">
        <w:trPr>
          <w:trHeight w:val="320"/>
        </w:trPr>
        <w:tc>
          <w:tcPr>
            <w:tcW w:w="1591" w:type="dxa"/>
            <w:vMerge/>
          </w:tcPr>
          <w:p w14:paraId="4C7257D9" w14:textId="77777777" w:rsidR="00B50791" w:rsidRPr="009D274B" w:rsidRDefault="00B50791" w:rsidP="00B50791">
            <w:pPr>
              <w:spacing w:line="360" w:lineRule="auto"/>
              <w:jc w:val="center"/>
              <w:rPr>
                <w:sz w:val="28"/>
                <w:szCs w:val="28"/>
              </w:rPr>
            </w:pPr>
          </w:p>
        </w:tc>
        <w:tc>
          <w:tcPr>
            <w:tcW w:w="2978" w:type="dxa"/>
            <w:vMerge/>
          </w:tcPr>
          <w:p w14:paraId="59A10AE7" w14:textId="77777777" w:rsidR="00B50791" w:rsidRDefault="00B50791" w:rsidP="00B50791">
            <w:pPr>
              <w:spacing w:line="360" w:lineRule="auto"/>
              <w:jc w:val="center"/>
              <w:rPr>
                <w:sz w:val="28"/>
                <w:szCs w:val="28"/>
              </w:rPr>
            </w:pPr>
          </w:p>
        </w:tc>
        <w:tc>
          <w:tcPr>
            <w:tcW w:w="1414" w:type="dxa"/>
          </w:tcPr>
          <w:p w14:paraId="122C2F6A" w14:textId="3135D6FD" w:rsidR="00B50791" w:rsidRPr="009D274B" w:rsidRDefault="00B50791" w:rsidP="00B50791">
            <w:pPr>
              <w:spacing w:line="360" w:lineRule="auto"/>
              <w:jc w:val="center"/>
              <w:rPr>
                <w:sz w:val="28"/>
                <w:szCs w:val="28"/>
              </w:rPr>
            </w:pPr>
            <w:proofErr w:type="spellStart"/>
            <w:r w:rsidRPr="009D274B">
              <w:rPr>
                <w:sz w:val="28"/>
                <w:szCs w:val="28"/>
              </w:rPr>
              <w:t>type</w:t>
            </w:r>
            <w:proofErr w:type="spellEnd"/>
          </w:p>
        </w:tc>
        <w:tc>
          <w:tcPr>
            <w:tcW w:w="2806" w:type="dxa"/>
          </w:tcPr>
          <w:p w14:paraId="4423B3C6" w14:textId="798585B8" w:rsidR="00B50791" w:rsidRDefault="00B50791" w:rsidP="00B50791">
            <w:pPr>
              <w:spacing w:line="360" w:lineRule="auto"/>
              <w:jc w:val="center"/>
              <w:rPr>
                <w:sz w:val="28"/>
                <w:szCs w:val="28"/>
              </w:rPr>
            </w:pPr>
            <w:r>
              <w:rPr>
                <w:sz w:val="28"/>
                <w:szCs w:val="28"/>
              </w:rPr>
              <w:t xml:space="preserve">тип доказів (фото, відео) </w:t>
            </w:r>
          </w:p>
        </w:tc>
      </w:tr>
      <w:tr w:rsidR="00B50791" w14:paraId="242F715D" w14:textId="77777777" w:rsidTr="00FF4BE2">
        <w:trPr>
          <w:trHeight w:val="320"/>
        </w:trPr>
        <w:tc>
          <w:tcPr>
            <w:tcW w:w="1591" w:type="dxa"/>
            <w:vMerge/>
          </w:tcPr>
          <w:p w14:paraId="5A363DFF" w14:textId="77777777" w:rsidR="00B50791" w:rsidRPr="009D274B" w:rsidRDefault="00B50791" w:rsidP="00B50791">
            <w:pPr>
              <w:spacing w:line="360" w:lineRule="auto"/>
              <w:jc w:val="center"/>
              <w:rPr>
                <w:sz w:val="28"/>
                <w:szCs w:val="28"/>
              </w:rPr>
            </w:pPr>
          </w:p>
        </w:tc>
        <w:tc>
          <w:tcPr>
            <w:tcW w:w="2978" w:type="dxa"/>
            <w:vMerge/>
          </w:tcPr>
          <w:p w14:paraId="6DF5538C" w14:textId="77777777" w:rsidR="00B50791" w:rsidRDefault="00B50791" w:rsidP="00B50791">
            <w:pPr>
              <w:spacing w:line="360" w:lineRule="auto"/>
              <w:jc w:val="center"/>
              <w:rPr>
                <w:sz w:val="28"/>
                <w:szCs w:val="28"/>
              </w:rPr>
            </w:pPr>
          </w:p>
        </w:tc>
        <w:tc>
          <w:tcPr>
            <w:tcW w:w="1414" w:type="dxa"/>
          </w:tcPr>
          <w:p w14:paraId="779321FC" w14:textId="4B1CC95D" w:rsidR="00B50791" w:rsidRPr="009D274B" w:rsidRDefault="00B50791" w:rsidP="00B50791">
            <w:pPr>
              <w:spacing w:line="360" w:lineRule="auto"/>
              <w:jc w:val="center"/>
              <w:rPr>
                <w:sz w:val="28"/>
                <w:szCs w:val="28"/>
              </w:rPr>
            </w:pPr>
            <w:proofErr w:type="spellStart"/>
            <w:r w:rsidRPr="009D274B">
              <w:rPr>
                <w:sz w:val="28"/>
                <w:szCs w:val="28"/>
              </w:rPr>
              <w:t>url</w:t>
            </w:r>
            <w:proofErr w:type="spellEnd"/>
          </w:p>
        </w:tc>
        <w:tc>
          <w:tcPr>
            <w:tcW w:w="2806" w:type="dxa"/>
          </w:tcPr>
          <w:p w14:paraId="628BB1C3" w14:textId="2A65C0B0" w:rsidR="00B50791" w:rsidRDefault="00B50791" w:rsidP="00B50791">
            <w:pPr>
              <w:spacing w:line="360" w:lineRule="auto"/>
              <w:jc w:val="center"/>
              <w:rPr>
                <w:sz w:val="28"/>
                <w:szCs w:val="28"/>
              </w:rPr>
            </w:pPr>
            <w:r>
              <w:rPr>
                <w:sz w:val="28"/>
                <w:szCs w:val="28"/>
              </w:rPr>
              <w:t>посилання на доказ</w:t>
            </w:r>
          </w:p>
        </w:tc>
      </w:tr>
      <w:tr w:rsidR="00B50791" w14:paraId="1F70012E" w14:textId="77777777" w:rsidTr="00FF4BE2">
        <w:trPr>
          <w:trHeight w:val="320"/>
        </w:trPr>
        <w:tc>
          <w:tcPr>
            <w:tcW w:w="1591" w:type="dxa"/>
            <w:vMerge w:val="restart"/>
          </w:tcPr>
          <w:p w14:paraId="49163E64" w14:textId="7E45FC8D" w:rsidR="00B50791" w:rsidRPr="009D274B" w:rsidRDefault="00B50791" w:rsidP="00B50791">
            <w:pPr>
              <w:spacing w:line="360" w:lineRule="auto"/>
              <w:jc w:val="center"/>
              <w:rPr>
                <w:sz w:val="28"/>
                <w:szCs w:val="28"/>
              </w:rPr>
            </w:pPr>
            <w:proofErr w:type="spellStart"/>
            <w:r w:rsidRPr="00C06FC1">
              <w:rPr>
                <w:sz w:val="28"/>
                <w:szCs w:val="28"/>
              </w:rPr>
              <w:t>accident_protocol</w:t>
            </w:r>
            <w:proofErr w:type="spellEnd"/>
          </w:p>
        </w:tc>
        <w:tc>
          <w:tcPr>
            <w:tcW w:w="2978" w:type="dxa"/>
            <w:vMerge w:val="restart"/>
          </w:tcPr>
          <w:p w14:paraId="75646E39" w14:textId="5DF6AD0D" w:rsidR="00B50791" w:rsidRDefault="00B50791" w:rsidP="00B50791">
            <w:pPr>
              <w:spacing w:line="360" w:lineRule="auto"/>
              <w:jc w:val="center"/>
              <w:rPr>
                <w:sz w:val="28"/>
                <w:szCs w:val="28"/>
              </w:rPr>
            </w:pPr>
            <w:r>
              <w:rPr>
                <w:sz w:val="28"/>
                <w:szCs w:val="28"/>
              </w:rPr>
              <w:t>репрезентує складений протокол до порушення</w:t>
            </w:r>
          </w:p>
        </w:tc>
        <w:tc>
          <w:tcPr>
            <w:tcW w:w="1414" w:type="dxa"/>
          </w:tcPr>
          <w:p w14:paraId="28E57021" w14:textId="5B59A111" w:rsidR="00B50791" w:rsidRPr="009D274B" w:rsidRDefault="00B50791" w:rsidP="00B50791">
            <w:pPr>
              <w:spacing w:line="360" w:lineRule="auto"/>
              <w:jc w:val="center"/>
              <w:rPr>
                <w:sz w:val="28"/>
                <w:szCs w:val="28"/>
              </w:rPr>
            </w:pPr>
            <w:r>
              <w:rPr>
                <w:sz w:val="28"/>
                <w:szCs w:val="28"/>
                <w:lang w:val="en-US"/>
              </w:rPr>
              <w:t>id</w:t>
            </w:r>
          </w:p>
        </w:tc>
        <w:tc>
          <w:tcPr>
            <w:tcW w:w="2806" w:type="dxa"/>
          </w:tcPr>
          <w:p w14:paraId="050B595D" w14:textId="1884DEBF" w:rsidR="00B50791" w:rsidRDefault="00B50791" w:rsidP="00B50791">
            <w:pPr>
              <w:spacing w:line="360" w:lineRule="auto"/>
              <w:jc w:val="center"/>
              <w:rPr>
                <w:sz w:val="28"/>
                <w:szCs w:val="28"/>
              </w:rPr>
            </w:pPr>
            <w:proofErr w:type="spellStart"/>
            <w:r w:rsidRPr="00C06FC1">
              <w:rPr>
                <w:sz w:val="28"/>
                <w:szCs w:val="28"/>
                <w:lang w:val="en-US"/>
              </w:rPr>
              <w:t>унікальний</w:t>
            </w:r>
            <w:proofErr w:type="spellEnd"/>
            <w:r w:rsidRPr="00C06FC1">
              <w:rPr>
                <w:sz w:val="28"/>
                <w:szCs w:val="28"/>
                <w:lang w:val="en-US"/>
              </w:rPr>
              <w:t xml:space="preserve"> </w:t>
            </w:r>
            <w:proofErr w:type="spellStart"/>
            <w:r w:rsidRPr="00C06FC1">
              <w:rPr>
                <w:sz w:val="28"/>
                <w:szCs w:val="28"/>
                <w:lang w:val="en-US"/>
              </w:rPr>
              <w:t>ідентифікатор</w:t>
            </w:r>
            <w:proofErr w:type="spellEnd"/>
            <w:r w:rsidRPr="00C06FC1">
              <w:rPr>
                <w:sz w:val="28"/>
                <w:szCs w:val="28"/>
                <w:lang w:val="en-US"/>
              </w:rPr>
              <w:t xml:space="preserve"> </w:t>
            </w:r>
            <w:proofErr w:type="spellStart"/>
            <w:r w:rsidRPr="00C06FC1">
              <w:rPr>
                <w:sz w:val="28"/>
                <w:szCs w:val="28"/>
                <w:lang w:val="en-US"/>
              </w:rPr>
              <w:t>сутності</w:t>
            </w:r>
            <w:proofErr w:type="spellEnd"/>
          </w:p>
        </w:tc>
      </w:tr>
      <w:tr w:rsidR="00B50791" w14:paraId="7A070687" w14:textId="77777777" w:rsidTr="00FF4BE2">
        <w:trPr>
          <w:trHeight w:val="320"/>
        </w:trPr>
        <w:tc>
          <w:tcPr>
            <w:tcW w:w="1591" w:type="dxa"/>
            <w:vMerge/>
          </w:tcPr>
          <w:p w14:paraId="590C2A0A" w14:textId="77777777" w:rsidR="00B50791" w:rsidRPr="00C06FC1" w:rsidRDefault="00B50791" w:rsidP="00B50791">
            <w:pPr>
              <w:spacing w:line="360" w:lineRule="auto"/>
              <w:jc w:val="center"/>
              <w:rPr>
                <w:sz w:val="28"/>
                <w:szCs w:val="28"/>
              </w:rPr>
            </w:pPr>
          </w:p>
        </w:tc>
        <w:tc>
          <w:tcPr>
            <w:tcW w:w="2978" w:type="dxa"/>
            <w:vMerge/>
          </w:tcPr>
          <w:p w14:paraId="42B5AAD5" w14:textId="77777777" w:rsidR="00B50791" w:rsidRDefault="00B50791" w:rsidP="00B50791">
            <w:pPr>
              <w:spacing w:line="360" w:lineRule="auto"/>
              <w:jc w:val="center"/>
              <w:rPr>
                <w:sz w:val="28"/>
                <w:szCs w:val="28"/>
              </w:rPr>
            </w:pPr>
          </w:p>
        </w:tc>
        <w:tc>
          <w:tcPr>
            <w:tcW w:w="1414" w:type="dxa"/>
          </w:tcPr>
          <w:p w14:paraId="4E67881E" w14:textId="7A926233" w:rsidR="00B50791" w:rsidRDefault="00B50791" w:rsidP="00B50791">
            <w:pPr>
              <w:spacing w:line="360" w:lineRule="auto"/>
              <w:jc w:val="center"/>
              <w:rPr>
                <w:sz w:val="28"/>
                <w:szCs w:val="28"/>
                <w:lang w:val="en-US"/>
              </w:rPr>
            </w:pPr>
            <w:proofErr w:type="spellStart"/>
            <w:r w:rsidRPr="00C06FC1">
              <w:rPr>
                <w:sz w:val="28"/>
                <w:szCs w:val="28"/>
              </w:rPr>
              <w:t>series</w:t>
            </w:r>
            <w:proofErr w:type="spellEnd"/>
          </w:p>
        </w:tc>
        <w:tc>
          <w:tcPr>
            <w:tcW w:w="2806" w:type="dxa"/>
          </w:tcPr>
          <w:p w14:paraId="74DDBF76" w14:textId="5CCE33CA" w:rsidR="00B50791" w:rsidRPr="00C06FC1" w:rsidRDefault="00B50791" w:rsidP="00B50791">
            <w:pPr>
              <w:spacing w:line="360" w:lineRule="auto"/>
              <w:jc w:val="center"/>
              <w:rPr>
                <w:sz w:val="28"/>
                <w:szCs w:val="28"/>
                <w:lang w:val="en-US"/>
              </w:rPr>
            </w:pPr>
            <w:r>
              <w:rPr>
                <w:sz w:val="28"/>
                <w:szCs w:val="28"/>
              </w:rPr>
              <w:t>серія документу протоколу</w:t>
            </w:r>
          </w:p>
        </w:tc>
      </w:tr>
      <w:tr w:rsidR="00B50791" w14:paraId="7A5D51DF" w14:textId="77777777" w:rsidTr="00FF4BE2">
        <w:trPr>
          <w:trHeight w:val="320"/>
        </w:trPr>
        <w:tc>
          <w:tcPr>
            <w:tcW w:w="1591" w:type="dxa"/>
            <w:vMerge/>
          </w:tcPr>
          <w:p w14:paraId="18C60B28" w14:textId="77777777" w:rsidR="00B50791" w:rsidRPr="00C06FC1" w:rsidRDefault="00B50791" w:rsidP="00B50791">
            <w:pPr>
              <w:spacing w:line="360" w:lineRule="auto"/>
              <w:jc w:val="center"/>
              <w:rPr>
                <w:sz w:val="28"/>
                <w:szCs w:val="28"/>
              </w:rPr>
            </w:pPr>
          </w:p>
        </w:tc>
        <w:tc>
          <w:tcPr>
            <w:tcW w:w="2978" w:type="dxa"/>
            <w:vMerge/>
          </w:tcPr>
          <w:p w14:paraId="00A6C4DE" w14:textId="77777777" w:rsidR="00B50791" w:rsidRDefault="00B50791" w:rsidP="00B50791">
            <w:pPr>
              <w:spacing w:line="360" w:lineRule="auto"/>
              <w:jc w:val="center"/>
              <w:rPr>
                <w:sz w:val="28"/>
                <w:szCs w:val="28"/>
              </w:rPr>
            </w:pPr>
          </w:p>
        </w:tc>
        <w:tc>
          <w:tcPr>
            <w:tcW w:w="1414" w:type="dxa"/>
          </w:tcPr>
          <w:p w14:paraId="18DB2921" w14:textId="691ACC43" w:rsidR="00B50791" w:rsidRPr="00C06FC1" w:rsidRDefault="00B50791" w:rsidP="00B50791">
            <w:pPr>
              <w:spacing w:line="360" w:lineRule="auto"/>
              <w:jc w:val="center"/>
              <w:rPr>
                <w:sz w:val="28"/>
                <w:szCs w:val="28"/>
              </w:rPr>
            </w:pPr>
            <w:proofErr w:type="spellStart"/>
            <w:r w:rsidRPr="00C06FC1">
              <w:rPr>
                <w:sz w:val="28"/>
                <w:szCs w:val="28"/>
              </w:rPr>
              <w:t>number</w:t>
            </w:r>
            <w:proofErr w:type="spellEnd"/>
          </w:p>
        </w:tc>
        <w:tc>
          <w:tcPr>
            <w:tcW w:w="2806" w:type="dxa"/>
          </w:tcPr>
          <w:p w14:paraId="2AC59E79" w14:textId="441B0C51" w:rsidR="00B50791" w:rsidRDefault="00B50791" w:rsidP="00B50791">
            <w:pPr>
              <w:spacing w:line="360" w:lineRule="auto"/>
              <w:jc w:val="center"/>
              <w:rPr>
                <w:sz w:val="28"/>
                <w:szCs w:val="28"/>
              </w:rPr>
            </w:pPr>
            <w:r>
              <w:rPr>
                <w:sz w:val="28"/>
                <w:szCs w:val="28"/>
              </w:rPr>
              <w:t>номер документу протоколу</w:t>
            </w:r>
          </w:p>
        </w:tc>
      </w:tr>
      <w:tr w:rsidR="00B50791" w14:paraId="0AFA2028" w14:textId="77777777" w:rsidTr="00FF4BE2">
        <w:trPr>
          <w:trHeight w:val="320"/>
        </w:trPr>
        <w:tc>
          <w:tcPr>
            <w:tcW w:w="1591" w:type="dxa"/>
            <w:vMerge/>
          </w:tcPr>
          <w:p w14:paraId="5C773E6F" w14:textId="77777777" w:rsidR="00B50791" w:rsidRPr="00C06FC1" w:rsidRDefault="00B50791" w:rsidP="00B50791">
            <w:pPr>
              <w:spacing w:line="360" w:lineRule="auto"/>
              <w:jc w:val="center"/>
              <w:rPr>
                <w:sz w:val="28"/>
                <w:szCs w:val="28"/>
              </w:rPr>
            </w:pPr>
          </w:p>
        </w:tc>
        <w:tc>
          <w:tcPr>
            <w:tcW w:w="2978" w:type="dxa"/>
            <w:vMerge/>
          </w:tcPr>
          <w:p w14:paraId="65A305C2" w14:textId="77777777" w:rsidR="00B50791" w:rsidRDefault="00B50791" w:rsidP="00B50791">
            <w:pPr>
              <w:spacing w:line="360" w:lineRule="auto"/>
              <w:jc w:val="center"/>
              <w:rPr>
                <w:sz w:val="28"/>
                <w:szCs w:val="28"/>
              </w:rPr>
            </w:pPr>
          </w:p>
        </w:tc>
        <w:tc>
          <w:tcPr>
            <w:tcW w:w="1414" w:type="dxa"/>
          </w:tcPr>
          <w:p w14:paraId="3A20D0B9" w14:textId="38B05AB3" w:rsidR="00B50791" w:rsidRPr="00C06FC1" w:rsidRDefault="00B50791" w:rsidP="00B50791">
            <w:pPr>
              <w:spacing w:line="360" w:lineRule="auto"/>
              <w:jc w:val="center"/>
              <w:rPr>
                <w:sz w:val="28"/>
                <w:szCs w:val="28"/>
              </w:rPr>
            </w:pPr>
            <w:proofErr w:type="spellStart"/>
            <w:r w:rsidRPr="00C06FC1">
              <w:rPr>
                <w:sz w:val="28"/>
                <w:szCs w:val="28"/>
              </w:rPr>
              <w:t>defendant_explanation</w:t>
            </w:r>
            <w:proofErr w:type="spellEnd"/>
          </w:p>
        </w:tc>
        <w:tc>
          <w:tcPr>
            <w:tcW w:w="2806" w:type="dxa"/>
          </w:tcPr>
          <w:p w14:paraId="17F41C9B" w14:textId="60945965" w:rsidR="00B50791" w:rsidRDefault="00B50791" w:rsidP="00B50791">
            <w:pPr>
              <w:spacing w:line="360" w:lineRule="auto"/>
              <w:jc w:val="center"/>
              <w:rPr>
                <w:sz w:val="28"/>
                <w:szCs w:val="28"/>
              </w:rPr>
            </w:pPr>
            <w:r>
              <w:rPr>
                <w:sz w:val="28"/>
                <w:szCs w:val="28"/>
              </w:rPr>
              <w:t>пояснення обвинувачуваного</w:t>
            </w:r>
          </w:p>
        </w:tc>
      </w:tr>
      <w:tr w:rsidR="00B50791" w14:paraId="5D41285E" w14:textId="77777777" w:rsidTr="00FF4BE2">
        <w:trPr>
          <w:trHeight w:val="320"/>
        </w:trPr>
        <w:tc>
          <w:tcPr>
            <w:tcW w:w="1591" w:type="dxa"/>
            <w:vMerge/>
          </w:tcPr>
          <w:p w14:paraId="701DBC5B" w14:textId="77777777" w:rsidR="00B50791" w:rsidRPr="00C06FC1" w:rsidRDefault="00B50791" w:rsidP="00B50791">
            <w:pPr>
              <w:spacing w:line="360" w:lineRule="auto"/>
              <w:jc w:val="center"/>
              <w:rPr>
                <w:sz w:val="28"/>
                <w:szCs w:val="28"/>
              </w:rPr>
            </w:pPr>
          </w:p>
        </w:tc>
        <w:tc>
          <w:tcPr>
            <w:tcW w:w="2978" w:type="dxa"/>
            <w:vMerge/>
          </w:tcPr>
          <w:p w14:paraId="3FCFE0A6" w14:textId="77777777" w:rsidR="00B50791" w:rsidRDefault="00B50791" w:rsidP="00B50791">
            <w:pPr>
              <w:spacing w:line="360" w:lineRule="auto"/>
              <w:jc w:val="center"/>
              <w:rPr>
                <w:sz w:val="28"/>
                <w:szCs w:val="28"/>
              </w:rPr>
            </w:pPr>
          </w:p>
        </w:tc>
        <w:tc>
          <w:tcPr>
            <w:tcW w:w="1414" w:type="dxa"/>
          </w:tcPr>
          <w:p w14:paraId="24EA283B" w14:textId="27B68C72" w:rsidR="00B50791" w:rsidRPr="00C06FC1" w:rsidRDefault="00B50791" w:rsidP="00B50791">
            <w:pPr>
              <w:spacing w:line="360" w:lineRule="auto"/>
              <w:jc w:val="center"/>
              <w:rPr>
                <w:sz w:val="28"/>
                <w:szCs w:val="28"/>
              </w:rPr>
            </w:pPr>
            <w:proofErr w:type="spellStart"/>
            <w:r w:rsidRPr="00C06FC1">
              <w:rPr>
                <w:sz w:val="28"/>
                <w:szCs w:val="28"/>
              </w:rPr>
              <w:t>time_of_drawing_up</w:t>
            </w:r>
            <w:proofErr w:type="spellEnd"/>
          </w:p>
        </w:tc>
        <w:tc>
          <w:tcPr>
            <w:tcW w:w="2806" w:type="dxa"/>
          </w:tcPr>
          <w:p w14:paraId="461636CD" w14:textId="2136B347" w:rsidR="00B50791" w:rsidRDefault="00B50791" w:rsidP="00B50791">
            <w:pPr>
              <w:spacing w:line="360" w:lineRule="auto"/>
              <w:jc w:val="center"/>
              <w:rPr>
                <w:sz w:val="28"/>
                <w:szCs w:val="28"/>
              </w:rPr>
            </w:pPr>
            <w:r>
              <w:rPr>
                <w:sz w:val="28"/>
                <w:szCs w:val="28"/>
              </w:rPr>
              <w:t>час та дата складання протоколу</w:t>
            </w:r>
          </w:p>
        </w:tc>
      </w:tr>
      <w:tr w:rsidR="00B50791" w14:paraId="44CEEB73" w14:textId="77777777" w:rsidTr="00FF4BE2">
        <w:trPr>
          <w:trHeight w:val="320"/>
        </w:trPr>
        <w:tc>
          <w:tcPr>
            <w:tcW w:w="1591" w:type="dxa"/>
            <w:vMerge/>
          </w:tcPr>
          <w:p w14:paraId="01B43A20" w14:textId="77777777" w:rsidR="00B50791" w:rsidRPr="00C06FC1" w:rsidRDefault="00B50791" w:rsidP="00B50791">
            <w:pPr>
              <w:spacing w:line="360" w:lineRule="auto"/>
              <w:jc w:val="center"/>
              <w:rPr>
                <w:sz w:val="28"/>
                <w:szCs w:val="28"/>
              </w:rPr>
            </w:pPr>
          </w:p>
        </w:tc>
        <w:tc>
          <w:tcPr>
            <w:tcW w:w="2978" w:type="dxa"/>
            <w:vMerge/>
          </w:tcPr>
          <w:p w14:paraId="7A26802A" w14:textId="77777777" w:rsidR="00B50791" w:rsidRDefault="00B50791" w:rsidP="00B50791">
            <w:pPr>
              <w:spacing w:line="360" w:lineRule="auto"/>
              <w:jc w:val="center"/>
              <w:rPr>
                <w:sz w:val="28"/>
                <w:szCs w:val="28"/>
              </w:rPr>
            </w:pPr>
          </w:p>
        </w:tc>
        <w:tc>
          <w:tcPr>
            <w:tcW w:w="1414" w:type="dxa"/>
          </w:tcPr>
          <w:p w14:paraId="320FC159" w14:textId="512B7FDB" w:rsidR="00B50791" w:rsidRPr="00C06FC1" w:rsidRDefault="00B50791" w:rsidP="00B50791">
            <w:pPr>
              <w:spacing w:line="360" w:lineRule="auto"/>
              <w:jc w:val="center"/>
              <w:rPr>
                <w:sz w:val="28"/>
                <w:szCs w:val="28"/>
              </w:rPr>
            </w:pPr>
            <w:proofErr w:type="spellStart"/>
            <w:r w:rsidRPr="00C06FC1">
              <w:rPr>
                <w:sz w:val="28"/>
                <w:szCs w:val="28"/>
              </w:rPr>
              <w:t>violation_id</w:t>
            </w:r>
            <w:proofErr w:type="spellEnd"/>
          </w:p>
        </w:tc>
        <w:tc>
          <w:tcPr>
            <w:tcW w:w="2806" w:type="dxa"/>
          </w:tcPr>
          <w:p w14:paraId="21794814" w14:textId="0CD4CFAD" w:rsidR="00B50791" w:rsidRDefault="00B50791" w:rsidP="00B50791">
            <w:pPr>
              <w:spacing w:line="360" w:lineRule="auto"/>
              <w:jc w:val="center"/>
              <w:rPr>
                <w:sz w:val="28"/>
                <w:szCs w:val="28"/>
              </w:rPr>
            </w:pPr>
            <w:r>
              <w:rPr>
                <w:sz w:val="28"/>
                <w:szCs w:val="28"/>
              </w:rPr>
              <w:t>ідентифікатор порушення, за яким складався протокол</w:t>
            </w:r>
          </w:p>
        </w:tc>
      </w:tr>
      <w:tr w:rsidR="00B50791" w14:paraId="0F0E4091" w14:textId="77777777" w:rsidTr="00FF4BE2">
        <w:trPr>
          <w:trHeight w:val="320"/>
        </w:trPr>
        <w:tc>
          <w:tcPr>
            <w:tcW w:w="1591" w:type="dxa"/>
            <w:vMerge/>
          </w:tcPr>
          <w:p w14:paraId="041062D9" w14:textId="77777777" w:rsidR="00B50791" w:rsidRPr="00C06FC1" w:rsidRDefault="00B50791" w:rsidP="00B50791">
            <w:pPr>
              <w:spacing w:line="360" w:lineRule="auto"/>
              <w:jc w:val="center"/>
              <w:rPr>
                <w:sz w:val="28"/>
                <w:szCs w:val="28"/>
              </w:rPr>
            </w:pPr>
          </w:p>
        </w:tc>
        <w:tc>
          <w:tcPr>
            <w:tcW w:w="2978" w:type="dxa"/>
            <w:vMerge/>
          </w:tcPr>
          <w:p w14:paraId="03ACD2D6" w14:textId="77777777" w:rsidR="00B50791" w:rsidRDefault="00B50791" w:rsidP="00B50791">
            <w:pPr>
              <w:spacing w:line="360" w:lineRule="auto"/>
              <w:jc w:val="center"/>
              <w:rPr>
                <w:sz w:val="28"/>
                <w:szCs w:val="28"/>
              </w:rPr>
            </w:pPr>
          </w:p>
        </w:tc>
        <w:tc>
          <w:tcPr>
            <w:tcW w:w="1414" w:type="dxa"/>
          </w:tcPr>
          <w:p w14:paraId="18211178" w14:textId="30CFADC7" w:rsidR="00B50791" w:rsidRPr="00C06FC1" w:rsidRDefault="00B50791" w:rsidP="00B50791">
            <w:pPr>
              <w:spacing w:line="360" w:lineRule="auto"/>
              <w:jc w:val="center"/>
              <w:rPr>
                <w:sz w:val="28"/>
                <w:szCs w:val="28"/>
              </w:rPr>
            </w:pPr>
            <w:proofErr w:type="spellStart"/>
            <w:r w:rsidRPr="00C06FC1">
              <w:rPr>
                <w:sz w:val="28"/>
                <w:szCs w:val="28"/>
              </w:rPr>
              <w:t>police_officer_id</w:t>
            </w:r>
            <w:proofErr w:type="spellEnd"/>
          </w:p>
        </w:tc>
        <w:tc>
          <w:tcPr>
            <w:tcW w:w="2806" w:type="dxa"/>
          </w:tcPr>
          <w:p w14:paraId="47A7E523" w14:textId="2A4A807D" w:rsidR="00B50791" w:rsidRDefault="00B50791" w:rsidP="00B50791">
            <w:pPr>
              <w:spacing w:line="360" w:lineRule="auto"/>
              <w:jc w:val="center"/>
              <w:rPr>
                <w:sz w:val="28"/>
                <w:szCs w:val="28"/>
              </w:rPr>
            </w:pPr>
            <w:r>
              <w:rPr>
                <w:sz w:val="28"/>
                <w:szCs w:val="28"/>
              </w:rPr>
              <w:t>ідентифікатор поліцейського, який складав протокол</w:t>
            </w:r>
          </w:p>
        </w:tc>
      </w:tr>
    </w:tbl>
    <w:p w14:paraId="65C99944" w14:textId="7DED9F57" w:rsidR="00B50791" w:rsidDel="00F25C95" w:rsidRDefault="00B50791">
      <w:pPr>
        <w:rPr>
          <w:del w:id="464" w:author="Соколов Олександр" w:date="2024-12-22T23:07:00Z"/>
          <w:sz w:val="28"/>
          <w:szCs w:val="28"/>
        </w:rPr>
      </w:pPr>
      <w:r>
        <w:rPr>
          <w:sz w:val="28"/>
          <w:szCs w:val="28"/>
        </w:rPr>
        <w:br w:type="page"/>
      </w:r>
    </w:p>
    <w:p w14:paraId="51B7265B" w14:textId="77777777" w:rsidR="00B50791" w:rsidRDefault="00B50791" w:rsidP="00F25C95">
      <w:pPr>
        <w:rPr>
          <w:sz w:val="28"/>
          <w:szCs w:val="28"/>
        </w:rPr>
        <w:pPrChange w:id="465" w:author="Соколов Олександр" w:date="2024-12-22T23:07:00Z">
          <w:pPr>
            <w:spacing w:line="360" w:lineRule="auto"/>
            <w:ind w:firstLine="709"/>
            <w:jc w:val="both"/>
          </w:pPr>
        </w:pPrChange>
      </w:pPr>
      <w:r w:rsidRPr="00336D78">
        <w:rPr>
          <w:sz w:val="28"/>
          <w:szCs w:val="28"/>
        </w:rPr>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B50791" w14:paraId="4F77B257" w14:textId="77777777" w:rsidTr="0029254A">
        <w:trPr>
          <w:trHeight w:val="320"/>
        </w:trPr>
        <w:tc>
          <w:tcPr>
            <w:tcW w:w="1591" w:type="dxa"/>
            <w:vAlign w:val="center"/>
          </w:tcPr>
          <w:p w14:paraId="7A475649" w14:textId="77777777" w:rsidR="00B50791" w:rsidRDefault="00B50791" w:rsidP="0029254A">
            <w:pPr>
              <w:spacing w:line="360" w:lineRule="auto"/>
              <w:jc w:val="center"/>
              <w:rPr>
                <w:sz w:val="28"/>
                <w:szCs w:val="28"/>
              </w:rPr>
            </w:pPr>
            <w:r>
              <w:rPr>
                <w:sz w:val="28"/>
                <w:szCs w:val="28"/>
              </w:rPr>
              <w:t>Назва сутності</w:t>
            </w:r>
          </w:p>
        </w:tc>
        <w:tc>
          <w:tcPr>
            <w:tcW w:w="2978" w:type="dxa"/>
            <w:vAlign w:val="center"/>
          </w:tcPr>
          <w:p w14:paraId="1DC61792" w14:textId="77777777" w:rsidR="00B50791" w:rsidRDefault="00B50791" w:rsidP="0029254A">
            <w:pPr>
              <w:spacing w:line="360" w:lineRule="auto"/>
              <w:jc w:val="center"/>
              <w:rPr>
                <w:sz w:val="28"/>
                <w:szCs w:val="28"/>
              </w:rPr>
            </w:pPr>
            <w:r>
              <w:rPr>
                <w:sz w:val="28"/>
                <w:szCs w:val="28"/>
              </w:rPr>
              <w:t>Опис сутності</w:t>
            </w:r>
          </w:p>
        </w:tc>
        <w:tc>
          <w:tcPr>
            <w:tcW w:w="1414" w:type="dxa"/>
            <w:vAlign w:val="center"/>
          </w:tcPr>
          <w:p w14:paraId="538308FD" w14:textId="77777777" w:rsidR="00B50791" w:rsidRDefault="00B50791" w:rsidP="0029254A">
            <w:pPr>
              <w:spacing w:line="360" w:lineRule="auto"/>
              <w:jc w:val="center"/>
              <w:rPr>
                <w:sz w:val="28"/>
                <w:szCs w:val="28"/>
              </w:rPr>
            </w:pPr>
            <w:r>
              <w:rPr>
                <w:sz w:val="28"/>
                <w:szCs w:val="28"/>
              </w:rPr>
              <w:t>Атрибути</w:t>
            </w:r>
          </w:p>
        </w:tc>
        <w:tc>
          <w:tcPr>
            <w:tcW w:w="2806" w:type="dxa"/>
            <w:vAlign w:val="center"/>
          </w:tcPr>
          <w:p w14:paraId="64FCC0A7" w14:textId="77777777" w:rsidR="00B50791" w:rsidRDefault="00B50791" w:rsidP="0029254A">
            <w:pPr>
              <w:spacing w:line="360" w:lineRule="auto"/>
              <w:jc w:val="center"/>
              <w:rPr>
                <w:sz w:val="28"/>
                <w:szCs w:val="28"/>
              </w:rPr>
            </w:pPr>
            <w:r>
              <w:rPr>
                <w:sz w:val="28"/>
                <w:szCs w:val="28"/>
              </w:rPr>
              <w:t>Опис атрибутів</w:t>
            </w:r>
          </w:p>
        </w:tc>
      </w:tr>
      <w:tr w:rsidR="00B50791" w14:paraId="3461DEF5" w14:textId="77777777" w:rsidTr="00F058FF">
        <w:trPr>
          <w:trHeight w:val="320"/>
        </w:trPr>
        <w:tc>
          <w:tcPr>
            <w:tcW w:w="1591" w:type="dxa"/>
            <w:vAlign w:val="center"/>
          </w:tcPr>
          <w:p w14:paraId="2275D1DA" w14:textId="77777777" w:rsidR="00B50791" w:rsidRDefault="00B50791" w:rsidP="00B50791">
            <w:pPr>
              <w:spacing w:line="360" w:lineRule="auto"/>
              <w:jc w:val="center"/>
              <w:rPr>
                <w:sz w:val="28"/>
                <w:szCs w:val="28"/>
              </w:rPr>
            </w:pPr>
          </w:p>
        </w:tc>
        <w:tc>
          <w:tcPr>
            <w:tcW w:w="2978" w:type="dxa"/>
            <w:vAlign w:val="center"/>
          </w:tcPr>
          <w:p w14:paraId="1D0066A6" w14:textId="77777777" w:rsidR="00B50791" w:rsidRDefault="00B50791" w:rsidP="00B50791">
            <w:pPr>
              <w:spacing w:line="360" w:lineRule="auto"/>
              <w:jc w:val="center"/>
              <w:rPr>
                <w:sz w:val="28"/>
                <w:szCs w:val="28"/>
              </w:rPr>
            </w:pPr>
          </w:p>
        </w:tc>
        <w:tc>
          <w:tcPr>
            <w:tcW w:w="1414" w:type="dxa"/>
          </w:tcPr>
          <w:p w14:paraId="336EA89A" w14:textId="7DB78D23" w:rsidR="00B50791" w:rsidRDefault="00B50791" w:rsidP="00B50791">
            <w:pPr>
              <w:spacing w:line="360" w:lineRule="auto"/>
              <w:jc w:val="center"/>
              <w:rPr>
                <w:sz w:val="28"/>
                <w:szCs w:val="28"/>
              </w:rPr>
            </w:pPr>
            <w:r w:rsidRPr="00C06FC1">
              <w:rPr>
                <w:sz w:val="28"/>
                <w:szCs w:val="28"/>
              </w:rPr>
              <w:t>defendant_id</w:t>
            </w:r>
          </w:p>
        </w:tc>
        <w:tc>
          <w:tcPr>
            <w:tcW w:w="2806" w:type="dxa"/>
          </w:tcPr>
          <w:p w14:paraId="3746DB8F" w14:textId="05AE8136" w:rsidR="00B50791" w:rsidRDefault="00B50791" w:rsidP="00B50791">
            <w:pPr>
              <w:spacing w:line="360" w:lineRule="auto"/>
              <w:jc w:val="center"/>
              <w:rPr>
                <w:sz w:val="28"/>
                <w:szCs w:val="28"/>
              </w:rPr>
            </w:pPr>
            <w:r>
              <w:rPr>
                <w:sz w:val="28"/>
                <w:szCs w:val="28"/>
              </w:rPr>
              <w:t>ідентифікатор громадянина, якого обвинувачують</w:t>
            </w:r>
          </w:p>
        </w:tc>
      </w:tr>
      <w:tr w:rsidR="00B50791" w14:paraId="6CB23B0A" w14:textId="77777777" w:rsidTr="00C918A1">
        <w:trPr>
          <w:trHeight w:val="320"/>
        </w:trPr>
        <w:tc>
          <w:tcPr>
            <w:tcW w:w="1591" w:type="dxa"/>
            <w:vMerge w:val="restart"/>
          </w:tcPr>
          <w:p w14:paraId="04D4CD56" w14:textId="142A1E05" w:rsidR="00B50791" w:rsidRDefault="00B50791" w:rsidP="00B50791">
            <w:pPr>
              <w:spacing w:line="360" w:lineRule="auto"/>
              <w:jc w:val="center"/>
              <w:rPr>
                <w:sz w:val="28"/>
                <w:szCs w:val="28"/>
              </w:rPr>
            </w:pPr>
            <w:r w:rsidRPr="00C06FC1">
              <w:rPr>
                <w:sz w:val="28"/>
                <w:szCs w:val="28"/>
              </w:rPr>
              <w:t>citizen_on_protocol</w:t>
            </w:r>
          </w:p>
        </w:tc>
        <w:tc>
          <w:tcPr>
            <w:tcW w:w="2978" w:type="dxa"/>
            <w:vMerge w:val="restart"/>
          </w:tcPr>
          <w:p w14:paraId="72D60440" w14:textId="2ECE65CE" w:rsidR="00B50791" w:rsidRDefault="00B50791" w:rsidP="00B50791">
            <w:pPr>
              <w:spacing w:line="360" w:lineRule="auto"/>
              <w:jc w:val="center"/>
              <w:rPr>
                <w:sz w:val="28"/>
                <w:szCs w:val="28"/>
              </w:rPr>
            </w:pPr>
            <w:r>
              <w:rPr>
                <w:sz w:val="28"/>
                <w:szCs w:val="28"/>
              </w:rPr>
              <w:t>репрезентує громадянина, який повʼязаний із протоколом</w:t>
            </w:r>
          </w:p>
        </w:tc>
        <w:tc>
          <w:tcPr>
            <w:tcW w:w="1414" w:type="dxa"/>
          </w:tcPr>
          <w:p w14:paraId="176E0B4E" w14:textId="3F246E52" w:rsidR="00B50791" w:rsidRPr="00C06FC1" w:rsidRDefault="00B50791" w:rsidP="00B50791">
            <w:pPr>
              <w:spacing w:line="360" w:lineRule="auto"/>
              <w:jc w:val="center"/>
              <w:rPr>
                <w:sz w:val="28"/>
                <w:szCs w:val="28"/>
              </w:rPr>
            </w:pPr>
            <w:r>
              <w:rPr>
                <w:sz w:val="28"/>
                <w:szCs w:val="28"/>
                <w:lang w:val="en-US"/>
              </w:rPr>
              <w:t>id</w:t>
            </w:r>
          </w:p>
        </w:tc>
        <w:tc>
          <w:tcPr>
            <w:tcW w:w="2806" w:type="dxa"/>
          </w:tcPr>
          <w:p w14:paraId="73B47325" w14:textId="73A91B80" w:rsidR="00B50791" w:rsidRDefault="00B50791" w:rsidP="00B50791">
            <w:pPr>
              <w:spacing w:line="360" w:lineRule="auto"/>
              <w:jc w:val="center"/>
              <w:rPr>
                <w:sz w:val="28"/>
                <w:szCs w:val="28"/>
              </w:rPr>
            </w:pPr>
            <w:proofErr w:type="spellStart"/>
            <w:r w:rsidRPr="005F4E35">
              <w:rPr>
                <w:sz w:val="28"/>
                <w:szCs w:val="28"/>
                <w:lang w:val="en-US"/>
              </w:rPr>
              <w:t>унікальний</w:t>
            </w:r>
            <w:proofErr w:type="spellEnd"/>
            <w:r w:rsidRPr="005F4E35">
              <w:rPr>
                <w:sz w:val="28"/>
                <w:szCs w:val="28"/>
                <w:lang w:val="en-US"/>
              </w:rPr>
              <w:t xml:space="preserve"> </w:t>
            </w:r>
            <w:proofErr w:type="spellStart"/>
            <w:r w:rsidRPr="005F4E35">
              <w:rPr>
                <w:sz w:val="28"/>
                <w:szCs w:val="28"/>
                <w:lang w:val="en-US"/>
              </w:rPr>
              <w:t>ідентифікатор</w:t>
            </w:r>
            <w:proofErr w:type="spellEnd"/>
            <w:r w:rsidRPr="005F4E35">
              <w:rPr>
                <w:sz w:val="28"/>
                <w:szCs w:val="28"/>
                <w:lang w:val="en-US"/>
              </w:rPr>
              <w:t xml:space="preserve"> </w:t>
            </w:r>
            <w:proofErr w:type="spellStart"/>
            <w:r w:rsidRPr="005F4E35">
              <w:rPr>
                <w:sz w:val="28"/>
                <w:szCs w:val="28"/>
                <w:lang w:val="en-US"/>
              </w:rPr>
              <w:t>сутності</w:t>
            </w:r>
            <w:proofErr w:type="spellEnd"/>
          </w:p>
        </w:tc>
      </w:tr>
      <w:tr w:rsidR="00B50791" w14:paraId="07D22348" w14:textId="77777777" w:rsidTr="00C918A1">
        <w:trPr>
          <w:trHeight w:val="320"/>
        </w:trPr>
        <w:tc>
          <w:tcPr>
            <w:tcW w:w="1591" w:type="dxa"/>
            <w:vMerge/>
          </w:tcPr>
          <w:p w14:paraId="0171C3EC" w14:textId="77777777" w:rsidR="00B50791" w:rsidRPr="00C06FC1" w:rsidRDefault="00B50791" w:rsidP="00B50791">
            <w:pPr>
              <w:spacing w:line="360" w:lineRule="auto"/>
              <w:jc w:val="center"/>
              <w:rPr>
                <w:sz w:val="28"/>
                <w:szCs w:val="28"/>
              </w:rPr>
            </w:pPr>
          </w:p>
        </w:tc>
        <w:tc>
          <w:tcPr>
            <w:tcW w:w="2978" w:type="dxa"/>
            <w:vMerge/>
          </w:tcPr>
          <w:p w14:paraId="0475F434" w14:textId="77777777" w:rsidR="00B50791" w:rsidRDefault="00B50791" w:rsidP="00B50791">
            <w:pPr>
              <w:spacing w:line="360" w:lineRule="auto"/>
              <w:jc w:val="center"/>
              <w:rPr>
                <w:sz w:val="28"/>
                <w:szCs w:val="28"/>
              </w:rPr>
            </w:pPr>
          </w:p>
        </w:tc>
        <w:tc>
          <w:tcPr>
            <w:tcW w:w="1414" w:type="dxa"/>
          </w:tcPr>
          <w:p w14:paraId="3C261C99" w14:textId="23A03562" w:rsidR="00B50791" w:rsidRDefault="00B50791" w:rsidP="00B50791">
            <w:pPr>
              <w:spacing w:line="360" w:lineRule="auto"/>
              <w:jc w:val="center"/>
              <w:rPr>
                <w:sz w:val="28"/>
                <w:szCs w:val="28"/>
                <w:lang w:val="en-US"/>
              </w:rPr>
            </w:pPr>
            <w:r>
              <w:rPr>
                <w:sz w:val="28"/>
                <w:szCs w:val="28"/>
                <w:lang w:val="en-US"/>
              </w:rPr>
              <w:t>role</w:t>
            </w:r>
          </w:p>
        </w:tc>
        <w:tc>
          <w:tcPr>
            <w:tcW w:w="2806" w:type="dxa"/>
          </w:tcPr>
          <w:p w14:paraId="1D23F747" w14:textId="542CBB3B" w:rsidR="00B50791" w:rsidRPr="005F4E35" w:rsidRDefault="00B50791" w:rsidP="00B50791">
            <w:pPr>
              <w:spacing w:line="360" w:lineRule="auto"/>
              <w:jc w:val="center"/>
              <w:rPr>
                <w:sz w:val="28"/>
                <w:szCs w:val="28"/>
                <w:lang w:val="en-US"/>
              </w:rPr>
            </w:pPr>
            <w:r>
              <w:rPr>
                <w:sz w:val="28"/>
                <w:szCs w:val="28"/>
              </w:rPr>
              <w:t>роль громадянина у протоколі (свідок, жертва)</w:t>
            </w:r>
          </w:p>
        </w:tc>
      </w:tr>
      <w:tr w:rsidR="00B50791" w14:paraId="16044F98" w14:textId="77777777" w:rsidTr="00C918A1">
        <w:trPr>
          <w:trHeight w:val="320"/>
        </w:trPr>
        <w:tc>
          <w:tcPr>
            <w:tcW w:w="1591" w:type="dxa"/>
            <w:vMerge/>
          </w:tcPr>
          <w:p w14:paraId="10354D9E" w14:textId="77777777" w:rsidR="00B50791" w:rsidRPr="00C06FC1" w:rsidRDefault="00B50791" w:rsidP="00B50791">
            <w:pPr>
              <w:spacing w:line="360" w:lineRule="auto"/>
              <w:jc w:val="center"/>
              <w:rPr>
                <w:sz w:val="28"/>
                <w:szCs w:val="28"/>
              </w:rPr>
            </w:pPr>
          </w:p>
        </w:tc>
        <w:tc>
          <w:tcPr>
            <w:tcW w:w="2978" w:type="dxa"/>
            <w:vMerge/>
          </w:tcPr>
          <w:p w14:paraId="67EF54ED" w14:textId="77777777" w:rsidR="00B50791" w:rsidRDefault="00B50791" w:rsidP="00B50791">
            <w:pPr>
              <w:spacing w:line="360" w:lineRule="auto"/>
              <w:jc w:val="center"/>
              <w:rPr>
                <w:sz w:val="28"/>
                <w:szCs w:val="28"/>
              </w:rPr>
            </w:pPr>
          </w:p>
        </w:tc>
        <w:tc>
          <w:tcPr>
            <w:tcW w:w="1414" w:type="dxa"/>
          </w:tcPr>
          <w:p w14:paraId="639A0095" w14:textId="3E6E4838" w:rsidR="00B50791" w:rsidRDefault="00B50791" w:rsidP="00B50791">
            <w:pPr>
              <w:spacing w:line="360" w:lineRule="auto"/>
              <w:jc w:val="center"/>
              <w:rPr>
                <w:sz w:val="28"/>
                <w:szCs w:val="28"/>
                <w:lang w:val="en-US"/>
              </w:rPr>
            </w:pPr>
            <w:proofErr w:type="spellStart"/>
            <w:r w:rsidRPr="005F4E35">
              <w:rPr>
                <w:sz w:val="28"/>
                <w:szCs w:val="28"/>
              </w:rPr>
              <w:t>citizen_id</w:t>
            </w:r>
            <w:proofErr w:type="spellEnd"/>
          </w:p>
        </w:tc>
        <w:tc>
          <w:tcPr>
            <w:tcW w:w="2806" w:type="dxa"/>
          </w:tcPr>
          <w:p w14:paraId="261530F8" w14:textId="27D5698E" w:rsidR="00B50791" w:rsidRDefault="00B50791" w:rsidP="00B50791">
            <w:pPr>
              <w:spacing w:line="360" w:lineRule="auto"/>
              <w:jc w:val="center"/>
              <w:rPr>
                <w:sz w:val="28"/>
                <w:szCs w:val="28"/>
              </w:rPr>
            </w:pPr>
            <w:r>
              <w:rPr>
                <w:sz w:val="28"/>
                <w:szCs w:val="28"/>
              </w:rPr>
              <w:t>ідентифікатор громадянина</w:t>
            </w:r>
          </w:p>
        </w:tc>
      </w:tr>
      <w:tr w:rsidR="00B50791" w14:paraId="25316339" w14:textId="77777777" w:rsidTr="00C918A1">
        <w:trPr>
          <w:trHeight w:val="320"/>
        </w:trPr>
        <w:tc>
          <w:tcPr>
            <w:tcW w:w="1591" w:type="dxa"/>
            <w:vMerge/>
          </w:tcPr>
          <w:p w14:paraId="11E1D54F" w14:textId="77777777" w:rsidR="00B50791" w:rsidRPr="00C06FC1" w:rsidRDefault="00B50791" w:rsidP="00B50791">
            <w:pPr>
              <w:spacing w:line="360" w:lineRule="auto"/>
              <w:jc w:val="center"/>
              <w:rPr>
                <w:sz w:val="28"/>
                <w:szCs w:val="28"/>
              </w:rPr>
            </w:pPr>
          </w:p>
        </w:tc>
        <w:tc>
          <w:tcPr>
            <w:tcW w:w="2978" w:type="dxa"/>
            <w:vMerge/>
          </w:tcPr>
          <w:p w14:paraId="1FC0F9DD" w14:textId="77777777" w:rsidR="00B50791" w:rsidRDefault="00B50791" w:rsidP="00B50791">
            <w:pPr>
              <w:spacing w:line="360" w:lineRule="auto"/>
              <w:jc w:val="center"/>
              <w:rPr>
                <w:sz w:val="28"/>
                <w:szCs w:val="28"/>
              </w:rPr>
            </w:pPr>
          </w:p>
        </w:tc>
        <w:tc>
          <w:tcPr>
            <w:tcW w:w="1414" w:type="dxa"/>
          </w:tcPr>
          <w:p w14:paraId="493E55AC" w14:textId="72B84DC2" w:rsidR="00B50791" w:rsidRPr="005F4E35" w:rsidRDefault="00B50791" w:rsidP="00B50791">
            <w:pPr>
              <w:spacing w:line="360" w:lineRule="auto"/>
              <w:jc w:val="center"/>
              <w:rPr>
                <w:sz w:val="28"/>
                <w:szCs w:val="28"/>
              </w:rPr>
            </w:pPr>
            <w:proofErr w:type="spellStart"/>
            <w:r w:rsidRPr="005F4E35">
              <w:rPr>
                <w:sz w:val="28"/>
                <w:szCs w:val="28"/>
              </w:rPr>
              <w:t>protocol_id</w:t>
            </w:r>
            <w:proofErr w:type="spellEnd"/>
          </w:p>
        </w:tc>
        <w:tc>
          <w:tcPr>
            <w:tcW w:w="2806" w:type="dxa"/>
          </w:tcPr>
          <w:p w14:paraId="77697EC6" w14:textId="238BF354" w:rsidR="00B50791" w:rsidRDefault="00B50791" w:rsidP="00B50791">
            <w:pPr>
              <w:spacing w:line="360" w:lineRule="auto"/>
              <w:jc w:val="center"/>
              <w:rPr>
                <w:sz w:val="28"/>
                <w:szCs w:val="28"/>
              </w:rPr>
            </w:pPr>
            <w:r>
              <w:rPr>
                <w:sz w:val="28"/>
                <w:szCs w:val="28"/>
              </w:rPr>
              <w:t>ідентифікатор протоколу</w:t>
            </w:r>
          </w:p>
        </w:tc>
      </w:tr>
      <w:tr w:rsidR="00B50791" w14:paraId="5C1B6D98" w14:textId="77777777" w:rsidTr="00C918A1">
        <w:trPr>
          <w:trHeight w:val="320"/>
        </w:trPr>
        <w:tc>
          <w:tcPr>
            <w:tcW w:w="1591" w:type="dxa"/>
            <w:vMerge/>
          </w:tcPr>
          <w:p w14:paraId="60494B3C" w14:textId="77777777" w:rsidR="00B50791" w:rsidRPr="00C06FC1" w:rsidRDefault="00B50791" w:rsidP="00B50791">
            <w:pPr>
              <w:spacing w:line="360" w:lineRule="auto"/>
              <w:jc w:val="center"/>
              <w:rPr>
                <w:sz w:val="28"/>
                <w:szCs w:val="28"/>
              </w:rPr>
            </w:pPr>
          </w:p>
        </w:tc>
        <w:tc>
          <w:tcPr>
            <w:tcW w:w="2978" w:type="dxa"/>
            <w:vMerge/>
          </w:tcPr>
          <w:p w14:paraId="76D81FD9" w14:textId="77777777" w:rsidR="00B50791" w:rsidRDefault="00B50791" w:rsidP="00B50791">
            <w:pPr>
              <w:spacing w:line="360" w:lineRule="auto"/>
              <w:jc w:val="center"/>
              <w:rPr>
                <w:sz w:val="28"/>
                <w:szCs w:val="28"/>
              </w:rPr>
            </w:pPr>
          </w:p>
        </w:tc>
        <w:tc>
          <w:tcPr>
            <w:tcW w:w="1414" w:type="dxa"/>
          </w:tcPr>
          <w:p w14:paraId="5C4ACCFA" w14:textId="2348430D" w:rsidR="00B50791" w:rsidRPr="005F4E35" w:rsidRDefault="00B50791" w:rsidP="00B50791">
            <w:pPr>
              <w:spacing w:line="360" w:lineRule="auto"/>
              <w:jc w:val="center"/>
              <w:rPr>
                <w:sz w:val="28"/>
                <w:szCs w:val="28"/>
              </w:rPr>
            </w:pPr>
            <w:proofErr w:type="spellStart"/>
            <w:r w:rsidRPr="005F4E35">
              <w:rPr>
                <w:sz w:val="28"/>
                <w:szCs w:val="28"/>
              </w:rPr>
              <w:t>testimony</w:t>
            </w:r>
            <w:proofErr w:type="spellEnd"/>
          </w:p>
        </w:tc>
        <w:tc>
          <w:tcPr>
            <w:tcW w:w="2806" w:type="dxa"/>
          </w:tcPr>
          <w:p w14:paraId="3CA68A7B" w14:textId="2641139B" w:rsidR="00B50791" w:rsidRDefault="00B50791" w:rsidP="00B50791">
            <w:pPr>
              <w:spacing w:line="360" w:lineRule="auto"/>
              <w:jc w:val="center"/>
              <w:rPr>
                <w:sz w:val="28"/>
                <w:szCs w:val="28"/>
              </w:rPr>
            </w:pPr>
            <w:r>
              <w:rPr>
                <w:sz w:val="28"/>
                <w:szCs w:val="28"/>
              </w:rPr>
              <w:t>свідчення громадянина</w:t>
            </w:r>
          </w:p>
        </w:tc>
      </w:tr>
      <w:tr w:rsidR="00073788" w14:paraId="74A5EC74" w14:textId="77777777" w:rsidTr="00C918A1">
        <w:trPr>
          <w:trHeight w:val="320"/>
        </w:trPr>
        <w:tc>
          <w:tcPr>
            <w:tcW w:w="1591" w:type="dxa"/>
            <w:vMerge w:val="restart"/>
          </w:tcPr>
          <w:p w14:paraId="744C165B" w14:textId="7A65DF59" w:rsidR="00073788" w:rsidRPr="00C06FC1" w:rsidRDefault="00073788" w:rsidP="00073788">
            <w:pPr>
              <w:spacing w:line="360" w:lineRule="auto"/>
              <w:jc w:val="center"/>
              <w:rPr>
                <w:sz w:val="28"/>
                <w:szCs w:val="28"/>
              </w:rPr>
            </w:pPr>
            <w:proofErr w:type="spellStart"/>
            <w:r w:rsidRPr="005F4E35">
              <w:rPr>
                <w:sz w:val="28"/>
                <w:szCs w:val="28"/>
              </w:rPr>
              <w:t>accident_resolution</w:t>
            </w:r>
            <w:proofErr w:type="spellEnd"/>
          </w:p>
        </w:tc>
        <w:tc>
          <w:tcPr>
            <w:tcW w:w="2978" w:type="dxa"/>
            <w:vMerge w:val="restart"/>
          </w:tcPr>
          <w:p w14:paraId="26029AE5" w14:textId="31364C93" w:rsidR="00073788" w:rsidRDefault="00073788" w:rsidP="00073788">
            <w:pPr>
              <w:spacing w:line="360" w:lineRule="auto"/>
              <w:jc w:val="center"/>
              <w:rPr>
                <w:sz w:val="28"/>
                <w:szCs w:val="28"/>
              </w:rPr>
            </w:pPr>
            <w:r>
              <w:rPr>
                <w:sz w:val="28"/>
                <w:szCs w:val="28"/>
              </w:rPr>
              <w:t>репрезентує постанову</w:t>
            </w:r>
          </w:p>
        </w:tc>
        <w:tc>
          <w:tcPr>
            <w:tcW w:w="1414" w:type="dxa"/>
          </w:tcPr>
          <w:p w14:paraId="4CFD0427" w14:textId="0B2464F8" w:rsidR="00073788" w:rsidRPr="005F4E35" w:rsidRDefault="00073788" w:rsidP="00073788">
            <w:pPr>
              <w:spacing w:line="360" w:lineRule="auto"/>
              <w:jc w:val="center"/>
              <w:rPr>
                <w:sz w:val="28"/>
                <w:szCs w:val="28"/>
              </w:rPr>
            </w:pPr>
            <w:r>
              <w:rPr>
                <w:sz w:val="28"/>
                <w:szCs w:val="28"/>
                <w:lang w:val="en-US"/>
              </w:rPr>
              <w:t>id</w:t>
            </w:r>
          </w:p>
        </w:tc>
        <w:tc>
          <w:tcPr>
            <w:tcW w:w="2806" w:type="dxa"/>
          </w:tcPr>
          <w:p w14:paraId="21953884" w14:textId="0E422F1A" w:rsidR="00073788" w:rsidRDefault="00073788" w:rsidP="00073788">
            <w:pPr>
              <w:spacing w:line="360" w:lineRule="auto"/>
              <w:jc w:val="center"/>
              <w:rPr>
                <w:sz w:val="28"/>
                <w:szCs w:val="28"/>
              </w:rPr>
            </w:pPr>
            <w:proofErr w:type="spellStart"/>
            <w:r w:rsidRPr="005F4E35">
              <w:rPr>
                <w:sz w:val="28"/>
                <w:szCs w:val="28"/>
                <w:lang w:val="en-US"/>
              </w:rPr>
              <w:t>унікальний</w:t>
            </w:r>
            <w:proofErr w:type="spellEnd"/>
            <w:r w:rsidRPr="005F4E35">
              <w:rPr>
                <w:sz w:val="28"/>
                <w:szCs w:val="28"/>
                <w:lang w:val="en-US"/>
              </w:rPr>
              <w:t xml:space="preserve"> </w:t>
            </w:r>
            <w:proofErr w:type="spellStart"/>
            <w:r w:rsidRPr="005F4E35">
              <w:rPr>
                <w:sz w:val="28"/>
                <w:szCs w:val="28"/>
                <w:lang w:val="en-US"/>
              </w:rPr>
              <w:t>ідентифікатор</w:t>
            </w:r>
            <w:proofErr w:type="spellEnd"/>
            <w:r w:rsidRPr="005F4E35">
              <w:rPr>
                <w:sz w:val="28"/>
                <w:szCs w:val="28"/>
                <w:lang w:val="en-US"/>
              </w:rPr>
              <w:t xml:space="preserve"> </w:t>
            </w:r>
            <w:proofErr w:type="spellStart"/>
            <w:r w:rsidRPr="005F4E35">
              <w:rPr>
                <w:sz w:val="28"/>
                <w:szCs w:val="28"/>
                <w:lang w:val="en-US"/>
              </w:rPr>
              <w:t>сутності</w:t>
            </w:r>
            <w:proofErr w:type="spellEnd"/>
          </w:p>
        </w:tc>
      </w:tr>
      <w:tr w:rsidR="00073788" w14:paraId="234FDD6E" w14:textId="77777777" w:rsidTr="00C918A1">
        <w:trPr>
          <w:trHeight w:val="320"/>
        </w:trPr>
        <w:tc>
          <w:tcPr>
            <w:tcW w:w="1591" w:type="dxa"/>
            <w:vMerge/>
          </w:tcPr>
          <w:p w14:paraId="1B187142" w14:textId="77777777" w:rsidR="00073788" w:rsidRPr="005F4E35" w:rsidRDefault="00073788" w:rsidP="00073788">
            <w:pPr>
              <w:spacing w:line="360" w:lineRule="auto"/>
              <w:jc w:val="center"/>
              <w:rPr>
                <w:sz w:val="28"/>
                <w:szCs w:val="28"/>
              </w:rPr>
            </w:pPr>
          </w:p>
        </w:tc>
        <w:tc>
          <w:tcPr>
            <w:tcW w:w="2978" w:type="dxa"/>
            <w:vMerge/>
          </w:tcPr>
          <w:p w14:paraId="13BDBA69" w14:textId="77777777" w:rsidR="00073788" w:rsidRDefault="00073788" w:rsidP="00073788">
            <w:pPr>
              <w:spacing w:line="360" w:lineRule="auto"/>
              <w:jc w:val="center"/>
              <w:rPr>
                <w:sz w:val="28"/>
                <w:szCs w:val="28"/>
              </w:rPr>
            </w:pPr>
          </w:p>
        </w:tc>
        <w:tc>
          <w:tcPr>
            <w:tcW w:w="1414" w:type="dxa"/>
          </w:tcPr>
          <w:p w14:paraId="70A501EB" w14:textId="49EE7C42" w:rsidR="00073788" w:rsidRDefault="00073788" w:rsidP="00073788">
            <w:pPr>
              <w:spacing w:line="360" w:lineRule="auto"/>
              <w:jc w:val="center"/>
              <w:rPr>
                <w:sz w:val="28"/>
                <w:szCs w:val="28"/>
                <w:lang w:val="en-US"/>
              </w:rPr>
            </w:pPr>
            <w:proofErr w:type="spellStart"/>
            <w:r w:rsidRPr="005F4E35">
              <w:rPr>
                <w:sz w:val="28"/>
                <w:szCs w:val="28"/>
              </w:rPr>
              <w:t>series</w:t>
            </w:r>
            <w:proofErr w:type="spellEnd"/>
          </w:p>
        </w:tc>
        <w:tc>
          <w:tcPr>
            <w:tcW w:w="2806" w:type="dxa"/>
          </w:tcPr>
          <w:p w14:paraId="054781EC" w14:textId="5D21CBC3" w:rsidR="00073788" w:rsidRPr="005F4E35" w:rsidRDefault="00073788" w:rsidP="00073788">
            <w:pPr>
              <w:spacing w:line="360" w:lineRule="auto"/>
              <w:jc w:val="center"/>
              <w:rPr>
                <w:sz w:val="28"/>
                <w:szCs w:val="28"/>
                <w:lang w:val="en-US"/>
              </w:rPr>
            </w:pPr>
            <w:r>
              <w:rPr>
                <w:sz w:val="28"/>
                <w:szCs w:val="28"/>
              </w:rPr>
              <w:t>серія документу протоколу</w:t>
            </w:r>
          </w:p>
        </w:tc>
      </w:tr>
      <w:tr w:rsidR="00073788" w14:paraId="68947C64" w14:textId="77777777" w:rsidTr="00C918A1">
        <w:trPr>
          <w:trHeight w:val="320"/>
        </w:trPr>
        <w:tc>
          <w:tcPr>
            <w:tcW w:w="1591" w:type="dxa"/>
            <w:vMerge/>
          </w:tcPr>
          <w:p w14:paraId="6B907CF3" w14:textId="77777777" w:rsidR="00073788" w:rsidRPr="005F4E35" w:rsidRDefault="00073788" w:rsidP="00073788">
            <w:pPr>
              <w:spacing w:line="360" w:lineRule="auto"/>
              <w:jc w:val="center"/>
              <w:rPr>
                <w:sz w:val="28"/>
                <w:szCs w:val="28"/>
              </w:rPr>
            </w:pPr>
          </w:p>
        </w:tc>
        <w:tc>
          <w:tcPr>
            <w:tcW w:w="2978" w:type="dxa"/>
            <w:vMerge/>
          </w:tcPr>
          <w:p w14:paraId="211661E0" w14:textId="77777777" w:rsidR="00073788" w:rsidRDefault="00073788" w:rsidP="00073788">
            <w:pPr>
              <w:spacing w:line="360" w:lineRule="auto"/>
              <w:jc w:val="center"/>
              <w:rPr>
                <w:sz w:val="28"/>
                <w:szCs w:val="28"/>
              </w:rPr>
            </w:pPr>
          </w:p>
        </w:tc>
        <w:tc>
          <w:tcPr>
            <w:tcW w:w="1414" w:type="dxa"/>
          </w:tcPr>
          <w:p w14:paraId="72B5A1EB" w14:textId="2374EB63" w:rsidR="00073788" w:rsidRPr="005F4E35" w:rsidRDefault="00073788" w:rsidP="00073788">
            <w:pPr>
              <w:spacing w:line="360" w:lineRule="auto"/>
              <w:jc w:val="center"/>
              <w:rPr>
                <w:sz w:val="28"/>
                <w:szCs w:val="28"/>
              </w:rPr>
            </w:pPr>
            <w:proofErr w:type="spellStart"/>
            <w:r w:rsidRPr="005F4E35">
              <w:rPr>
                <w:sz w:val="28"/>
                <w:szCs w:val="28"/>
              </w:rPr>
              <w:t>number</w:t>
            </w:r>
            <w:proofErr w:type="spellEnd"/>
          </w:p>
        </w:tc>
        <w:tc>
          <w:tcPr>
            <w:tcW w:w="2806" w:type="dxa"/>
          </w:tcPr>
          <w:p w14:paraId="3D11A284" w14:textId="5776ED62" w:rsidR="00073788" w:rsidRDefault="00073788" w:rsidP="00073788">
            <w:pPr>
              <w:spacing w:line="360" w:lineRule="auto"/>
              <w:jc w:val="center"/>
              <w:rPr>
                <w:sz w:val="28"/>
                <w:szCs w:val="28"/>
              </w:rPr>
            </w:pPr>
            <w:r>
              <w:rPr>
                <w:sz w:val="28"/>
                <w:szCs w:val="28"/>
              </w:rPr>
              <w:t>номер документу протоколу</w:t>
            </w:r>
          </w:p>
        </w:tc>
      </w:tr>
      <w:tr w:rsidR="00073788" w14:paraId="382E6F71" w14:textId="77777777" w:rsidTr="00C918A1">
        <w:trPr>
          <w:trHeight w:val="320"/>
        </w:trPr>
        <w:tc>
          <w:tcPr>
            <w:tcW w:w="1591" w:type="dxa"/>
            <w:vMerge/>
          </w:tcPr>
          <w:p w14:paraId="014F6172" w14:textId="77777777" w:rsidR="00073788" w:rsidRPr="005F4E35" w:rsidRDefault="00073788" w:rsidP="00073788">
            <w:pPr>
              <w:spacing w:line="360" w:lineRule="auto"/>
              <w:jc w:val="center"/>
              <w:rPr>
                <w:sz w:val="28"/>
                <w:szCs w:val="28"/>
              </w:rPr>
            </w:pPr>
          </w:p>
        </w:tc>
        <w:tc>
          <w:tcPr>
            <w:tcW w:w="2978" w:type="dxa"/>
            <w:vMerge/>
          </w:tcPr>
          <w:p w14:paraId="5D5A1579" w14:textId="77777777" w:rsidR="00073788" w:rsidRDefault="00073788" w:rsidP="00073788">
            <w:pPr>
              <w:spacing w:line="360" w:lineRule="auto"/>
              <w:jc w:val="center"/>
              <w:rPr>
                <w:sz w:val="28"/>
                <w:szCs w:val="28"/>
              </w:rPr>
            </w:pPr>
          </w:p>
        </w:tc>
        <w:tc>
          <w:tcPr>
            <w:tcW w:w="1414" w:type="dxa"/>
          </w:tcPr>
          <w:p w14:paraId="63F6B299" w14:textId="68761FDC" w:rsidR="00073788" w:rsidRPr="005F4E35" w:rsidRDefault="00073788" w:rsidP="00073788">
            <w:pPr>
              <w:spacing w:line="360" w:lineRule="auto"/>
              <w:jc w:val="center"/>
              <w:rPr>
                <w:sz w:val="28"/>
                <w:szCs w:val="28"/>
              </w:rPr>
            </w:pPr>
            <w:proofErr w:type="spellStart"/>
            <w:r w:rsidRPr="005F4E35">
              <w:rPr>
                <w:sz w:val="28"/>
                <w:szCs w:val="28"/>
              </w:rPr>
              <w:t>time_of_consideration</w:t>
            </w:r>
            <w:proofErr w:type="spellEnd"/>
          </w:p>
        </w:tc>
        <w:tc>
          <w:tcPr>
            <w:tcW w:w="2806" w:type="dxa"/>
          </w:tcPr>
          <w:p w14:paraId="0A2E959D" w14:textId="16B124A6" w:rsidR="00073788" w:rsidRDefault="00073788" w:rsidP="00073788">
            <w:pPr>
              <w:spacing w:line="360" w:lineRule="auto"/>
              <w:jc w:val="center"/>
              <w:rPr>
                <w:sz w:val="28"/>
                <w:szCs w:val="28"/>
              </w:rPr>
            </w:pPr>
            <w:r>
              <w:rPr>
                <w:sz w:val="28"/>
                <w:szCs w:val="28"/>
              </w:rPr>
              <w:t>час та дата розгляду порушення та складання протоколу</w:t>
            </w:r>
          </w:p>
        </w:tc>
      </w:tr>
    </w:tbl>
    <w:p w14:paraId="0BE45EB4" w14:textId="0CAD74FB" w:rsidR="00073788" w:rsidRDefault="00073788">
      <w:pPr>
        <w:spacing w:line="360" w:lineRule="auto"/>
        <w:ind w:firstLine="709"/>
        <w:jc w:val="both"/>
        <w:rPr>
          <w:sz w:val="28"/>
          <w:szCs w:val="28"/>
        </w:rPr>
      </w:pPr>
    </w:p>
    <w:p w14:paraId="756D84FE" w14:textId="77777777" w:rsidR="00073788" w:rsidRDefault="00073788">
      <w:pPr>
        <w:rPr>
          <w:sz w:val="28"/>
          <w:szCs w:val="28"/>
        </w:rPr>
      </w:pPr>
      <w:r>
        <w:rPr>
          <w:sz w:val="28"/>
          <w:szCs w:val="28"/>
        </w:rPr>
        <w:br w:type="page"/>
      </w:r>
    </w:p>
    <w:p w14:paraId="7394D2BC" w14:textId="77777777" w:rsidR="00073788" w:rsidRDefault="00073788" w:rsidP="00073788">
      <w:pPr>
        <w:spacing w:line="360" w:lineRule="auto"/>
        <w:ind w:firstLine="709"/>
        <w:jc w:val="both"/>
        <w:rPr>
          <w:sz w:val="28"/>
          <w:szCs w:val="28"/>
        </w:rPr>
      </w:pPr>
      <w:r w:rsidRPr="00336D78">
        <w:rPr>
          <w:sz w:val="28"/>
          <w:szCs w:val="28"/>
        </w:rPr>
        <w:lastRenderedPageBreak/>
        <w:t>Продовження таблиці 3.1</w:t>
      </w:r>
    </w:p>
    <w:tbl>
      <w:tblPr>
        <w:tblW w:w="878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91"/>
        <w:gridCol w:w="2978"/>
        <w:gridCol w:w="1414"/>
        <w:gridCol w:w="2806"/>
      </w:tblGrid>
      <w:tr w:rsidR="00073788" w14:paraId="06CC5F07" w14:textId="77777777" w:rsidTr="0029254A">
        <w:trPr>
          <w:trHeight w:val="320"/>
        </w:trPr>
        <w:tc>
          <w:tcPr>
            <w:tcW w:w="1591" w:type="dxa"/>
            <w:vAlign w:val="center"/>
          </w:tcPr>
          <w:p w14:paraId="2F656EB5" w14:textId="77777777" w:rsidR="00073788" w:rsidRDefault="00073788" w:rsidP="0029254A">
            <w:pPr>
              <w:spacing w:line="360" w:lineRule="auto"/>
              <w:jc w:val="center"/>
              <w:rPr>
                <w:sz w:val="28"/>
                <w:szCs w:val="28"/>
              </w:rPr>
            </w:pPr>
            <w:r>
              <w:rPr>
                <w:sz w:val="28"/>
                <w:szCs w:val="28"/>
              </w:rPr>
              <w:t>Назва сутності</w:t>
            </w:r>
          </w:p>
        </w:tc>
        <w:tc>
          <w:tcPr>
            <w:tcW w:w="2978" w:type="dxa"/>
            <w:vAlign w:val="center"/>
          </w:tcPr>
          <w:p w14:paraId="6154EBB2" w14:textId="77777777" w:rsidR="00073788" w:rsidRDefault="00073788" w:rsidP="0029254A">
            <w:pPr>
              <w:spacing w:line="360" w:lineRule="auto"/>
              <w:jc w:val="center"/>
              <w:rPr>
                <w:sz w:val="28"/>
                <w:szCs w:val="28"/>
              </w:rPr>
            </w:pPr>
            <w:r>
              <w:rPr>
                <w:sz w:val="28"/>
                <w:szCs w:val="28"/>
              </w:rPr>
              <w:t>Опис сутності</w:t>
            </w:r>
          </w:p>
        </w:tc>
        <w:tc>
          <w:tcPr>
            <w:tcW w:w="1414" w:type="dxa"/>
            <w:vAlign w:val="center"/>
          </w:tcPr>
          <w:p w14:paraId="11E2F29E" w14:textId="77777777" w:rsidR="00073788" w:rsidRDefault="00073788" w:rsidP="0029254A">
            <w:pPr>
              <w:spacing w:line="360" w:lineRule="auto"/>
              <w:jc w:val="center"/>
              <w:rPr>
                <w:sz w:val="28"/>
                <w:szCs w:val="28"/>
              </w:rPr>
            </w:pPr>
            <w:r>
              <w:rPr>
                <w:sz w:val="28"/>
                <w:szCs w:val="28"/>
              </w:rPr>
              <w:t>Атрибути</w:t>
            </w:r>
          </w:p>
        </w:tc>
        <w:tc>
          <w:tcPr>
            <w:tcW w:w="2806" w:type="dxa"/>
            <w:vAlign w:val="center"/>
          </w:tcPr>
          <w:p w14:paraId="4A8260E7" w14:textId="77777777" w:rsidR="00073788" w:rsidRDefault="00073788" w:rsidP="0029254A">
            <w:pPr>
              <w:spacing w:line="360" w:lineRule="auto"/>
              <w:jc w:val="center"/>
              <w:rPr>
                <w:sz w:val="28"/>
                <w:szCs w:val="28"/>
              </w:rPr>
            </w:pPr>
            <w:r>
              <w:rPr>
                <w:sz w:val="28"/>
                <w:szCs w:val="28"/>
              </w:rPr>
              <w:t>Опис атрибутів</w:t>
            </w:r>
          </w:p>
        </w:tc>
      </w:tr>
      <w:tr w:rsidR="00073788" w14:paraId="48319AA6" w14:textId="77777777" w:rsidTr="00465E1D">
        <w:trPr>
          <w:trHeight w:val="320"/>
        </w:trPr>
        <w:tc>
          <w:tcPr>
            <w:tcW w:w="1591" w:type="dxa"/>
            <w:vMerge w:val="restart"/>
            <w:vAlign w:val="center"/>
          </w:tcPr>
          <w:p w14:paraId="366B28B9" w14:textId="77777777" w:rsidR="00073788" w:rsidRDefault="00073788" w:rsidP="00073788">
            <w:pPr>
              <w:spacing w:line="360" w:lineRule="auto"/>
              <w:jc w:val="center"/>
              <w:rPr>
                <w:sz w:val="28"/>
                <w:szCs w:val="28"/>
              </w:rPr>
            </w:pPr>
          </w:p>
        </w:tc>
        <w:tc>
          <w:tcPr>
            <w:tcW w:w="2978" w:type="dxa"/>
            <w:vMerge w:val="restart"/>
            <w:vAlign w:val="center"/>
          </w:tcPr>
          <w:p w14:paraId="4806005F" w14:textId="77777777" w:rsidR="00073788" w:rsidRDefault="00073788" w:rsidP="00073788">
            <w:pPr>
              <w:spacing w:line="360" w:lineRule="auto"/>
              <w:jc w:val="center"/>
              <w:rPr>
                <w:sz w:val="28"/>
                <w:szCs w:val="28"/>
              </w:rPr>
            </w:pPr>
          </w:p>
        </w:tc>
        <w:tc>
          <w:tcPr>
            <w:tcW w:w="1414" w:type="dxa"/>
          </w:tcPr>
          <w:p w14:paraId="29491B13" w14:textId="3C2A0E92" w:rsidR="00073788" w:rsidRDefault="00073788" w:rsidP="00073788">
            <w:pPr>
              <w:spacing w:line="360" w:lineRule="auto"/>
              <w:jc w:val="center"/>
              <w:rPr>
                <w:sz w:val="28"/>
                <w:szCs w:val="28"/>
              </w:rPr>
            </w:pPr>
            <w:proofErr w:type="spellStart"/>
            <w:r w:rsidRPr="005F4E35">
              <w:rPr>
                <w:sz w:val="28"/>
                <w:szCs w:val="28"/>
              </w:rPr>
              <w:t>time_of_entry_into_force</w:t>
            </w:r>
            <w:proofErr w:type="spellEnd"/>
          </w:p>
        </w:tc>
        <w:tc>
          <w:tcPr>
            <w:tcW w:w="2806" w:type="dxa"/>
          </w:tcPr>
          <w:p w14:paraId="74A06437" w14:textId="347DC112" w:rsidR="00073788" w:rsidRDefault="00073788" w:rsidP="00073788">
            <w:pPr>
              <w:spacing w:line="360" w:lineRule="auto"/>
              <w:jc w:val="center"/>
              <w:rPr>
                <w:sz w:val="28"/>
                <w:szCs w:val="28"/>
              </w:rPr>
            </w:pPr>
            <w:r>
              <w:rPr>
                <w:sz w:val="28"/>
                <w:szCs w:val="28"/>
              </w:rPr>
              <w:t>час та дата надбання постанови законної сили</w:t>
            </w:r>
          </w:p>
        </w:tc>
      </w:tr>
      <w:tr w:rsidR="00073788" w14:paraId="30D4623B" w14:textId="77777777" w:rsidTr="00465E1D">
        <w:trPr>
          <w:trHeight w:val="320"/>
        </w:trPr>
        <w:tc>
          <w:tcPr>
            <w:tcW w:w="1591" w:type="dxa"/>
            <w:vMerge/>
            <w:vAlign w:val="center"/>
          </w:tcPr>
          <w:p w14:paraId="48E06C0C" w14:textId="77777777" w:rsidR="00073788" w:rsidRDefault="00073788" w:rsidP="00073788">
            <w:pPr>
              <w:spacing w:line="360" w:lineRule="auto"/>
              <w:jc w:val="center"/>
              <w:rPr>
                <w:sz w:val="28"/>
                <w:szCs w:val="28"/>
              </w:rPr>
            </w:pPr>
          </w:p>
        </w:tc>
        <w:tc>
          <w:tcPr>
            <w:tcW w:w="2978" w:type="dxa"/>
            <w:vMerge/>
            <w:vAlign w:val="center"/>
          </w:tcPr>
          <w:p w14:paraId="649DDDA0" w14:textId="77777777" w:rsidR="00073788" w:rsidRDefault="00073788" w:rsidP="00073788">
            <w:pPr>
              <w:spacing w:line="360" w:lineRule="auto"/>
              <w:jc w:val="center"/>
              <w:rPr>
                <w:sz w:val="28"/>
                <w:szCs w:val="28"/>
              </w:rPr>
            </w:pPr>
          </w:p>
        </w:tc>
        <w:tc>
          <w:tcPr>
            <w:tcW w:w="1414" w:type="dxa"/>
          </w:tcPr>
          <w:p w14:paraId="174C3817" w14:textId="5EC92DD3" w:rsidR="00073788" w:rsidRPr="005F4E35" w:rsidRDefault="00073788" w:rsidP="00073788">
            <w:pPr>
              <w:spacing w:line="360" w:lineRule="auto"/>
              <w:jc w:val="center"/>
              <w:rPr>
                <w:sz w:val="28"/>
                <w:szCs w:val="28"/>
              </w:rPr>
            </w:pPr>
            <w:proofErr w:type="spellStart"/>
            <w:r w:rsidRPr="005F4E35">
              <w:rPr>
                <w:sz w:val="28"/>
                <w:szCs w:val="28"/>
              </w:rPr>
              <w:t>violation_id</w:t>
            </w:r>
            <w:proofErr w:type="spellEnd"/>
          </w:p>
        </w:tc>
        <w:tc>
          <w:tcPr>
            <w:tcW w:w="2806" w:type="dxa"/>
          </w:tcPr>
          <w:p w14:paraId="62109296" w14:textId="66EFE0ED" w:rsidR="00073788" w:rsidRDefault="00073788" w:rsidP="00073788">
            <w:pPr>
              <w:spacing w:line="360" w:lineRule="auto"/>
              <w:jc w:val="center"/>
              <w:rPr>
                <w:sz w:val="28"/>
                <w:szCs w:val="28"/>
              </w:rPr>
            </w:pPr>
            <w:r>
              <w:rPr>
                <w:sz w:val="28"/>
                <w:szCs w:val="28"/>
              </w:rPr>
              <w:t>ідентифікатор порушення, за яким складалася постанова</w:t>
            </w:r>
          </w:p>
        </w:tc>
      </w:tr>
      <w:tr w:rsidR="00073788" w14:paraId="6403D080" w14:textId="77777777" w:rsidTr="00465E1D">
        <w:trPr>
          <w:trHeight w:val="320"/>
        </w:trPr>
        <w:tc>
          <w:tcPr>
            <w:tcW w:w="1591" w:type="dxa"/>
            <w:vMerge/>
            <w:vAlign w:val="center"/>
          </w:tcPr>
          <w:p w14:paraId="6B274574" w14:textId="77777777" w:rsidR="00073788" w:rsidRDefault="00073788" w:rsidP="00073788">
            <w:pPr>
              <w:spacing w:line="360" w:lineRule="auto"/>
              <w:jc w:val="center"/>
              <w:rPr>
                <w:sz w:val="28"/>
                <w:szCs w:val="28"/>
              </w:rPr>
            </w:pPr>
          </w:p>
        </w:tc>
        <w:tc>
          <w:tcPr>
            <w:tcW w:w="2978" w:type="dxa"/>
            <w:vMerge/>
            <w:vAlign w:val="center"/>
          </w:tcPr>
          <w:p w14:paraId="5CA05D3D" w14:textId="77777777" w:rsidR="00073788" w:rsidRDefault="00073788" w:rsidP="00073788">
            <w:pPr>
              <w:spacing w:line="360" w:lineRule="auto"/>
              <w:jc w:val="center"/>
              <w:rPr>
                <w:sz w:val="28"/>
                <w:szCs w:val="28"/>
              </w:rPr>
            </w:pPr>
          </w:p>
        </w:tc>
        <w:tc>
          <w:tcPr>
            <w:tcW w:w="1414" w:type="dxa"/>
          </w:tcPr>
          <w:p w14:paraId="0F25CECC" w14:textId="0162B3B1" w:rsidR="00073788" w:rsidRPr="005F4E35" w:rsidRDefault="00073788" w:rsidP="00073788">
            <w:pPr>
              <w:spacing w:line="360" w:lineRule="auto"/>
              <w:jc w:val="center"/>
              <w:rPr>
                <w:sz w:val="28"/>
                <w:szCs w:val="28"/>
              </w:rPr>
            </w:pPr>
            <w:proofErr w:type="spellStart"/>
            <w:r w:rsidRPr="005F4E35">
              <w:rPr>
                <w:sz w:val="28"/>
                <w:szCs w:val="28"/>
              </w:rPr>
              <w:t>police_officer_id</w:t>
            </w:r>
            <w:proofErr w:type="spellEnd"/>
          </w:p>
        </w:tc>
        <w:tc>
          <w:tcPr>
            <w:tcW w:w="2806" w:type="dxa"/>
          </w:tcPr>
          <w:p w14:paraId="387B0F39" w14:textId="42944413" w:rsidR="00073788" w:rsidRDefault="00073788" w:rsidP="00073788">
            <w:pPr>
              <w:spacing w:line="360" w:lineRule="auto"/>
              <w:jc w:val="center"/>
              <w:rPr>
                <w:sz w:val="28"/>
                <w:szCs w:val="28"/>
              </w:rPr>
            </w:pPr>
            <w:r>
              <w:rPr>
                <w:sz w:val="28"/>
                <w:szCs w:val="28"/>
              </w:rPr>
              <w:t>ідентифікатор поліцейського, який складав постанову</w:t>
            </w:r>
          </w:p>
        </w:tc>
      </w:tr>
      <w:tr w:rsidR="00073788" w14:paraId="1E1B503B" w14:textId="77777777" w:rsidTr="00465E1D">
        <w:trPr>
          <w:trHeight w:val="320"/>
        </w:trPr>
        <w:tc>
          <w:tcPr>
            <w:tcW w:w="1591" w:type="dxa"/>
            <w:vMerge/>
            <w:vAlign w:val="center"/>
          </w:tcPr>
          <w:p w14:paraId="05B0C1A9" w14:textId="77777777" w:rsidR="00073788" w:rsidRDefault="00073788" w:rsidP="00073788">
            <w:pPr>
              <w:spacing w:line="360" w:lineRule="auto"/>
              <w:jc w:val="center"/>
              <w:rPr>
                <w:sz w:val="28"/>
                <w:szCs w:val="28"/>
              </w:rPr>
            </w:pPr>
          </w:p>
        </w:tc>
        <w:tc>
          <w:tcPr>
            <w:tcW w:w="2978" w:type="dxa"/>
            <w:vMerge/>
            <w:vAlign w:val="center"/>
          </w:tcPr>
          <w:p w14:paraId="6902158F" w14:textId="77777777" w:rsidR="00073788" w:rsidRDefault="00073788" w:rsidP="00073788">
            <w:pPr>
              <w:spacing w:line="360" w:lineRule="auto"/>
              <w:jc w:val="center"/>
              <w:rPr>
                <w:sz w:val="28"/>
                <w:szCs w:val="28"/>
              </w:rPr>
            </w:pPr>
          </w:p>
        </w:tc>
        <w:tc>
          <w:tcPr>
            <w:tcW w:w="1414" w:type="dxa"/>
          </w:tcPr>
          <w:p w14:paraId="1001EC63" w14:textId="0C909D20" w:rsidR="00073788" w:rsidRPr="005F4E35" w:rsidRDefault="00073788" w:rsidP="00073788">
            <w:pPr>
              <w:spacing w:line="360" w:lineRule="auto"/>
              <w:jc w:val="center"/>
              <w:rPr>
                <w:sz w:val="28"/>
                <w:szCs w:val="28"/>
              </w:rPr>
            </w:pPr>
            <w:proofErr w:type="spellStart"/>
            <w:r w:rsidRPr="005F4E35">
              <w:rPr>
                <w:sz w:val="28"/>
                <w:szCs w:val="28"/>
              </w:rPr>
              <w:t>location_id</w:t>
            </w:r>
            <w:proofErr w:type="spellEnd"/>
          </w:p>
        </w:tc>
        <w:tc>
          <w:tcPr>
            <w:tcW w:w="2806" w:type="dxa"/>
          </w:tcPr>
          <w:p w14:paraId="34D658D9" w14:textId="22E88901" w:rsidR="00073788" w:rsidRDefault="00073788" w:rsidP="00073788">
            <w:pPr>
              <w:spacing w:line="360" w:lineRule="auto"/>
              <w:jc w:val="center"/>
              <w:rPr>
                <w:sz w:val="28"/>
                <w:szCs w:val="28"/>
              </w:rPr>
            </w:pPr>
            <w:r>
              <w:rPr>
                <w:sz w:val="28"/>
                <w:szCs w:val="28"/>
              </w:rPr>
              <w:t>ідентифікатор місця складання постанови</w:t>
            </w:r>
          </w:p>
        </w:tc>
      </w:tr>
      <w:tr w:rsidR="00073788" w14:paraId="27AF1C97" w14:textId="77777777" w:rsidTr="00ED7424">
        <w:trPr>
          <w:trHeight w:val="320"/>
        </w:trPr>
        <w:tc>
          <w:tcPr>
            <w:tcW w:w="1591" w:type="dxa"/>
            <w:vMerge w:val="restart"/>
          </w:tcPr>
          <w:p w14:paraId="3BF4C24B" w14:textId="58B3BDBC" w:rsidR="00073788" w:rsidRDefault="00073788" w:rsidP="00073788">
            <w:pPr>
              <w:spacing w:line="360" w:lineRule="auto"/>
              <w:jc w:val="center"/>
              <w:rPr>
                <w:sz w:val="28"/>
                <w:szCs w:val="28"/>
              </w:rPr>
            </w:pPr>
            <w:proofErr w:type="spellStart"/>
            <w:r w:rsidRPr="006B7EB1">
              <w:rPr>
                <w:sz w:val="28"/>
                <w:szCs w:val="28"/>
              </w:rPr>
              <w:t>region</w:t>
            </w:r>
            <w:proofErr w:type="spellEnd"/>
          </w:p>
        </w:tc>
        <w:tc>
          <w:tcPr>
            <w:tcW w:w="2978" w:type="dxa"/>
            <w:vMerge w:val="restart"/>
          </w:tcPr>
          <w:p w14:paraId="37CE955B" w14:textId="0282C385" w:rsidR="00073788" w:rsidRDefault="00073788" w:rsidP="00073788">
            <w:pPr>
              <w:spacing w:line="360" w:lineRule="auto"/>
              <w:jc w:val="center"/>
              <w:rPr>
                <w:sz w:val="28"/>
                <w:szCs w:val="28"/>
              </w:rPr>
            </w:pPr>
            <w:r>
              <w:rPr>
                <w:sz w:val="28"/>
                <w:szCs w:val="28"/>
              </w:rPr>
              <w:t>репрезентує область України</w:t>
            </w:r>
          </w:p>
        </w:tc>
        <w:tc>
          <w:tcPr>
            <w:tcW w:w="1414" w:type="dxa"/>
          </w:tcPr>
          <w:p w14:paraId="0B44A34C" w14:textId="6D938035" w:rsidR="00073788" w:rsidRPr="005F4E35" w:rsidRDefault="00073788" w:rsidP="00073788">
            <w:pPr>
              <w:spacing w:line="360" w:lineRule="auto"/>
              <w:jc w:val="center"/>
              <w:rPr>
                <w:sz w:val="28"/>
                <w:szCs w:val="28"/>
              </w:rPr>
            </w:pPr>
            <w:r>
              <w:rPr>
                <w:sz w:val="28"/>
                <w:szCs w:val="28"/>
                <w:lang w:val="en-US"/>
              </w:rPr>
              <w:t>id</w:t>
            </w:r>
          </w:p>
        </w:tc>
        <w:tc>
          <w:tcPr>
            <w:tcW w:w="2806" w:type="dxa"/>
          </w:tcPr>
          <w:p w14:paraId="633948EA" w14:textId="4EAA689E" w:rsidR="00073788" w:rsidRDefault="00073788" w:rsidP="00073788">
            <w:pPr>
              <w:spacing w:line="360" w:lineRule="auto"/>
              <w:jc w:val="center"/>
              <w:rPr>
                <w:sz w:val="28"/>
                <w:szCs w:val="28"/>
              </w:rPr>
            </w:pPr>
            <w:proofErr w:type="spellStart"/>
            <w:r w:rsidRPr="006B7EB1">
              <w:rPr>
                <w:sz w:val="28"/>
                <w:szCs w:val="28"/>
                <w:lang w:val="en-US"/>
              </w:rPr>
              <w:t>унікальний</w:t>
            </w:r>
            <w:proofErr w:type="spellEnd"/>
            <w:r w:rsidRPr="006B7EB1">
              <w:rPr>
                <w:sz w:val="28"/>
                <w:szCs w:val="28"/>
                <w:lang w:val="en-US"/>
              </w:rPr>
              <w:t xml:space="preserve"> </w:t>
            </w:r>
            <w:proofErr w:type="spellStart"/>
            <w:r w:rsidRPr="006B7EB1">
              <w:rPr>
                <w:sz w:val="28"/>
                <w:szCs w:val="28"/>
                <w:lang w:val="en-US"/>
              </w:rPr>
              <w:t>ідентифікатор</w:t>
            </w:r>
            <w:proofErr w:type="spellEnd"/>
            <w:r w:rsidRPr="006B7EB1">
              <w:rPr>
                <w:sz w:val="28"/>
                <w:szCs w:val="28"/>
                <w:lang w:val="en-US"/>
              </w:rPr>
              <w:t xml:space="preserve"> </w:t>
            </w:r>
            <w:proofErr w:type="spellStart"/>
            <w:r w:rsidRPr="006B7EB1">
              <w:rPr>
                <w:sz w:val="28"/>
                <w:szCs w:val="28"/>
                <w:lang w:val="en-US"/>
              </w:rPr>
              <w:t>сутності</w:t>
            </w:r>
            <w:proofErr w:type="spellEnd"/>
          </w:p>
        </w:tc>
      </w:tr>
      <w:tr w:rsidR="00073788" w14:paraId="75BD0718" w14:textId="77777777" w:rsidTr="00ED7424">
        <w:trPr>
          <w:trHeight w:val="320"/>
        </w:trPr>
        <w:tc>
          <w:tcPr>
            <w:tcW w:w="1591" w:type="dxa"/>
            <w:vMerge/>
          </w:tcPr>
          <w:p w14:paraId="1F4B2D6D" w14:textId="77777777" w:rsidR="00073788" w:rsidRPr="006B7EB1" w:rsidRDefault="00073788" w:rsidP="00073788">
            <w:pPr>
              <w:spacing w:line="360" w:lineRule="auto"/>
              <w:jc w:val="center"/>
              <w:rPr>
                <w:sz w:val="28"/>
                <w:szCs w:val="28"/>
              </w:rPr>
            </w:pPr>
          </w:p>
        </w:tc>
        <w:tc>
          <w:tcPr>
            <w:tcW w:w="2978" w:type="dxa"/>
            <w:vMerge/>
          </w:tcPr>
          <w:p w14:paraId="221A7721" w14:textId="77777777" w:rsidR="00073788" w:rsidRDefault="00073788" w:rsidP="00073788">
            <w:pPr>
              <w:spacing w:line="360" w:lineRule="auto"/>
              <w:jc w:val="center"/>
              <w:rPr>
                <w:sz w:val="28"/>
                <w:szCs w:val="28"/>
              </w:rPr>
            </w:pPr>
          </w:p>
        </w:tc>
        <w:tc>
          <w:tcPr>
            <w:tcW w:w="1414" w:type="dxa"/>
          </w:tcPr>
          <w:p w14:paraId="6C59003B" w14:textId="6FC62BA3" w:rsidR="00073788" w:rsidRDefault="00073788" w:rsidP="00073788">
            <w:pPr>
              <w:spacing w:line="360" w:lineRule="auto"/>
              <w:jc w:val="center"/>
              <w:rPr>
                <w:sz w:val="28"/>
                <w:szCs w:val="28"/>
                <w:lang w:val="en-US"/>
              </w:rPr>
            </w:pPr>
            <w:proofErr w:type="spellStart"/>
            <w:r w:rsidRPr="006B7EB1">
              <w:rPr>
                <w:sz w:val="28"/>
                <w:szCs w:val="28"/>
              </w:rPr>
              <w:t>region_name</w:t>
            </w:r>
            <w:proofErr w:type="spellEnd"/>
          </w:p>
        </w:tc>
        <w:tc>
          <w:tcPr>
            <w:tcW w:w="2806" w:type="dxa"/>
          </w:tcPr>
          <w:p w14:paraId="2D6AD012" w14:textId="2084F93D" w:rsidR="00073788" w:rsidRPr="006B7EB1" w:rsidRDefault="00073788" w:rsidP="00073788">
            <w:pPr>
              <w:spacing w:line="360" w:lineRule="auto"/>
              <w:jc w:val="center"/>
              <w:rPr>
                <w:sz w:val="28"/>
                <w:szCs w:val="28"/>
                <w:lang w:val="en-US"/>
              </w:rPr>
            </w:pPr>
            <w:r>
              <w:rPr>
                <w:sz w:val="28"/>
                <w:szCs w:val="28"/>
              </w:rPr>
              <w:t>назва області</w:t>
            </w:r>
          </w:p>
        </w:tc>
      </w:tr>
      <w:tr w:rsidR="00073788" w14:paraId="76DE5903" w14:textId="77777777" w:rsidTr="00ED7424">
        <w:trPr>
          <w:trHeight w:val="320"/>
        </w:trPr>
        <w:tc>
          <w:tcPr>
            <w:tcW w:w="1591" w:type="dxa"/>
            <w:vMerge/>
          </w:tcPr>
          <w:p w14:paraId="69BEF762" w14:textId="77777777" w:rsidR="00073788" w:rsidRPr="006B7EB1" w:rsidRDefault="00073788" w:rsidP="00073788">
            <w:pPr>
              <w:spacing w:line="360" w:lineRule="auto"/>
              <w:jc w:val="center"/>
              <w:rPr>
                <w:sz w:val="28"/>
                <w:szCs w:val="28"/>
              </w:rPr>
            </w:pPr>
          </w:p>
        </w:tc>
        <w:tc>
          <w:tcPr>
            <w:tcW w:w="2978" w:type="dxa"/>
            <w:vMerge/>
          </w:tcPr>
          <w:p w14:paraId="5E254A0F" w14:textId="77777777" w:rsidR="00073788" w:rsidRDefault="00073788" w:rsidP="00073788">
            <w:pPr>
              <w:spacing w:line="360" w:lineRule="auto"/>
              <w:jc w:val="center"/>
              <w:rPr>
                <w:sz w:val="28"/>
                <w:szCs w:val="28"/>
              </w:rPr>
            </w:pPr>
          </w:p>
        </w:tc>
        <w:tc>
          <w:tcPr>
            <w:tcW w:w="1414" w:type="dxa"/>
          </w:tcPr>
          <w:p w14:paraId="57970B06" w14:textId="4B09BEA0" w:rsidR="00073788" w:rsidRPr="006B7EB1" w:rsidRDefault="00073788" w:rsidP="00073788">
            <w:pPr>
              <w:spacing w:line="360" w:lineRule="auto"/>
              <w:jc w:val="center"/>
              <w:rPr>
                <w:sz w:val="28"/>
                <w:szCs w:val="28"/>
              </w:rPr>
            </w:pPr>
            <w:r w:rsidRPr="006B7EB1">
              <w:rPr>
                <w:sz w:val="28"/>
                <w:szCs w:val="28"/>
              </w:rPr>
              <w:t>code_2004</w:t>
            </w:r>
          </w:p>
        </w:tc>
        <w:tc>
          <w:tcPr>
            <w:tcW w:w="2806" w:type="dxa"/>
          </w:tcPr>
          <w:p w14:paraId="588EBC65" w14:textId="4FE2E7C0" w:rsidR="00073788" w:rsidRDefault="00073788" w:rsidP="00073788">
            <w:pPr>
              <w:spacing w:line="360" w:lineRule="auto"/>
              <w:jc w:val="center"/>
              <w:rPr>
                <w:sz w:val="28"/>
                <w:szCs w:val="28"/>
              </w:rPr>
            </w:pPr>
            <w:r>
              <w:rPr>
                <w:sz w:val="28"/>
                <w:szCs w:val="28"/>
              </w:rPr>
              <w:t>код регіону реєстрації ТЗ у 2004</w:t>
            </w:r>
          </w:p>
        </w:tc>
      </w:tr>
      <w:tr w:rsidR="00073788" w14:paraId="7D2561C1" w14:textId="77777777" w:rsidTr="00ED7424">
        <w:trPr>
          <w:trHeight w:val="320"/>
        </w:trPr>
        <w:tc>
          <w:tcPr>
            <w:tcW w:w="1591" w:type="dxa"/>
            <w:vMerge/>
          </w:tcPr>
          <w:p w14:paraId="50D33975" w14:textId="77777777" w:rsidR="00073788" w:rsidRPr="006B7EB1" w:rsidRDefault="00073788" w:rsidP="00073788">
            <w:pPr>
              <w:spacing w:line="360" w:lineRule="auto"/>
              <w:jc w:val="center"/>
              <w:rPr>
                <w:sz w:val="28"/>
                <w:szCs w:val="28"/>
              </w:rPr>
            </w:pPr>
          </w:p>
        </w:tc>
        <w:tc>
          <w:tcPr>
            <w:tcW w:w="2978" w:type="dxa"/>
            <w:vMerge/>
          </w:tcPr>
          <w:p w14:paraId="52501DC9" w14:textId="77777777" w:rsidR="00073788" w:rsidRDefault="00073788" w:rsidP="00073788">
            <w:pPr>
              <w:spacing w:line="360" w:lineRule="auto"/>
              <w:jc w:val="center"/>
              <w:rPr>
                <w:sz w:val="28"/>
                <w:szCs w:val="28"/>
              </w:rPr>
            </w:pPr>
          </w:p>
        </w:tc>
        <w:tc>
          <w:tcPr>
            <w:tcW w:w="1414" w:type="dxa"/>
          </w:tcPr>
          <w:p w14:paraId="66939184" w14:textId="1E241F47" w:rsidR="00073788" w:rsidRPr="006B7EB1" w:rsidRDefault="00073788" w:rsidP="00073788">
            <w:pPr>
              <w:spacing w:line="360" w:lineRule="auto"/>
              <w:jc w:val="center"/>
              <w:rPr>
                <w:sz w:val="28"/>
                <w:szCs w:val="28"/>
              </w:rPr>
            </w:pPr>
            <w:r w:rsidRPr="006B7EB1">
              <w:rPr>
                <w:sz w:val="28"/>
                <w:szCs w:val="28"/>
              </w:rPr>
              <w:t>code_2013</w:t>
            </w:r>
          </w:p>
        </w:tc>
        <w:tc>
          <w:tcPr>
            <w:tcW w:w="2806" w:type="dxa"/>
          </w:tcPr>
          <w:p w14:paraId="46426B91" w14:textId="739E2829" w:rsidR="00073788" w:rsidRDefault="00073788" w:rsidP="00073788">
            <w:pPr>
              <w:spacing w:line="360" w:lineRule="auto"/>
              <w:jc w:val="center"/>
              <w:rPr>
                <w:sz w:val="28"/>
                <w:szCs w:val="28"/>
              </w:rPr>
            </w:pPr>
            <w:r>
              <w:rPr>
                <w:sz w:val="28"/>
                <w:szCs w:val="28"/>
              </w:rPr>
              <w:t>код регіону реєстрації ТЗ у 2013</w:t>
            </w:r>
          </w:p>
        </w:tc>
      </w:tr>
      <w:tr w:rsidR="00073788" w14:paraId="7DD97751" w14:textId="77777777" w:rsidTr="00ED7424">
        <w:trPr>
          <w:trHeight w:val="320"/>
        </w:trPr>
        <w:tc>
          <w:tcPr>
            <w:tcW w:w="1591" w:type="dxa"/>
            <w:vMerge/>
          </w:tcPr>
          <w:p w14:paraId="1A5582E7" w14:textId="77777777" w:rsidR="00073788" w:rsidRPr="006B7EB1" w:rsidRDefault="00073788" w:rsidP="00073788">
            <w:pPr>
              <w:spacing w:line="360" w:lineRule="auto"/>
              <w:jc w:val="center"/>
              <w:rPr>
                <w:sz w:val="28"/>
                <w:szCs w:val="28"/>
              </w:rPr>
            </w:pPr>
          </w:p>
        </w:tc>
        <w:tc>
          <w:tcPr>
            <w:tcW w:w="2978" w:type="dxa"/>
            <w:vMerge/>
          </w:tcPr>
          <w:p w14:paraId="5D8B8F5D" w14:textId="77777777" w:rsidR="00073788" w:rsidRDefault="00073788" w:rsidP="00073788">
            <w:pPr>
              <w:spacing w:line="360" w:lineRule="auto"/>
              <w:jc w:val="center"/>
              <w:rPr>
                <w:sz w:val="28"/>
                <w:szCs w:val="28"/>
              </w:rPr>
            </w:pPr>
          </w:p>
        </w:tc>
        <w:tc>
          <w:tcPr>
            <w:tcW w:w="1414" w:type="dxa"/>
          </w:tcPr>
          <w:p w14:paraId="4E07CC82" w14:textId="1AC355B7" w:rsidR="00073788" w:rsidRPr="006B7EB1" w:rsidRDefault="00073788" w:rsidP="00073788">
            <w:pPr>
              <w:spacing w:line="360" w:lineRule="auto"/>
              <w:jc w:val="center"/>
              <w:rPr>
                <w:sz w:val="28"/>
                <w:szCs w:val="28"/>
              </w:rPr>
            </w:pPr>
            <w:r w:rsidRPr="006B7EB1">
              <w:rPr>
                <w:sz w:val="28"/>
                <w:szCs w:val="28"/>
              </w:rPr>
              <w:t>code_2021</w:t>
            </w:r>
          </w:p>
        </w:tc>
        <w:tc>
          <w:tcPr>
            <w:tcW w:w="2806" w:type="dxa"/>
          </w:tcPr>
          <w:p w14:paraId="1C3D7C62" w14:textId="369269E2" w:rsidR="00073788" w:rsidRDefault="00073788" w:rsidP="00073788">
            <w:pPr>
              <w:spacing w:line="360" w:lineRule="auto"/>
              <w:jc w:val="center"/>
              <w:rPr>
                <w:sz w:val="28"/>
                <w:szCs w:val="28"/>
              </w:rPr>
            </w:pPr>
            <w:r>
              <w:rPr>
                <w:sz w:val="28"/>
                <w:szCs w:val="28"/>
              </w:rPr>
              <w:t>код регіону реєстрації ТЗ у 2021</w:t>
            </w:r>
          </w:p>
        </w:tc>
      </w:tr>
    </w:tbl>
    <w:p w14:paraId="3789F96E" w14:textId="77777777" w:rsidR="003B194F" w:rsidRDefault="003B194F" w:rsidP="00073788">
      <w:pPr>
        <w:spacing w:line="360" w:lineRule="auto"/>
        <w:jc w:val="both"/>
        <w:rPr>
          <w:sz w:val="28"/>
          <w:szCs w:val="28"/>
        </w:rPr>
      </w:pPr>
    </w:p>
    <w:p w14:paraId="31FEE70E" w14:textId="3CFBFBC8" w:rsidR="004C24D7" w:rsidRDefault="004C24D7" w:rsidP="001A0BFF">
      <w:pPr>
        <w:spacing w:line="360" w:lineRule="auto"/>
        <w:ind w:firstLine="720"/>
        <w:jc w:val="both"/>
        <w:outlineLvl w:val="1"/>
        <w:rPr>
          <w:sz w:val="28"/>
          <w:szCs w:val="28"/>
        </w:rPr>
      </w:pPr>
      <w:bookmarkStart w:id="466" w:name="_Toc185798430"/>
      <w:r>
        <w:rPr>
          <w:sz w:val="28"/>
          <w:szCs w:val="28"/>
        </w:rPr>
        <w:t xml:space="preserve">3.4 Опис </w:t>
      </w:r>
      <w:proofErr w:type="spellStart"/>
      <w:r>
        <w:rPr>
          <w:sz w:val="28"/>
          <w:szCs w:val="28"/>
        </w:rPr>
        <w:t>зв’язків</w:t>
      </w:r>
      <w:proofErr w:type="spellEnd"/>
      <w:r>
        <w:rPr>
          <w:sz w:val="28"/>
          <w:szCs w:val="28"/>
        </w:rPr>
        <w:t xml:space="preserve"> між сутностями</w:t>
      </w:r>
      <w:bookmarkEnd w:id="466"/>
    </w:p>
    <w:p w14:paraId="00714D81" w14:textId="5AB1D51D" w:rsidR="004C24D7" w:rsidRDefault="004C24D7">
      <w:pPr>
        <w:spacing w:line="360" w:lineRule="auto"/>
        <w:ind w:firstLine="720"/>
        <w:jc w:val="both"/>
        <w:rPr>
          <w:sz w:val="28"/>
          <w:szCs w:val="28"/>
        </w:rPr>
      </w:pPr>
      <w:r>
        <w:rPr>
          <w:sz w:val="28"/>
          <w:szCs w:val="28"/>
        </w:rPr>
        <w:lastRenderedPageBreak/>
        <w:t>Для подальшої реалізації реляційної бази даних, варто визначити зв’язки між сутностями системи. Зв’язки мають повністю відповідати визначеним бізнес-правилам.</w:t>
      </w:r>
    </w:p>
    <w:p w14:paraId="7349954F" w14:textId="6E9EE340" w:rsidR="001A0BFF" w:rsidRDefault="001A0BFF">
      <w:pPr>
        <w:spacing w:line="360" w:lineRule="auto"/>
        <w:ind w:firstLine="720"/>
        <w:jc w:val="both"/>
        <w:rPr>
          <w:sz w:val="28"/>
          <w:szCs w:val="28"/>
        </w:rPr>
      </w:pPr>
      <w:r>
        <w:rPr>
          <w:sz w:val="28"/>
          <w:szCs w:val="28"/>
        </w:rPr>
        <w:t>Зв’язки між сутностями:</w:t>
      </w:r>
    </w:p>
    <w:p w14:paraId="41599FB6" w14:textId="58EF20C4"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citizen – driver: один до одного (1:1)</w:t>
      </w:r>
      <w:r w:rsidR="00813008">
        <w:rPr>
          <w:sz w:val="28"/>
          <w:szCs w:val="28"/>
        </w:rPr>
        <w:t xml:space="preserve"> – </w:t>
      </w:r>
      <w:r w:rsidR="00813008" w:rsidRPr="0077663A">
        <w:rPr>
          <w:sz w:val="28"/>
          <w:szCs w:val="28"/>
        </w:rPr>
        <w:t xml:space="preserve"> </w:t>
      </w:r>
      <w:r w:rsidRPr="0077663A">
        <w:rPr>
          <w:sz w:val="28"/>
          <w:szCs w:val="28"/>
        </w:rPr>
        <w:t>громадянин може бути водієм</w:t>
      </w:r>
      <w:r w:rsidR="0048175D">
        <w:rPr>
          <w:sz w:val="28"/>
          <w:szCs w:val="28"/>
        </w:rPr>
        <w:t xml:space="preserve">, </w:t>
      </w:r>
      <w:r w:rsidR="009E2C74">
        <w:rPr>
          <w:sz w:val="28"/>
          <w:szCs w:val="28"/>
        </w:rPr>
        <w:t xml:space="preserve">і кожен </w:t>
      </w:r>
      <w:r w:rsidRPr="0077663A">
        <w:rPr>
          <w:sz w:val="28"/>
          <w:szCs w:val="28"/>
        </w:rPr>
        <w:t>водій обов’язково має відповідного громадянина</w:t>
      </w:r>
      <w:r w:rsidR="009E2C74">
        <w:rPr>
          <w:sz w:val="28"/>
          <w:szCs w:val="28"/>
          <w:lang w:val="en-US"/>
        </w:rPr>
        <w:t>;</w:t>
      </w:r>
    </w:p>
    <w:p w14:paraId="2650ED39" w14:textId="40C1190A"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citizen – police_officer: один до одного (1:1)</w:t>
      </w:r>
      <w:r w:rsidR="00813008">
        <w:rPr>
          <w:sz w:val="28"/>
          <w:szCs w:val="28"/>
        </w:rPr>
        <w:t xml:space="preserve"> – </w:t>
      </w:r>
      <w:r w:rsidRPr="0077663A">
        <w:rPr>
          <w:sz w:val="28"/>
          <w:szCs w:val="28"/>
        </w:rPr>
        <w:t>кожен громадянин може бути поліцейським, і кожен поліцейський має відповідного громадянина</w:t>
      </w:r>
      <w:r w:rsidR="009E2C74">
        <w:rPr>
          <w:sz w:val="28"/>
          <w:szCs w:val="28"/>
          <w:lang w:val="en-US"/>
        </w:rPr>
        <w:t>;</w:t>
      </w:r>
    </w:p>
    <w:p w14:paraId="09A970F6" w14:textId="1C89218F"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citizen – vehicle: один до багатьох (1:n)</w:t>
      </w:r>
      <w:r w:rsidR="00813008">
        <w:rPr>
          <w:sz w:val="28"/>
          <w:szCs w:val="28"/>
        </w:rPr>
        <w:t xml:space="preserve"> – </w:t>
      </w:r>
      <w:r w:rsidRPr="0077663A">
        <w:rPr>
          <w:sz w:val="28"/>
          <w:szCs w:val="28"/>
        </w:rPr>
        <w:t>один громадянин може володіти кількома транспортними засобами, але кожен транспортний засіб має лише одного власника</w:t>
      </w:r>
      <w:r w:rsidR="009E2C74">
        <w:rPr>
          <w:sz w:val="28"/>
          <w:szCs w:val="28"/>
          <w:lang w:val="en-US"/>
        </w:rPr>
        <w:t>;</w:t>
      </w:r>
    </w:p>
    <w:p w14:paraId="445F4B42" w14:textId="69644F34"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vehicle_type – vehicle: один до багатьох (1:n)</w:t>
      </w:r>
      <w:r w:rsidR="00813008">
        <w:rPr>
          <w:sz w:val="28"/>
          <w:szCs w:val="28"/>
        </w:rPr>
        <w:t xml:space="preserve"> – </w:t>
      </w:r>
      <w:r w:rsidRPr="0077663A">
        <w:rPr>
          <w:sz w:val="28"/>
          <w:szCs w:val="28"/>
        </w:rPr>
        <w:t>один тип транспортного засобу може бути пов’язаний з багатьма транспортними засобами, але кожен транспортний засіб має лише один тип</w:t>
      </w:r>
      <w:r w:rsidR="003C649E">
        <w:rPr>
          <w:sz w:val="28"/>
          <w:szCs w:val="28"/>
          <w:lang w:val="en-US"/>
        </w:rPr>
        <w:t>;</w:t>
      </w:r>
    </w:p>
    <w:p w14:paraId="16D6FE2B" w14:textId="44992A20"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traffic_rule – violation: один до багатьох (1:n)</w:t>
      </w:r>
      <w:r w:rsidR="00813008">
        <w:rPr>
          <w:sz w:val="28"/>
          <w:szCs w:val="28"/>
        </w:rPr>
        <w:t xml:space="preserve"> – </w:t>
      </w:r>
      <w:r w:rsidRPr="0077663A">
        <w:rPr>
          <w:sz w:val="28"/>
          <w:szCs w:val="28"/>
        </w:rPr>
        <w:t>кожне порушення правил дорожнього руху пов’язане з одним правилом, але одне правило може бути порушене багаторазово</w:t>
      </w:r>
      <w:r w:rsidR="003C649E">
        <w:rPr>
          <w:sz w:val="28"/>
          <w:szCs w:val="28"/>
          <w:lang w:val="en-US"/>
        </w:rPr>
        <w:t>;</w:t>
      </w:r>
    </w:p>
    <w:p w14:paraId="50E16D45" w14:textId="576319B8"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administrative_offense – violation: один до багатьох (1:n)</w:t>
      </w:r>
      <w:r w:rsidR="00813008">
        <w:rPr>
          <w:sz w:val="28"/>
          <w:szCs w:val="28"/>
        </w:rPr>
        <w:t xml:space="preserve"> – </w:t>
      </w:r>
      <w:r w:rsidRPr="0077663A">
        <w:rPr>
          <w:sz w:val="28"/>
          <w:szCs w:val="28"/>
        </w:rPr>
        <w:t>кожне адміністративне порушення може бути застосоване до кількох порушень, але одне порушення пов’язане лише з одним адміністративним правопорушенням</w:t>
      </w:r>
      <w:r w:rsidR="003C649E">
        <w:rPr>
          <w:sz w:val="28"/>
          <w:szCs w:val="28"/>
          <w:lang w:val="en-US"/>
        </w:rPr>
        <w:t>;</w:t>
      </w:r>
    </w:p>
    <w:p w14:paraId="7329CC00" w14:textId="658F4ED7"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location – violation: один до багатьох (1:n)</w:t>
      </w:r>
      <w:r w:rsidR="00813008">
        <w:rPr>
          <w:sz w:val="28"/>
          <w:szCs w:val="28"/>
        </w:rPr>
        <w:t xml:space="preserve"> – </w:t>
      </w:r>
      <w:r w:rsidRPr="0077663A">
        <w:rPr>
          <w:sz w:val="28"/>
          <w:szCs w:val="28"/>
        </w:rPr>
        <w:t>одне місце розташування може бути пов’язане з багатьма порушеннями, але кожне порушення відбувається в одному місці</w:t>
      </w:r>
      <w:r w:rsidR="003C649E">
        <w:rPr>
          <w:sz w:val="28"/>
          <w:szCs w:val="28"/>
          <w:lang w:val="en-US"/>
        </w:rPr>
        <w:t>;</w:t>
      </w:r>
    </w:p>
    <w:p w14:paraId="25841755" w14:textId="69DF81AD"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violation – evidence: один до багатьох (1:n)</w:t>
      </w:r>
      <w:r w:rsidR="00813008">
        <w:rPr>
          <w:sz w:val="28"/>
          <w:szCs w:val="28"/>
        </w:rPr>
        <w:t xml:space="preserve"> – </w:t>
      </w:r>
      <w:r w:rsidRPr="0077663A">
        <w:rPr>
          <w:sz w:val="28"/>
          <w:szCs w:val="28"/>
        </w:rPr>
        <w:t>кожне порушення може мати кілька доказів, але кожен доказ належить до одного порушення</w:t>
      </w:r>
      <w:r w:rsidR="003C649E">
        <w:rPr>
          <w:sz w:val="28"/>
          <w:szCs w:val="28"/>
          <w:lang w:val="en-US"/>
        </w:rPr>
        <w:t>;</w:t>
      </w:r>
    </w:p>
    <w:p w14:paraId="577FF11E" w14:textId="1D2933CA"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violation – accident_protocol: один до одного (1:1)</w:t>
      </w:r>
      <w:r w:rsidR="00813008">
        <w:rPr>
          <w:sz w:val="28"/>
          <w:szCs w:val="28"/>
        </w:rPr>
        <w:t xml:space="preserve"> – </w:t>
      </w:r>
      <w:r w:rsidRPr="0077663A">
        <w:rPr>
          <w:sz w:val="28"/>
          <w:szCs w:val="28"/>
        </w:rPr>
        <w:t>кожне порушення може бути задокументоване лише одним протоколом, і кожен протокол стосується одного порушення</w:t>
      </w:r>
      <w:r w:rsidR="003C649E">
        <w:rPr>
          <w:sz w:val="28"/>
          <w:szCs w:val="28"/>
          <w:lang w:val="en-US"/>
        </w:rPr>
        <w:t>;</w:t>
      </w:r>
    </w:p>
    <w:p w14:paraId="6251F28C" w14:textId="3B965EAF" w:rsidR="0077663A" w:rsidRPr="0077663A" w:rsidRDefault="0077663A" w:rsidP="0077663A">
      <w:pPr>
        <w:numPr>
          <w:ilvl w:val="0"/>
          <w:numId w:val="3"/>
        </w:numPr>
        <w:spacing w:line="360" w:lineRule="auto"/>
        <w:ind w:left="0" w:firstLine="709"/>
        <w:jc w:val="both"/>
        <w:rPr>
          <w:sz w:val="28"/>
          <w:szCs w:val="28"/>
        </w:rPr>
      </w:pPr>
      <w:r w:rsidRPr="0077663A">
        <w:rPr>
          <w:sz w:val="28"/>
          <w:szCs w:val="28"/>
        </w:rPr>
        <w:lastRenderedPageBreak/>
        <w:t>police_officer – accident_protocol: один до багатьох (1:n)</w:t>
      </w:r>
      <w:r w:rsidR="00813008">
        <w:rPr>
          <w:sz w:val="28"/>
          <w:szCs w:val="28"/>
        </w:rPr>
        <w:t xml:space="preserve"> – </w:t>
      </w:r>
      <w:r w:rsidRPr="0077663A">
        <w:rPr>
          <w:sz w:val="28"/>
          <w:szCs w:val="28"/>
        </w:rPr>
        <w:t>один поліцейський може складати кілька протоколів, але кожен протокол оформляє лише один поліцейський</w:t>
      </w:r>
      <w:r w:rsidR="003C649E">
        <w:rPr>
          <w:sz w:val="28"/>
          <w:szCs w:val="28"/>
          <w:lang w:val="en-US"/>
        </w:rPr>
        <w:t>;</w:t>
      </w:r>
    </w:p>
    <w:p w14:paraId="7CD2DF37" w14:textId="32BED2E1"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citizen – accident_protocol: один до одного (1:1)</w:t>
      </w:r>
      <w:r w:rsidR="00813008">
        <w:rPr>
          <w:sz w:val="28"/>
          <w:szCs w:val="28"/>
        </w:rPr>
        <w:t xml:space="preserve"> – </w:t>
      </w:r>
      <w:r w:rsidRPr="0077663A">
        <w:rPr>
          <w:sz w:val="28"/>
          <w:szCs w:val="28"/>
        </w:rPr>
        <w:t>кожен протокол стосується одного порушника, який є громадянином</w:t>
      </w:r>
      <w:r w:rsidR="003C649E">
        <w:rPr>
          <w:sz w:val="28"/>
          <w:szCs w:val="28"/>
          <w:lang w:val="en-US"/>
        </w:rPr>
        <w:t>;</w:t>
      </w:r>
    </w:p>
    <w:p w14:paraId="40CA3292" w14:textId="5B6BF004"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accident_protocol – citizen_on_protocol: один до багатьох (1:n)</w:t>
      </w:r>
      <w:r w:rsidR="00813008">
        <w:rPr>
          <w:sz w:val="28"/>
          <w:szCs w:val="28"/>
        </w:rPr>
        <w:t xml:space="preserve"> – </w:t>
      </w:r>
      <w:r w:rsidRPr="0077663A">
        <w:rPr>
          <w:sz w:val="28"/>
          <w:szCs w:val="28"/>
        </w:rPr>
        <w:t>один протокол може включати кілька громадян у різних ролях (наприклад, свідків чи учасників), але кожен запис ролі стосується одного протоколу</w:t>
      </w:r>
      <w:r w:rsidR="003C649E">
        <w:rPr>
          <w:sz w:val="28"/>
          <w:szCs w:val="28"/>
          <w:lang w:val="en-US"/>
        </w:rPr>
        <w:t>;</w:t>
      </w:r>
    </w:p>
    <w:p w14:paraId="2802F2F7" w14:textId="08A2F13C"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violation – accident_resolution: один до одного (1:1)</w:t>
      </w:r>
      <w:r w:rsidR="00813008">
        <w:rPr>
          <w:sz w:val="28"/>
          <w:szCs w:val="28"/>
        </w:rPr>
        <w:t xml:space="preserve"> – </w:t>
      </w:r>
      <w:r w:rsidRPr="0077663A">
        <w:rPr>
          <w:sz w:val="28"/>
          <w:szCs w:val="28"/>
        </w:rPr>
        <w:t xml:space="preserve">кожне порушення може мати лише </w:t>
      </w:r>
      <w:r w:rsidR="003C649E">
        <w:rPr>
          <w:sz w:val="28"/>
          <w:szCs w:val="28"/>
        </w:rPr>
        <w:t>одну постанову</w:t>
      </w:r>
      <w:r w:rsidRPr="0077663A">
        <w:rPr>
          <w:sz w:val="28"/>
          <w:szCs w:val="28"/>
        </w:rPr>
        <w:t>, яке його стосується</w:t>
      </w:r>
      <w:r w:rsidR="003C649E">
        <w:rPr>
          <w:sz w:val="28"/>
          <w:szCs w:val="28"/>
          <w:lang w:val="en-US"/>
        </w:rPr>
        <w:t>;</w:t>
      </w:r>
    </w:p>
    <w:p w14:paraId="142FC51A" w14:textId="734FDAC3" w:rsidR="0077663A" w:rsidRPr="0077663A" w:rsidRDefault="0077663A" w:rsidP="0077663A">
      <w:pPr>
        <w:numPr>
          <w:ilvl w:val="0"/>
          <w:numId w:val="3"/>
        </w:numPr>
        <w:spacing w:line="360" w:lineRule="auto"/>
        <w:ind w:left="0" w:firstLine="709"/>
        <w:jc w:val="both"/>
        <w:rPr>
          <w:sz w:val="28"/>
          <w:szCs w:val="28"/>
        </w:rPr>
      </w:pPr>
      <w:r w:rsidRPr="0077663A">
        <w:rPr>
          <w:sz w:val="28"/>
          <w:szCs w:val="28"/>
        </w:rPr>
        <w:t>police_officer – accident_resolution: один до багатьох (1:n)</w:t>
      </w:r>
      <w:r w:rsidR="00813008">
        <w:rPr>
          <w:sz w:val="28"/>
          <w:szCs w:val="28"/>
        </w:rPr>
        <w:t xml:space="preserve"> – </w:t>
      </w:r>
      <w:r w:rsidRPr="0077663A">
        <w:rPr>
          <w:sz w:val="28"/>
          <w:szCs w:val="28"/>
        </w:rPr>
        <w:t>один поліцейський мож</w:t>
      </w:r>
      <w:r w:rsidR="003C649E">
        <w:rPr>
          <w:sz w:val="28"/>
          <w:szCs w:val="28"/>
        </w:rPr>
        <w:t>е складати кілька постанов</w:t>
      </w:r>
      <w:r w:rsidRPr="0077663A">
        <w:rPr>
          <w:sz w:val="28"/>
          <w:szCs w:val="28"/>
        </w:rPr>
        <w:t>, але кожн</w:t>
      </w:r>
      <w:r w:rsidR="003C649E">
        <w:rPr>
          <w:sz w:val="28"/>
          <w:szCs w:val="28"/>
        </w:rPr>
        <w:t xml:space="preserve">у постанову </w:t>
      </w:r>
      <w:r w:rsidRPr="0077663A">
        <w:rPr>
          <w:sz w:val="28"/>
          <w:szCs w:val="28"/>
        </w:rPr>
        <w:t>ухвалює лише один поліцейський</w:t>
      </w:r>
      <w:r w:rsidR="003C649E">
        <w:rPr>
          <w:sz w:val="28"/>
          <w:szCs w:val="28"/>
          <w:lang w:val="en-US"/>
        </w:rPr>
        <w:t>;</w:t>
      </w:r>
    </w:p>
    <w:p w14:paraId="07A921FB" w14:textId="13C43F01" w:rsidR="0077663A" w:rsidRPr="001A0BFF" w:rsidRDefault="0077663A" w:rsidP="0077663A">
      <w:pPr>
        <w:numPr>
          <w:ilvl w:val="0"/>
          <w:numId w:val="3"/>
        </w:numPr>
        <w:spacing w:line="360" w:lineRule="auto"/>
        <w:ind w:left="0" w:firstLine="709"/>
        <w:jc w:val="both"/>
        <w:rPr>
          <w:sz w:val="28"/>
          <w:szCs w:val="28"/>
        </w:rPr>
      </w:pPr>
      <w:r w:rsidRPr="0077663A">
        <w:rPr>
          <w:sz w:val="28"/>
          <w:szCs w:val="28"/>
        </w:rPr>
        <w:t>location – accident_resolution: один до багатьох (1:n)</w:t>
      </w:r>
      <w:r w:rsidR="00813008">
        <w:rPr>
          <w:sz w:val="28"/>
          <w:szCs w:val="28"/>
        </w:rPr>
        <w:t xml:space="preserve"> – </w:t>
      </w:r>
      <w:r w:rsidRPr="0077663A">
        <w:rPr>
          <w:sz w:val="28"/>
          <w:szCs w:val="28"/>
        </w:rPr>
        <w:t xml:space="preserve">одне місце розташування може бути пов’язане з кількома </w:t>
      </w:r>
      <w:r w:rsidR="003C649E">
        <w:rPr>
          <w:sz w:val="28"/>
          <w:szCs w:val="28"/>
        </w:rPr>
        <w:t>постановами</w:t>
      </w:r>
      <w:r w:rsidRPr="0077663A">
        <w:rPr>
          <w:sz w:val="28"/>
          <w:szCs w:val="28"/>
        </w:rPr>
        <w:t>, але кожн</w:t>
      </w:r>
      <w:r w:rsidR="003C649E">
        <w:rPr>
          <w:sz w:val="28"/>
          <w:szCs w:val="28"/>
        </w:rPr>
        <w:t>а постанова</w:t>
      </w:r>
      <w:r w:rsidRPr="0077663A">
        <w:rPr>
          <w:sz w:val="28"/>
          <w:szCs w:val="28"/>
        </w:rPr>
        <w:t>стосується одного місця</w:t>
      </w:r>
      <w:r w:rsidR="003C649E">
        <w:rPr>
          <w:sz w:val="28"/>
          <w:szCs w:val="28"/>
          <w:lang w:val="en-US"/>
        </w:rPr>
        <w:t>.</w:t>
      </w:r>
    </w:p>
    <w:p w14:paraId="6AB1C754" w14:textId="6B0BE04E" w:rsidR="001A0BFF" w:rsidRPr="0077663A" w:rsidRDefault="001A0BFF" w:rsidP="001A0BFF">
      <w:pPr>
        <w:spacing w:line="360" w:lineRule="auto"/>
        <w:ind w:left="709"/>
        <w:jc w:val="both"/>
        <w:outlineLvl w:val="1"/>
        <w:rPr>
          <w:sz w:val="28"/>
          <w:szCs w:val="28"/>
        </w:rPr>
      </w:pPr>
      <w:bookmarkStart w:id="467" w:name="_Toc185798431"/>
      <w:r>
        <w:rPr>
          <w:sz w:val="28"/>
          <w:szCs w:val="28"/>
        </w:rPr>
        <w:t xml:space="preserve">3.5 </w:t>
      </w:r>
      <w:r>
        <w:rPr>
          <w:sz w:val="28"/>
          <w:szCs w:val="28"/>
          <w:lang w:val="en-US"/>
        </w:rPr>
        <w:t>ER-</w:t>
      </w:r>
      <w:r>
        <w:rPr>
          <w:sz w:val="28"/>
          <w:szCs w:val="28"/>
        </w:rPr>
        <w:t>модель</w:t>
      </w:r>
      <w:bookmarkEnd w:id="467"/>
    </w:p>
    <w:p w14:paraId="55BDA9DA" w14:textId="6DC3BFEE" w:rsidR="008F106F" w:rsidRDefault="00B079CE" w:rsidP="0077663A">
      <w:pPr>
        <w:spacing w:line="360" w:lineRule="auto"/>
        <w:ind w:firstLine="709"/>
        <w:jc w:val="both"/>
        <w:rPr>
          <w:sz w:val="28"/>
          <w:szCs w:val="28"/>
        </w:rPr>
      </w:pPr>
      <w:r>
        <w:rPr>
          <w:sz w:val="28"/>
          <w:szCs w:val="28"/>
        </w:rPr>
        <w:t>Побудована ER-модель зображена на рис. 3.1.</w:t>
      </w:r>
    </w:p>
    <w:p w14:paraId="6829E4B6" w14:textId="723A3BF1" w:rsidR="008F106F" w:rsidRDefault="005E1AD8" w:rsidP="005E1AD8">
      <w:pPr>
        <w:spacing w:line="360" w:lineRule="auto"/>
        <w:ind w:right="-1" w:firstLine="708"/>
        <w:jc w:val="center"/>
        <w:rPr>
          <w:sz w:val="28"/>
          <w:szCs w:val="28"/>
        </w:rPr>
      </w:pPr>
      <w:r>
        <w:rPr>
          <w:noProof/>
          <w:sz w:val="28"/>
          <w:szCs w:val="28"/>
        </w:rPr>
        <w:lastRenderedPageBreak/>
        <w:drawing>
          <wp:inline distT="0" distB="0" distL="0" distR="0" wp14:anchorId="3F1A9106" wp14:editId="66E43D77">
            <wp:extent cx="5495539" cy="622808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7767" cy="6615926"/>
                    </a:xfrm>
                    <a:prstGeom prst="rect">
                      <a:avLst/>
                    </a:prstGeom>
                  </pic:spPr>
                </pic:pic>
              </a:graphicData>
            </a:graphic>
          </wp:inline>
        </w:drawing>
      </w:r>
    </w:p>
    <w:p w14:paraId="2A381620" w14:textId="4BC8BA2D" w:rsidR="008F106F" w:rsidRDefault="00B079CE">
      <w:pPr>
        <w:spacing w:line="360" w:lineRule="auto"/>
        <w:ind w:firstLine="708"/>
        <w:jc w:val="center"/>
        <w:rPr>
          <w:sz w:val="28"/>
          <w:szCs w:val="28"/>
        </w:rPr>
      </w:pPr>
      <w:r>
        <w:rPr>
          <w:sz w:val="28"/>
          <w:szCs w:val="28"/>
        </w:rPr>
        <w:t>Рис</w:t>
      </w:r>
      <w:r w:rsidR="005E1AD8">
        <w:rPr>
          <w:sz w:val="28"/>
          <w:szCs w:val="28"/>
        </w:rPr>
        <w:t>унок</w:t>
      </w:r>
      <w:r>
        <w:rPr>
          <w:sz w:val="28"/>
          <w:szCs w:val="28"/>
        </w:rPr>
        <w:t xml:space="preserve"> 3.1 – ER-модель бази</w:t>
      </w:r>
      <w:r w:rsidR="005E1AD8">
        <w:rPr>
          <w:sz w:val="28"/>
          <w:szCs w:val="28"/>
        </w:rPr>
        <w:t xml:space="preserve"> </w:t>
      </w:r>
      <w:r w:rsidR="005E1AD8" w:rsidRPr="005E1AD8">
        <w:rPr>
          <w:sz w:val="28"/>
          <w:szCs w:val="28"/>
        </w:rPr>
        <w:t>даних для підтримки системи фіксації адміністративних правопорушень у сфері забезпечення безпеки дорожнього руху</w:t>
      </w:r>
    </w:p>
    <w:p w14:paraId="53D62C47" w14:textId="43219E45" w:rsidR="005E1AD8" w:rsidRDefault="001A0BFF" w:rsidP="001A0BFF">
      <w:pPr>
        <w:spacing w:line="360" w:lineRule="auto"/>
        <w:ind w:firstLine="709"/>
        <w:outlineLvl w:val="1"/>
        <w:rPr>
          <w:sz w:val="28"/>
          <w:szCs w:val="28"/>
        </w:rPr>
      </w:pPr>
      <w:bookmarkStart w:id="468" w:name="_Toc185798432"/>
      <w:r>
        <w:rPr>
          <w:sz w:val="28"/>
          <w:szCs w:val="28"/>
        </w:rPr>
        <w:t>3.6 Висновки</w:t>
      </w:r>
      <w:bookmarkEnd w:id="468"/>
    </w:p>
    <w:p w14:paraId="6361ED8A" w14:textId="77777777" w:rsidR="001A0BFF" w:rsidRPr="001A0BFF" w:rsidRDefault="001A0BFF" w:rsidP="00BE3E52">
      <w:pPr>
        <w:spacing w:line="360" w:lineRule="auto"/>
        <w:ind w:firstLine="709"/>
        <w:jc w:val="both"/>
        <w:rPr>
          <w:sz w:val="28"/>
          <w:szCs w:val="28"/>
        </w:rPr>
        <w:pPrChange w:id="469" w:author="Соколов Олександр" w:date="2024-12-22T21:55:00Z">
          <w:pPr>
            <w:spacing w:line="360" w:lineRule="auto"/>
            <w:ind w:firstLine="709"/>
            <w:outlineLvl w:val="1"/>
          </w:pPr>
        </w:pPrChange>
      </w:pPr>
      <w:r w:rsidRPr="001A0BFF">
        <w:rPr>
          <w:sz w:val="28"/>
          <w:szCs w:val="28"/>
        </w:rPr>
        <w:t xml:space="preserve">У цьому розділі було визначено основні бізнес-правила, які регулюють роботу системи фіксації адміністративних правопорушень у сфері забезпечення безпеки дорожнього руху. На основі аналізу предметного середовища виділено основні сутності, що забезпечують структуру бази </w:t>
      </w:r>
      <w:r w:rsidRPr="001A0BFF">
        <w:rPr>
          <w:sz w:val="28"/>
          <w:szCs w:val="28"/>
        </w:rPr>
        <w:lastRenderedPageBreak/>
        <w:t>даних. Визначено зв’язки між сутностями та наведено ER-модель, яка є основою для подальшого проєктування реляційної схеми бази даних.</w:t>
      </w:r>
    </w:p>
    <w:p w14:paraId="020CDF49" w14:textId="77777777" w:rsidR="001A0BFF" w:rsidRDefault="001A0BFF" w:rsidP="001A0BFF">
      <w:pPr>
        <w:spacing w:line="360" w:lineRule="auto"/>
        <w:ind w:firstLine="709"/>
        <w:outlineLvl w:val="1"/>
        <w:rPr>
          <w:sz w:val="28"/>
          <w:szCs w:val="28"/>
        </w:rPr>
      </w:pPr>
    </w:p>
    <w:p w14:paraId="4EBA43D9" w14:textId="77777777" w:rsidR="008F106F" w:rsidRDefault="00B079CE" w:rsidP="001A0BFF">
      <w:pPr>
        <w:keepNext/>
        <w:keepLines/>
        <w:pageBreakBefore/>
        <w:spacing w:before="240" w:after="120" w:line="276" w:lineRule="auto"/>
        <w:ind w:left="357" w:hanging="357"/>
        <w:jc w:val="center"/>
        <w:outlineLvl w:val="0"/>
        <w:rPr>
          <w:b/>
          <w:smallCaps/>
          <w:sz w:val="28"/>
          <w:szCs w:val="28"/>
        </w:rPr>
      </w:pPr>
      <w:bookmarkStart w:id="470" w:name="_Toc185798433"/>
      <w:r>
        <w:rPr>
          <w:b/>
          <w:smallCaps/>
          <w:sz w:val="28"/>
          <w:szCs w:val="28"/>
        </w:rPr>
        <w:lastRenderedPageBreak/>
        <w:t>4</w:t>
      </w:r>
      <w:r>
        <w:rPr>
          <w:b/>
          <w:smallCaps/>
          <w:sz w:val="28"/>
          <w:szCs w:val="28"/>
        </w:rPr>
        <w:tab/>
        <w:t>РЕАЛЯЦІЙНА МОДЕЛЬ БАЗИ ДАНИХ</w:t>
      </w:r>
      <w:bookmarkEnd w:id="470"/>
    </w:p>
    <w:p w14:paraId="1BF6FAE5" w14:textId="47E51A45" w:rsidR="007159D1" w:rsidRPr="007159D1" w:rsidRDefault="007159D1" w:rsidP="007159D1">
      <w:pPr>
        <w:spacing w:line="360" w:lineRule="auto"/>
        <w:ind w:firstLine="709"/>
        <w:jc w:val="both"/>
        <w:outlineLvl w:val="1"/>
        <w:rPr>
          <w:sz w:val="28"/>
          <w:szCs w:val="28"/>
          <w:lang w:val="uk-UA"/>
        </w:rPr>
      </w:pPr>
      <w:bookmarkStart w:id="471" w:name="_Toc185798434"/>
      <w:r>
        <w:rPr>
          <w:sz w:val="28"/>
          <w:szCs w:val="28"/>
        </w:rPr>
        <w:t>4.1 Вибір СУБД</w:t>
      </w:r>
      <w:bookmarkEnd w:id="471"/>
    </w:p>
    <w:p w14:paraId="2A60471D" w14:textId="48B67D70" w:rsidR="008347D0" w:rsidRPr="008347D0" w:rsidRDefault="008347D0" w:rsidP="008347D0">
      <w:pPr>
        <w:spacing w:line="360" w:lineRule="auto"/>
        <w:ind w:firstLine="709"/>
        <w:jc w:val="both"/>
        <w:rPr>
          <w:sz w:val="28"/>
          <w:szCs w:val="28"/>
        </w:rPr>
      </w:pPr>
      <w:r w:rsidRPr="008347D0">
        <w:rPr>
          <w:sz w:val="28"/>
          <w:szCs w:val="28"/>
        </w:rPr>
        <w:t>Перехід від логічної моделі бази даних до її реалізації у конкретній системі управління базами даних (СУБД) є ключовим етапом проєктування інформаційної системи. На цьому етапі визначаються інструменти для зберігання, управління, обробки та забезпечення цілісності даних. Для створення бази даних системи підтримки фіксації адміністративних правопорушень у сфері забезпечення безпеки дорожнього руху було обрано СУБД PostgreSQL</w:t>
      </w:r>
      <w:r w:rsidR="00947307">
        <w:rPr>
          <w:sz w:val="28"/>
          <w:szCs w:val="28"/>
          <w:lang w:val="en-US"/>
        </w:rPr>
        <w:t>[6]</w:t>
      </w:r>
      <w:r w:rsidRPr="008347D0">
        <w:rPr>
          <w:sz w:val="28"/>
          <w:szCs w:val="28"/>
        </w:rPr>
        <w:t>. Це рішення ґрунтується на її технічних можливостях, функціональних перевагах і відповідності вимогам предметної області.</w:t>
      </w:r>
    </w:p>
    <w:p w14:paraId="4A94E240" w14:textId="4956F583" w:rsidR="008347D0" w:rsidRPr="008347D0" w:rsidRDefault="008347D0" w:rsidP="008347D0">
      <w:pPr>
        <w:spacing w:line="360" w:lineRule="auto"/>
        <w:ind w:firstLine="709"/>
        <w:jc w:val="both"/>
        <w:rPr>
          <w:sz w:val="28"/>
          <w:szCs w:val="28"/>
        </w:rPr>
      </w:pPr>
      <w:r w:rsidRPr="008347D0">
        <w:rPr>
          <w:sz w:val="28"/>
          <w:szCs w:val="28"/>
        </w:rPr>
        <w:t>PostgreSQL</w:t>
      </w:r>
      <w:r w:rsidR="00947307">
        <w:rPr>
          <w:sz w:val="28"/>
          <w:szCs w:val="28"/>
          <w:lang w:val="en-US"/>
        </w:rPr>
        <w:t>[6]</w:t>
      </w:r>
      <w:r w:rsidRPr="008347D0">
        <w:rPr>
          <w:sz w:val="28"/>
          <w:szCs w:val="28"/>
        </w:rPr>
        <w:t xml:space="preserve"> забезпечує повну відповідність принципам реляційної моделі, що робить її ідеальним вибором для роботи з базами даних, які включають складні зв’язки між сутностями. Система дозволяє ефективно створювати та управляти таблицями, забезпечуючи строгий контроль над відносинами між ними через механізми зовнішніх ключів. Це особливо важливо для проєкту, де велика кількість таблиць пов’язані складною структурою.</w:t>
      </w:r>
    </w:p>
    <w:p w14:paraId="4CB88C5D" w14:textId="05BDDB27" w:rsidR="008347D0" w:rsidRPr="008347D0" w:rsidRDefault="008347D0" w:rsidP="008347D0">
      <w:pPr>
        <w:spacing w:line="360" w:lineRule="auto"/>
        <w:ind w:firstLine="709"/>
        <w:jc w:val="both"/>
        <w:rPr>
          <w:sz w:val="28"/>
          <w:szCs w:val="28"/>
        </w:rPr>
      </w:pPr>
      <w:r w:rsidRPr="008347D0">
        <w:rPr>
          <w:sz w:val="28"/>
          <w:szCs w:val="28"/>
        </w:rPr>
        <w:t>Однією з переваг PostgreSQL</w:t>
      </w:r>
      <w:r w:rsidR="00947307">
        <w:rPr>
          <w:sz w:val="28"/>
          <w:szCs w:val="28"/>
          <w:lang w:val="en-US"/>
        </w:rPr>
        <w:t>[6]</w:t>
      </w:r>
      <w:r w:rsidRPr="008347D0">
        <w:rPr>
          <w:sz w:val="28"/>
          <w:szCs w:val="28"/>
        </w:rPr>
        <w:t xml:space="preserve"> є її розширена підтримка типів даних. Вона дозволяє працювати зі стандартними типами, такими як VARCHAR, INT, TEXT, а також із більш складними, включно з TIMESTAMPTZ і DECIMAL. Це сприяє точному моделюванню даних та відповідності специфічним вимогам. Наприклад, для сутності </w:t>
      </w:r>
      <w:r w:rsidR="00947307">
        <w:rPr>
          <w:sz w:val="28"/>
          <w:szCs w:val="28"/>
        </w:rPr>
        <w:t>«</w:t>
      </w:r>
      <w:r w:rsidRPr="008347D0">
        <w:rPr>
          <w:sz w:val="28"/>
          <w:szCs w:val="28"/>
        </w:rPr>
        <w:t>locations</w:t>
      </w:r>
      <w:r w:rsidR="00947307">
        <w:rPr>
          <w:sz w:val="28"/>
          <w:szCs w:val="28"/>
        </w:rPr>
        <w:t>»</w:t>
      </w:r>
      <w:r w:rsidRPr="008347D0">
        <w:rPr>
          <w:sz w:val="28"/>
          <w:szCs w:val="28"/>
        </w:rPr>
        <w:t xml:space="preserve"> було використано типи DECIMAL для координат, що забезпечує високу точність географічних даних.</w:t>
      </w:r>
    </w:p>
    <w:p w14:paraId="5EEDA0D4" w14:textId="5F8D1253" w:rsidR="008347D0" w:rsidRPr="008347D0" w:rsidRDefault="008347D0" w:rsidP="008347D0">
      <w:pPr>
        <w:spacing w:line="360" w:lineRule="auto"/>
        <w:ind w:firstLine="709"/>
        <w:jc w:val="both"/>
        <w:rPr>
          <w:sz w:val="28"/>
          <w:szCs w:val="28"/>
        </w:rPr>
      </w:pPr>
      <w:r w:rsidRPr="008347D0">
        <w:rPr>
          <w:sz w:val="28"/>
          <w:szCs w:val="28"/>
        </w:rPr>
        <w:t>Важливою характеристикою PostgreSQL</w:t>
      </w:r>
      <w:r w:rsidR="00947307">
        <w:rPr>
          <w:sz w:val="28"/>
          <w:szCs w:val="28"/>
          <w:lang w:val="en-US"/>
        </w:rPr>
        <w:t>[6]</w:t>
      </w:r>
      <w:r w:rsidRPr="008347D0">
        <w:rPr>
          <w:sz w:val="28"/>
          <w:szCs w:val="28"/>
        </w:rPr>
        <w:t xml:space="preserve"> є її потужний механізм перевірки даних. Система дозволяє створювати складні обмеження, включаючи перевірки унікальності, зовнішні ключі, користувацькі функції перевірки, та застосування тригерів. Завдяки цьому вдається реалізувати складні бізнес-правила, такі як контроль мінімального віку водія або перевірка валідності номерів посвідчень. Такі функції забезпечують високу цілісність даних і зменшують ризик помилок.</w:t>
      </w:r>
    </w:p>
    <w:p w14:paraId="5D3FC512" w14:textId="34A7E251" w:rsidR="008347D0" w:rsidRPr="008347D0" w:rsidRDefault="008347D0" w:rsidP="008347D0">
      <w:pPr>
        <w:spacing w:line="360" w:lineRule="auto"/>
        <w:ind w:firstLine="709"/>
        <w:jc w:val="both"/>
        <w:rPr>
          <w:sz w:val="28"/>
          <w:szCs w:val="28"/>
        </w:rPr>
      </w:pPr>
      <w:r w:rsidRPr="008347D0">
        <w:rPr>
          <w:sz w:val="28"/>
          <w:szCs w:val="28"/>
        </w:rPr>
        <w:lastRenderedPageBreak/>
        <w:t>Ще однією перевагою є масштабованість і продуктивність PostgreSQL</w:t>
      </w:r>
      <w:r w:rsidR="00947307">
        <w:rPr>
          <w:sz w:val="28"/>
          <w:szCs w:val="28"/>
          <w:lang w:val="en-US"/>
        </w:rPr>
        <w:t>[6]</w:t>
      </w:r>
      <w:r w:rsidRPr="008347D0">
        <w:rPr>
          <w:sz w:val="28"/>
          <w:szCs w:val="28"/>
        </w:rPr>
        <w:t>. Система здатна обробляти значні обсяги даних та ефективно виконувати запити навіть за високого навантаження. Це робить її оптимальним вибором для системи, яка передбачає довготривале зберігання даних про адміністративні правопорушення, транспортні засоби, водіїв, а також їх подальшу обробку.</w:t>
      </w:r>
    </w:p>
    <w:p w14:paraId="0A026AC0" w14:textId="7E1F5C8D" w:rsidR="008347D0" w:rsidRPr="008347D0" w:rsidRDefault="008347D0" w:rsidP="008347D0">
      <w:pPr>
        <w:spacing w:line="360" w:lineRule="auto"/>
        <w:ind w:firstLine="709"/>
        <w:jc w:val="both"/>
        <w:rPr>
          <w:sz w:val="28"/>
          <w:szCs w:val="28"/>
        </w:rPr>
      </w:pPr>
      <w:r w:rsidRPr="008347D0">
        <w:rPr>
          <w:sz w:val="28"/>
          <w:szCs w:val="28"/>
        </w:rPr>
        <w:t>СУБД PostgreSQL є безкоштовною, з відкритим кодом, що усуває витрати на ліцензування та забезпечує прозорість роботи. Це особливо важливо для проєкту, орієнтованого на оптимізацію ресурсів. Крім того, велика спільнота користувачів і розробників PostgreSQL</w:t>
      </w:r>
      <w:r w:rsidR="00BB6784" w:rsidRPr="00BB6784">
        <w:rPr>
          <w:sz w:val="28"/>
          <w:szCs w:val="28"/>
        </w:rPr>
        <w:t>[6]</w:t>
      </w:r>
      <w:r w:rsidRPr="008347D0">
        <w:rPr>
          <w:sz w:val="28"/>
          <w:szCs w:val="28"/>
        </w:rPr>
        <w:t xml:space="preserve"> забезпечує доступ до численних ресурсів для навчання та вирішення технічних питань.</w:t>
      </w:r>
    </w:p>
    <w:p w14:paraId="19C60EB6" w14:textId="2F7F559C" w:rsidR="008347D0" w:rsidRDefault="008347D0" w:rsidP="008347D0">
      <w:pPr>
        <w:spacing w:line="360" w:lineRule="auto"/>
        <w:ind w:firstLine="709"/>
        <w:jc w:val="both"/>
        <w:rPr>
          <w:sz w:val="28"/>
          <w:szCs w:val="28"/>
        </w:rPr>
      </w:pPr>
      <w:r w:rsidRPr="008347D0">
        <w:rPr>
          <w:sz w:val="28"/>
          <w:szCs w:val="28"/>
        </w:rPr>
        <w:t>Таким чином, вибір PostgreSQL</w:t>
      </w:r>
      <w:r w:rsidR="00BB6784" w:rsidRPr="00BB6784">
        <w:rPr>
          <w:sz w:val="28"/>
          <w:szCs w:val="28"/>
        </w:rPr>
        <w:t>[6]</w:t>
      </w:r>
      <w:r w:rsidRPr="008347D0">
        <w:rPr>
          <w:sz w:val="28"/>
          <w:szCs w:val="28"/>
        </w:rPr>
        <w:t xml:space="preserve"> для реалізації бази даних зумовлений її функціональними перевагами, відповідністю технічним вимогам і здатністю забезпечувати надійну та ефективну роботу системи.</w:t>
      </w:r>
    </w:p>
    <w:p w14:paraId="43040D59" w14:textId="3A1992F6" w:rsidR="007159D1" w:rsidRPr="00610B9D" w:rsidRDefault="00610B9D" w:rsidP="00610B9D">
      <w:pPr>
        <w:spacing w:line="360" w:lineRule="auto"/>
        <w:ind w:firstLine="709"/>
        <w:jc w:val="both"/>
        <w:outlineLvl w:val="1"/>
        <w:rPr>
          <w:sz w:val="28"/>
          <w:szCs w:val="28"/>
          <w:lang w:val="uk-UA"/>
        </w:rPr>
      </w:pPr>
      <w:bookmarkStart w:id="472" w:name="_Toc185798435"/>
      <w:r>
        <w:rPr>
          <w:sz w:val="28"/>
          <w:szCs w:val="28"/>
        </w:rPr>
        <w:t>4.2 Структура таблиць</w:t>
      </w:r>
      <w:bookmarkEnd w:id="472"/>
    </w:p>
    <w:p w14:paraId="44218D8D" w14:textId="103622AA" w:rsidR="008F106F" w:rsidRDefault="00B079CE">
      <w:pPr>
        <w:spacing w:line="360" w:lineRule="auto"/>
        <w:ind w:firstLine="709"/>
        <w:jc w:val="both"/>
        <w:rPr>
          <w:sz w:val="28"/>
          <w:szCs w:val="28"/>
        </w:rPr>
      </w:pPr>
      <w:r>
        <w:rPr>
          <w:sz w:val="28"/>
          <w:szCs w:val="28"/>
        </w:rPr>
        <w:t>Після детального аналізу предметного середовища були побудовані необхідні відношення та визначені первинні та зовнішні ключі. Результати зображені в таблицях 4.1 – 4.15.</w:t>
      </w:r>
    </w:p>
    <w:p w14:paraId="56402FDD" w14:textId="1202461A" w:rsidR="00DC3812" w:rsidRDefault="00F33922" w:rsidP="00F33922">
      <w:pPr>
        <w:spacing w:line="360" w:lineRule="auto"/>
        <w:ind w:firstLine="709"/>
        <w:jc w:val="both"/>
        <w:rPr>
          <w:ins w:id="473" w:author="Соколов Олександр" w:date="2024-12-22T22:04:00Z"/>
          <w:sz w:val="28"/>
          <w:szCs w:val="28"/>
        </w:rPr>
      </w:pPr>
      <w:r>
        <w:rPr>
          <w:sz w:val="28"/>
          <w:szCs w:val="28"/>
        </w:rPr>
        <w:t>В таблиці 4.1 наведено опис таблиці «</w:t>
      </w:r>
      <w:r>
        <w:rPr>
          <w:sz w:val="28"/>
          <w:szCs w:val="28"/>
          <w:lang w:val="en-US"/>
        </w:rPr>
        <w:t>citizens</w:t>
      </w:r>
      <w:r>
        <w:rPr>
          <w:sz w:val="28"/>
          <w:szCs w:val="28"/>
        </w:rPr>
        <w:t>»</w:t>
      </w:r>
      <w:r>
        <w:rPr>
          <w:sz w:val="28"/>
          <w:szCs w:val="28"/>
          <w:lang w:val="en-US"/>
        </w:rPr>
        <w:t xml:space="preserve">, </w:t>
      </w:r>
      <w:r>
        <w:rPr>
          <w:sz w:val="28"/>
          <w:szCs w:val="28"/>
        </w:rPr>
        <w:t>яка зберігає інформацію громадян.</w:t>
      </w:r>
    </w:p>
    <w:p w14:paraId="7C48045F" w14:textId="77777777" w:rsidR="00DC3812" w:rsidRDefault="00DC3812">
      <w:pPr>
        <w:rPr>
          <w:ins w:id="474" w:author="Соколов Олександр" w:date="2024-12-22T22:04:00Z"/>
          <w:sz w:val="28"/>
          <w:szCs w:val="28"/>
        </w:rPr>
      </w:pPr>
      <w:ins w:id="475" w:author="Соколов Олександр" w:date="2024-12-22T22:04:00Z">
        <w:r>
          <w:rPr>
            <w:sz w:val="28"/>
            <w:szCs w:val="28"/>
          </w:rPr>
          <w:br w:type="page"/>
        </w:r>
      </w:ins>
    </w:p>
    <w:p w14:paraId="10A12B2E" w14:textId="02AFF3CB" w:rsidR="008F106F" w:rsidDel="00DC3812" w:rsidRDefault="008F106F" w:rsidP="00F33922">
      <w:pPr>
        <w:spacing w:line="360" w:lineRule="auto"/>
        <w:ind w:firstLine="709"/>
        <w:jc w:val="both"/>
        <w:rPr>
          <w:del w:id="476" w:author="Соколов Олександр" w:date="2024-12-22T22:04:00Z"/>
          <w:sz w:val="28"/>
          <w:szCs w:val="28"/>
        </w:rPr>
      </w:pPr>
    </w:p>
    <w:p w14:paraId="777922B9" w14:textId="3A644954" w:rsidR="008F106F" w:rsidRPr="00F33922" w:rsidRDefault="00B079CE" w:rsidP="00DC3812">
      <w:pPr>
        <w:spacing w:line="360" w:lineRule="auto"/>
        <w:ind w:firstLine="709"/>
        <w:jc w:val="both"/>
        <w:outlineLvl w:val="2"/>
        <w:rPr>
          <w:sz w:val="28"/>
          <w:szCs w:val="28"/>
        </w:rPr>
        <w:pPrChange w:id="477" w:author="Соколов Олександр" w:date="2024-12-22T22:04:00Z">
          <w:pPr>
            <w:spacing w:line="360" w:lineRule="auto"/>
            <w:ind w:firstLine="708"/>
            <w:jc w:val="both"/>
          </w:pPr>
        </w:pPrChange>
      </w:pPr>
      <w:bookmarkStart w:id="478" w:name="_Toc185798436"/>
      <w:r>
        <w:rPr>
          <w:sz w:val="28"/>
          <w:szCs w:val="28"/>
        </w:rPr>
        <w:t xml:space="preserve">Таблиця 4.1 – </w:t>
      </w:r>
      <w:r w:rsidR="00F33922">
        <w:rPr>
          <w:sz w:val="28"/>
          <w:szCs w:val="28"/>
        </w:rPr>
        <w:t>структура таблиці «</w:t>
      </w:r>
      <w:r w:rsidR="00F33922">
        <w:rPr>
          <w:sz w:val="28"/>
          <w:szCs w:val="28"/>
          <w:lang w:val="en-US"/>
        </w:rPr>
        <w:t>citizens</w:t>
      </w:r>
      <w:r w:rsidR="00F33922">
        <w:rPr>
          <w:sz w:val="28"/>
          <w:szCs w:val="28"/>
        </w:rPr>
        <w:t>»</w:t>
      </w:r>
      <w:bookmarkEnd w:id="478"/>
    </w:p>
    <w:tbl>
      <w:tblPr>
        <w:tblStyle w:val="a1"/>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8F106F" w14:paraId="73C4B698"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D36138E" w14:textId="4A7F09A8" w:rsidR="008F106F" w:rsidRPr="007D682B" w:rsidRDefault="00B079CE" w:rsidP="00334DE5">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934A3" w14:textId="4248C3AC" w:rsidR="008F106F" w:rsidRPr="007D682B" w:rsidRDefault="00B079CE" w:rsidP="00334DE5">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85030A" w14:textId="6F227696" w:rsidR="008F106F" w:rsidRPr="007D682B" w:rsidRDefault="00B079CE" w:rsidP="00334DE5">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D28ED1" w14:textId="6F1205C3" w:rsidR="008F106F" w:rsidRPr="007D682B" w:rsidRDefault="00B079CE" w:rsidP="00334DE5">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BDCF41" w14:textId="77DD6930" w:rsidR="008F106F" w:rsidRPr="007D682B" w:rsidRDefault="00B079CE" w:rsidP="00334DE5">
            <w:pPr>
              <w:widowControl w:val="0"/>
              <w:spacing w:line="276" w:lineRule="auto"/>
              <w:jc w:val="center"/>
              <w:rPr>
                <w:rFonts w:ascii="Arial" w:eastAsia="Arial" w:hAnsi="Arial" w:cs="Arial"/>
                <w:bCs/>
                <w:sz w:val="28"/>
                <w:szCs w:val="28"/>
              </w:rPr>
            </w:pPr>
            <w:r w:rsidRPr="007D682B">
              <w:rPr>
                <w:bCs/>
                <w:sz w:val="28"/>
                <w:szCs w:val="28"/>
              </w:rPr>
              <w:t>Опис</w:t>
            </w:r>
          </w:p>
        </w:tc>
      </w:tr>
      <w:tr w:rsidR="00F33922" w14:paraId="3308CDE2"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F0B4E91" w14:textId="30705B25" w:rsidR="00F33922" w:rsidRPr="007D682B" w:rsidRDefault="00F33922" w:rsidP="00334DE5">
            <w:pPr>
              <w:widowControl w:val="0"/>
              <w:spacing w:line="276" w:lineRule="auto"/>
              <w:jc w:val="center"/>
              <w:rPr>
                <w:bCs/>
                <w:sz w:val="28"/>
                <w:szCs w:val="28"/>
              </w:rPr>
            </w:pPr>
            <w:proofErr w:type="spellStart"/>
            <w:r w:rsidRPr="00F33922">
              <w:rPr>
                <w:bCs/>
                <w:sz w:val="28"/>
                <w:szCs w:val="28"/>
              </w:rPr>
              <w:t>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D21B84" w14:textId="71F395B3" w:rsidR="00F33922" w:rsidRPr="00F33922" w:rsidRDefault="00334DE5" w:rsidP="00334DE5">
            <w:pPr>
              <w:widowControl w:val="0"/>
              <w:spacing w:line="276" w:lineRule="auto"/>
              <w:jc w:val="center"/>
              <w:rPr>
                <w:bCs/>
                <w:sz w:val="28"/>
                <w:szCs w:val="28"/>
                <w:lang w:val="en-US"/>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76871E" w14:textId="28C2EFE3" w:rsidR="00F33922" w:rsidRPr="00334DE5" w:rsidRDefault="00334DE5" w:rsidP="00334DE5">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2A86F4" w14:textId="2849C069" w:rsidR="00F33922" w:rsidRPr="00334DE5" w:rsidRDefault="00334DE5" w:rsidP="00334DE5">
            <w:pPr>
              <w:widowControl w:val="0"/>
              <w:spacing w:line="276" w:lineRule="auto"/>
              <w:jc w:val="center"/>
              <w:rPr>
                <w:bCs/>
                <w:sz w:val="28"/>
                <w:szCs w:val="28"/>
                <w:lang w:val="en-US"/>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881E8C" w14:textId="22CBE660" w:rsidR="00F33922" w:rsidRPr="00334DE5" w:rsidRDefault="00334DE5" w:rsidP="00334DE5">
            <w:pPr>
              <w:widowControl w:val="0"/>
              <w:spacing w:line="276" w:lineRule="auto"/>
              <w:jc w:val="center"/>
              <w:rPr>
                <w:bCs/>
                <w:sz w:val="28"/>
                <w:szCs w:val="28"/>
              </w:rPr>
            </w:pPr>
            <w:proofErr w:type="spellStart"/>
            <w:r w:rsidRPr="00334DE5">
              <w:rPr>
                <w:bCs/>
                <w:sz w:val="28"/>
                <w:szCs w:val="28"/>
                <w:lang w:val="en-US"/>
              </w:rPr>
              <w:t>унікальний</w:t>
            </w:r>
            <w:proofErr w:type="spellEnd"/>
            <w:r w:rsidRPr="00334DE5">
              <w:rPr>
                <w:bCs/>
                <w:sz w:val="28"/>
                <w:szCs w:val="28"/>
                <w:lang w:val="en-US"/>
              </w:rPr>
              <w:t xml:space="preserve"> </w:t>
            </w:r>
            <w:proofErr w:type="spellStart"/>
            <w:r w:rsidRPr="00334DE5">
              <w:rPr>
                <w:bCs/>
                <w:sz w:val="28"/>
                <w:szCs w:val="28"/>
                <w:lang w:val="en-US"/>
              </w:rPr>
              <w:t>ідентифікатор</w:t>
            </w:r>
            <w:proofErr w:type="spellEnd"/>
            <w:r w:rsidRPr="00334DE5">
              <w:rPr>
                <w:bCs/>
                <w:sz w:val="28"/>
                <w:szCs w:val="28"/>
                <w:lang w:val="en-US"/>
              </w:rPr>
              <w:t xml:space="preserve"> </w:t>
            </w:r>
            <w:r>
              <w:rPr>
                <w:bCs/>
                <w:sz w:val="28"/>
                <w:szCs w:val="28"/>
              </w:rPr>
              <w:t>громадянина у базі даних</w:t>
            </w:r>
          </w:p>
        </w:tc>
      </w:tr>
      <w:tr w:rsidR="00F33922" w14:paraId="159E6F72"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6A2B77" w14:textId="22E0D576" w:rsidR="00F33922" w:rsidRPr="007D682B" w:rsidRDefault="00F33922" w:rsidP="00334DE5">
            <w:pPr>
              <w:widowControl w:val="0"/>
              <w:spacing w:line="276" w:lineRule="auto"/>
              <w:jc w:val="center"/>
              <w:rPr>
                <w:bCs/>
                <w:sz w:val="28"/>
                <w:szCs w:val="28"/>
              </w:rPr>
            </w:pPr>
            <w:proofErr w:type="spellStart"/>
            <w:r w:rsidRPr="00F33922">
              <w:rPr>
                <w:bCs/>
                <w:sz w:val="28"/>
                <w:szCs w:val="28"/>
              </w:rPr>
              <w:t>first_name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127EC6" w14:textId="66719635" w:rsidR="00F33922" w:rsidRPr="00334DE5" w:rsidRDefault="00334DE5" w:rsidP="00334DE5">
            <w:pPr>
              <w:widowControl w:val="0"/>
              <w:spacing w:line="276" w:lineRule="auto"/>
              <w:jc w:val="center"/>
              <w:rPr>
                <w:bCs/>
                <w:sz w:val="28"/>
                <w:szCs w:val="28"/>
                <w:lang w:val="en-US"/>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6463A" w14:textId="6DEDECFF" w:rsidR="00F33922" w:rsidRPr="00334DE5" w:rsidRDefault="00334DE5" w:rsidP="00334DE5">
            <w:pPr>
              <w:widowControl w:val="0"/>
              <w:spacing w:line="276" w:lineRule="auto"/>
              <w:jc w:val="center"/>
              <w:rPr>
                <w:bCs/>
                <w:sz w:val="28"/>
                <w:szCs w:val="28"/>
                <w:lang w:val="en-US"/>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10DFD0" w14:textId="5BA9DF0E" w:rsidR="00F33922" w:rsidRPr="00334DE5" w:rsidRDefault="00334DE5" w:rsidP="00334DE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66DFA4" w14:textId="35B667FC" w:rsidR="00F33922" w:rsidRPr="007D682B" w:rsidRDefault="00334DE5" w:rsidP="00334DE5">
            <w:pPr>
              <w:widowControl w:val="0"/>
              <w:spacing w:line="276" w:lineRule="auto"/>
              <w:jc w:val="center"/>
              <w:rPr>
                <w:bCs/>
                <w:sz w:val="28"/>
                <w:szCs w:val="28"/>
              </w:rPr>
            </w:pPr>
            <w:proofErr w:type="spellStart"/>
            <w:r>
              <w:rPr>
                <w:bCs/>
                <w:sz w:val="28"/>
                <w:szCs w:val="28"/>
              </w:rPr>
              <w:t>імʼя</w:t>
            </w:r>
            <w:proofErr w:type="spellEnd"/>
            <w:r>
              <w:rPr>
                <w:bCs/>
                <w:sz w:val="28"/>
                <w:szCs w:val="28"/>
              </w:rPr>
              <w:t xml:space="preserve"> громадянина</w:t>
            </w:r>
          </w:p>
        </w:tc>
      </w:tr>
      <w:tr w:rsidR="00334DE5" w14:paraId="5843F56A"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F2C30C2" w14:textId="68970B47" w:rsidR="00334DE5" w:rsidRPr="007D682B" w:rsidRDefault="00334DE5" w:rsidP="00334DE5">
            <w:pPr>
              <w:widowControl w:val="0"/>
              <w:spacing w:line="276" w:lineRule="auto"/>
              <w:jc w:val="center"/>
              <w:rPr>
                <w:bCs/>
                <w:sz w:val="28"/>
                <w:szCs w:val="28"/>
              </w:rPr>
            </w:pPr>
            <w:proofErr w:type="spellStart"/>
            <w:r w:rsidRPr="00F33922">
              <w:rPr>
                <w:bCs/>
                <w:sz w:val="28"/>
                <w:szCs w:val="28"/>
              </w:rPr>
              <w:t>last_name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57830F" w14:textId="5224BF10" w:rsidR="00334DE5" w:rsidRPr="007D682B" w:rsidRDefault="00334DE5" w:rsidP="00334DE5">
            <w:pPr>
              <w:widowControl w:val="0"/>
              <w:spacing w:line="276" w:lineRule="auto"/>
              <w:jc w:val="center"/>
              <w:rPr>
                <w:bCs/>
                <w:sz w:val="28"/>
                <w:szCs w:val="28"/>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4B7E3C" w14:textId="66C2B741" w:rsidR="00334DE5" w:rsidRPr="007D682B" w:rsidRDefault="00334DE5" w:rsidP="00334DE5">
            <w:pPr>
              <w:widowControl w:val="0"/>
              <w:spacing w:line="276" w:lineRule="auto"/>
              <w:jc w:val="center"/>
              <w:rPr>
                <w:bCs/>
                <w:sz w:val="28"/>
                <w:szCs w:val="28"/>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36AEF1" w14:textId="56FD2EC6" w:rsidR="00334DE5" w:rsidRPr="007D682B" w:rsidRDefault="00334DE5" w:rsidP="00334DE5">
            <w:pPr>
              <w:widowControl w:val="0"/>
              <w:spacing w:line="276" w:lineRule="auto"/>
              <w:jc w:val="center"/>
              <w:rPr>
                <w:bCs/>
                <w:sz w:val="28"/>
                <w:szCs w:val="28"/>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E24A29" w14:textId="4119FB2F" w:rsidR="00334DE5" w:rsidRPr="007D682B" w:rsidRDefault="00334DE5" w:rsidP="00334DE5">
            <w:pPr>
              <w:widowControl w:val="0"/>
              <w:spacing w:line="276" w:lineRule="auto"/>
              <w:jc w:val="center"/>
              <w:rPr>
                <w:bCs/>
                <w:sz w:val="28"/>
                <w:szCs w:val="28"/>
              </w:rPr>
            </w:pPr>
            <w:r>
              <w:rPr>
                <w:bCs/>
                <w:sz w:val="28"/>
                <w:szCs w:val="28"/>
              </w:rPr>
              <w:t>прізвище громадянина</w:t>
            </w:r>
          </w:p>
        </w:tc>
      </w:tr>
      <w:tr w:rsidR="00334DE5" w14:paraId="5D260575"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517E53C" w14:textId="5F8B4C83" w:rsidR="00334DE5" w:rsidRPr="007D682B" w:rsidRDefault="00334DE5" w:rsidP="00334DE5">
            <w:pPr>
              <w:widowControl w:val="0"/>
              <w:spacing w:line="276" w:lineRule="auto"/>
              <w:jc w:val="center"/>
              <w:rPr>
                <w:bCs/>
                <w:sz w:val="28"/>
                <w:szCs w:val="28"/>
              </w:rPr>
            </w:pPr>
            <w:proofErr w:type="spellStart"/>
            <w:r w:rsidRPr="00F33922">
              <w:rPr>
                <w:bCs/>
                <w:sz w:val="28"/>
                <w:szCs w:val="28"/>
              </w:rPr>
              <w:t>patronymic</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C20FAD" w14:textId="532D2305" w:rsidR="00334DE5" w:rsidRPr="007D682B" w:rsidRDefault="00334DE5" w:rsidP="00334DE5">
            <w:pPr>
              <w:widowControl w:val="0"/>
              <w:spacing w:line="276" w:lineRule="auto"/>
              <w:jc w:val="center"/>
              <w:rPr>
                <w:bCs/>
                <w:sz w:val="28"/>
                <w:szCs w:val="28"/>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E05ABA" w14:textId="05A564BD" w:rsidR="00334DE5" w:rsidRPr="007D682B" w:rsidRDefault="00334DE5" w:rsidP="00334DE5">
            <w:pPr>
              <w:widowControl w:val="0"/>
              <w:spacing w:line="276" w:lineRule="auto"/>
              <w:jc w:val="center"/>
              <w:rPr>
                <w:bCs/>
                <w:sz w:val="28"/>
                <w:szCs w:val="28"/>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058D94" w14:textId="35166C0B" w:rsidR="00334DE5" w:rsidRPr="007D682B" w:rsidRDefault="00334DE5" w:rsidP="00334DE5">
            <w:pPr>
              <w:widowControl w:val="0"/>
              <w:spacing w:line="276" w:lineRule="auto"/>
              <w:jc w:val="center"/>
              <w:rPr>
                <w:bCs/>
                <w:sz w:val="28"/>
                <w:szCs w:val="28"/>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1531D9" w14:textId="670E7F7F" w:rsidR="00334DE5" w:rsidRPr="007D682B" w:rsidRDefault="00334DE5" w:rsidP="00334DE5">
            <w:pPr>
              <w:widowControl w:val="0"/>
              <w:spacing w:line="276" w:lineRule="auto"/>
              <w:jc w:val="center"/>
              <w:rPr>
                <w:bCs/>
                <w:sz w:val="28"/>
                <w:szCs w:val="28"/>
              </w:rPr>
            </w:pPr>
            <w:r>
              <w:rPr>
                <w:bCs/>
                <w:sz w:val="28"/>
                <w:szCs w:val="28"/>
              </w:rPr>
              <w:t>по батькові громадянина</w:t>
            </w:r>
          </w:p>
        </w:tc>
      </w:tr>
      <w:tr w:rsidR="00334DE5" w14:paraId="47C7678F"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5111D24" w14:textId="70B2B774" w:rsidR="00334DE5" w:rsidRPr="007D682B" w:rsidRDefault="00334DE5" w:rsidP="00334DE5">
            <w:pPr>
              <w:widowControl w:val="0"/>
              <w:spacing w:line="276" w:lineRule="auto"/>
              <w:jc w:val="center"/>
              <w:rPr>
                <w:bCs/>
                <w:sz w:val="28"/>
                <w:szCs w:val="28"/>
              </w:rPr>
            </w:pPr>
            <w:proofErr w:type="spellStart"/>
            <w:r w:rsidRPr="00F33922">
              <w:rPr>
                <w:bCs/>
                <w:sz w:val="28"/>
                <w:szCs w:val="28"/>
              </w:rPr>
              <w:t>date_of_birth</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97C1A0" w14:textId="3FF7CE1C" w:rsidR="00334DE5" w:rsidRPr="00334DE5" w:rsidRDefault="00334DE5" w:rsidP="00334DE5">
            <w:pPr>
              <w:widowControl w:val="0"/>
              <w:spacing w:line="276" w:lineRule="auto"/>
              <w:jc w:val="center"/>
              <w:rPr>
                <w:bCs/>
                <w:sz w:val="28"/>
                <w:szCs w:val="28"/>
                <w:lang w:val="en-US"/>
              </w:rPr>
            </w:pPr>
            <w:r>
              <w:rPr>
                <w:bCs/>
                <w:sz w:val="28"/>
                <w:szCs w:val="28"/>
                <w:lang w:val="en-US"/>
              </w:rPr>
              <w:t>date</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EBDEE8" w14:textId="20AACB89" w:rsidR="00334DE5" w:rsidRPr="00334DE5" w:rsidRDefault="00334DE5" w:rsidP="00334DE5">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D34492" w14:textId="534F058F" w:rsidR="00334DE5" w:rsidRPr="00334DE5" w:rsidRDefault="00334DE5" w:rsidP="00334DE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FA6A28" w14:textId="3851D7D2" w:rsidR="00334DE5" w:rsidRPr="007D682B" w:rsidRDefault="00334DE5" w:rsidP="00334DE5">
            <w:pPr>
              <w:widowControl w:val="0"/>
              <w:spacing w:line="276" w:lineRule="auto"/>
              <w:jc w:val="center"/>
              <w:rPr>
                <w:bCs/>
                <w:sz w:val="28"/>
                <w:szCs w:val="28"/>
              </w:rPr>
            </w:pPr>
            <w:r>
              <w:rPr>
                <w:bCs/>
                <w:sz w:val="28"/>
                <w:szCs w:val="28"/>
              </w:rPr>
              <w:t>дата народження громадянина</w:t>
            </w:r>
          </w:p>
        </w:tc>
      </w:tr>
    </w:tbl>
    <w:p w14:paraId="7E80FB12" w14:textId="77777777" w:rsidR="00DC3812" w:rsidRDefault="00DC3812" w:rsidP="00334DE5">
      <w:pPr>
        <w:spacing w:line="360" w:lineRule="auto"/>
        <w:ind w:firstLine="709"/>
        <w:jc w:val="both"/>
        <w:rPr>
          <w:ins w:id="479" w:author="Соколов Олександр" w:date="2024-12-22T22:04:00Z"/>
          <w:sz w:val="28"/>
          <w:szCs w:val="28"/>
        </w:rPr>
      </w:pPr>
    </w:p>
    <w:p w14:paraId="35F54B94" w14:textId="05B01216" w:rsidR="00334DE5" w:rsidRDefault="00334DE5" w:rsidP="00334DE5">
      <w:pPr>
        <w:spacing w:line="360" w:lineRule="auto"/>
        <w:ind w:firstLine="709"/>
        <w:jc w:val="both"/>
        <w:rPr>
          <w:ins w:id="480" w:author="Соколов Олександр" w:date="2024-12-22T22:04:00Z"/>
          <w:sz w:val="28"/>
          <w:szCs w:val="28"/>
        </w:rPr>
      </w:pPr>
      <w:r>
        <w:rPr>
          <w:sz w:val="28"/>
          <w:szCs w:val="28"/>
        </w:rPr>
        <w:t>В таблиці 4.</w:t>
      </w:r>
      <w:r>
        <w:rPr>
          <w:sz w:val="28"/>
          <w:szCs w:val="28"/>
          <w:lang w:val="en-US"/>
        </w:rPr>
        <w:t>2</w:t>
      </w:r>
      <w:r>
        <w:rPr>
          <w:sz w:val="28"/>
          <w:szCs w:val="28"/>
        </w:rPr>
        <w:t xml:space="preserve"> наведено опис таблиці «</w:t>
      </w:r>
      <w:r>
        <w:rPr>
          <w:sz w:val="28"/>
          <w:szCs w:val="28"/>
          <w:lang w:val="en-US"/>
        </w:rPr>
        <w:t>drivers</w:t>
      </w:r>
      <w:r>
        <w:rPr>
          <w:sz w:val="28"/>
          <w:szCs w:val="28"/>
        </w:rPr>
        <w:t>»</w:t>
      </w:r>
      <w:r>
        <w:rPr>
          <w:sz w:val="28"/>
          <w:szCs w:val="28"/>
          <w:lang w:val="en-US"/>
        </w:rPr>
        <w:t xml:space="preserve">, </w:t>
      </w:r>
      <w:r>
        <w:rPr>
          <w:sz w:val="28"/>
          <w:szCs w:val="28"/>
        </w:rPr>
        <w:t>яка зберігає інформацію про громадян, які є водіями.</w:t>
      </w:r>
    </w:p>
    <w:p w14:paraId="4EB29C80" w14:textId="77777777" w:rsidR="00DC3812" w:rsidRDefault="00DC3812" w:rsidP="00334DE5">
      <w:pPr>
        <w:spacing w:line="360" w:lineRule="auto"/>
        <w:ind w:firstLine="709"/>
        <w:jc w:val="both"/>
        <w:rPr>
          <w:sz w:val="28"/>
          <w:szCs w:val="28"/>
        </w:rPr>
      </w:pPr>
    </w:p>
    <w:p w14:paraId="52EAE6B5" w14:textId="57E71534" w:rsidR="00334DE5" w:rsidRDefault="00B079CE" w:rsidP="00DC3812">
      <w:pPr>
        <w:spacing w:line="360" w:lineRule="auto"/>
        <w:ind w:firstLine="709"/>
        <w:jc w:val="both"/>
        <w:outlineLvl w:val="2"/>
        <w:rPr>
          <w:sz w:val="28"/>
          <w:szCs w:val="28"/>
        </w:rPr>
        <w:pPrChange w:id="481" w:author="Соколов Олександр" w:date="2024-12-22T22:05:00Z">
          <w:pPr>
            <w:spacing w:line="360" w:lineRule="auto"/>
            <w:ind w:firstLine="708"/>
            <w:jc w:val="both"/>
          </w:pPr>
        </w:pPrChange>
      </w:pPr>
      <w:bookmarkStart w:id="482" w:name="_Toc185798437"/>
      <w:r>
        <w:rPr>
          <w:sz w:val="28"/>
          <w:szCs w:val="28"/>
        </w:rPr>
        <w:t xml:space="preserve">Таблиця 4.2 – </w:t>
      </w:r>
      <w:r w:rsidR="00334DE5">
        <w:rPr>
          <w:sz w:val="28"/>
          <w:szCs w:val="28"/>
        </w:rPr>
        <w:t>структура таблиці «</w:t>
      </w:r>
      <w:r w:rsidR="00334DE5">
        <w:rPr>
          <w:sz w:val="28"/>
          <w:szCs w:val="28"/>
          <w:lang w:val="en-US"/>
        </w:rPr>
        <w:t>drivers</w:t>
      </w:r>
      <w:r w:rsidR="00334DE5">
        <w:rPr>
          <w:sz w:val="28"/>
          <w:szCs w:val="28"/>
        </w:rPr>
        <w:t>»</w:t>
      </w:r>
      <w:bookmarkEnd w:id="482"/>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0B053E" w14:paraId="4193FB63"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2879F46" w14:textId="77777777" w:rsidR="00334DE5" w:rsidRPr="007D682B" w:rsidRDefault="00334DE5"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F5DFFA" w14:textId="77777777" w:rsidR="00334DE5" w:rsidRPr="007D682B" w:rsidRDefault="00334DE5"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E3F5C" w14:textId="77777777" w:rsidR="00334DE5" w:rsidRPr="007D682B" w:rsidRDefault="00334DE5"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F1661E" w14:textId="77777777" w:rsidR="00334DE5" w:rsidRPr="007D682B" w:rsidRDefault="00334DE5"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E7617E" w14:textId="77777777" w:rsidR="00334DE5" w:rsidRPr="007D682B" w:rsidRDefault="00334DE5"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FE0398" w14:paraId="2D57ED76"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0AF98F" w14:textId="5C615A85" w:rsidR="00FE0398" w:rsidRPr="007D682B" w:rsidRDefault="00FE0398" w:rsidP="00FE0398">
            <w:pPr>
              <w:widowControl w:val="0"/>
              <w:spacing w:line="276" w:lineRule="auto"/>
              <w:jc w:val="center"/>
              <w:rPr>
                <w:bCs/>
                <w:sz w:val="28"/>
                <w:szCs w:val="28"/>
              </w:rPr>
            </w:pPr>
            <w:proofErr w:type="spellStart"/>
            <w:r w:rsidRPr="00F33922">
              <w:rPr>
                <w:bCs/>
                <w:sz w:val="28"/>
                <w:szCs w:val="28"/>
              </w:rPr>
              <w:t>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14A8DB" w14:textId="1DDA882B" w:rsidR="00FE0398" w:rsidRPr="007D682B" w:rsidRDefault="00FE0398" w:rsidP="00FE0398">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9EC575" w14:textId="63A6AA04" w:rsidR="00FE0398" w:rsidRPr="007D682B" w:rsidRDefault="00FE0398" w:rsidP="00FE0398">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09E28F" w14:textId="0BD557D6" w:rsidR="00FE0398" w:rsidRPr="007D682B" w:rsidRDefault="00FE0398" w:rsidP="00FE0398">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45659D" w14:textId="60101773" w:rsidR="00FE0398" w:rsidRPr="007D682B" w:rsidRDefault="00FE0398" w:rsidP="00FE0398">
            <w:pPr>
              <w:widowControl w:val="0"/>
              <w:spacing w:line="276" w:lineRule="auto"/>
              <w:jc w:val="center"/>
              <w:rPr>
                <w:bCs/>
                <w:sz w:val="28"/>
                <w:szCs w:val="28"/>
              </w:rPr>
            </w:pPr>
            <w:proofErr w:type="spellStart"/>
            <w:r w:rsidRPr="00334DE5">
              <w:rPr>
                <w:bCs/>
                <w:sz w:val="28"/>
                <w:szCs w:val="28"/>
                <w:lang w:val="en-US"/>
              </w:rPr>
              <w:t>унікальний</w:t>
            </w:r>
            <w:proofErr w:type="spellEnd"/>
            <w:r w:rsidRPr="00334DE5">
              <w:rPr>
                <w:bCs/>
                <w:sz w:val="28"/>
                <w:szCs w:val="28"/>
                <w:lang w:val="en-US"/>
              </w:rPr>
              <w:t xml:space="preserve"> </w:t>
            </w:r>
            <w:proofErr w:type="spellStart"/>
            <w:r w:rsidRPr="00334DE5">
              <w:rPr>
                <w:bCs/>
                <w:sz w:val="28"/>
                <w:szCs w:val="28"/>
                <w:lang w:val="en-US"/>
              </w:rPr>
              <w:t>ідентифікатор</w:t>
            </w:r>
            <w:proofErr w:type="spellEnd"/>
            <w:r w:rsidRPr="00334DE5">
              <w:rPr>
                <w:bCs/>
                <w:sz w:val="28"/>
                <w:szCs w:val="28"/>
                <w:lang w:val="en-US"/>
              </w:rPr>
              <w:t xml:space="preserve"> </w:t>
            </w:r>
            <w:r>
              <w:rPr>
                <w:bCs/>
                <w:sz w:val="28"/>
                <w:szCs w:val="28"/>
              </w:rPr>
              <w:t>водія у базі даних</w:t>
            </w:r>
          </w:p>
        </w:tc>
      </w:tr>
      <w:tr w:rsidR="00FE0398" w14:paraId="4E2ABC78"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7F0DBED" w14:textId="65C9CCAB" w:rsidR="00FE0398" w:rsidRPr="007D682B" w:rsidRDefault="00FE0398" w:rsidP="00FE0398">
            <w:pPr>
              <w:widowControl w:val="0"/>
              <w:spacing w:line="276" w:lineRule="auto"/>
              <w:jc w:val="center"/>
              <w:rPr>
                <w:bCs/>
                <w:sz w:val="28"/>
                <w:szCs w:val="28"/>
              </w:rPr>
            </w:pPr>
            <w:proofErr w:type="spellStart"/>
            <w:r w:rsidRPr="00FE0398">
              <w:rPr>
                <w:bCs/>
                <w:sz w:val="28"/>
                <w:szCs w:val="28"/>
              </w:rPr>
              <w:t>citizen_id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31E60A" w14:textId="69B79F7B" w:rsidR="00FE0398" w:rsidRPr="00FE0398" w:rsidRDefault="00FE0398" w:rsidP="00FE0398">
            <w:pPr>
              <w:widowControl w:val="0"/>
              <w:spacing w:line="276" w:lineRule="auto"/>
              <w:jc w:val="center"/>
              <w:rPr>
                <w:bCs/>
                <w:sz w:val="28"/>
                <w:szCs w:val="28"/>
                <w:lang w:val="en-US"/>
              </w:rPr>
            </w:pPr>
            <w:r>
              <w:rPr>
                <w:bCs/>
                <w:sz w:val="28"/>
                <w:szCs w:val="28"/>
                <w:lang w:val="en-US"/>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5310C2" w14:textId="0E1CDAB6" w:rsidR="00FE0398" w:rsidRPr="00FE0398" w:rsidRDefault="00FE0398" w:rsidP="00FE0398">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B6B786" w14:textId="682DC525" w:rsidR="00FE0398" w:rsidRPr="00FE0398" w:rsidRDefault="00FE0398" w:rsidP="00FE0398">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AB4960" w14:textId="761B931B" w:rsidR="00FE0398" w:rsidRPr="008C7862" w:rsidRDefault="008C7862" w:rsidP="00FE0398">
            <w:pPr>
              <w:widowControl w:val="0"/>
              <w:spacing w:line="276" w:lineRule="auto"/>
              <w:jc w:val="center"/>
              <w:rPr>
                <w:bCs/>
                <w:sz w:val="28"/>
                <w:szCs w:val="28"/>
              </w:rPr>
            </w:pPr>
            <w:r>
              <w:rPr>
                <w:bCs/>
                <w:sz w:val="28"/>
                <w:szCs w:val="28"/>
              </w:rPr>
              <w:t>ідентифікатор громадянина</w:t>
            </w:r>
          </w:p>
        </w:tc>
      </w:tr>
      <w:tr w:rsidR="00FE0398" w14:paraId="093729F7"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BCB184E" w14:textId="763F99D7" w:rsidR="00FE0398" w:rsidRPr="007D682B" w:rsidRDefault="00FE0398" w:rsidP="00FE0398">
            <w:pPr>
              <w:widowControl w:val="0"/>
              <w:spacing w:line="276" w:lineRule="auto"/>
              <w:jc w:val="center"/>
              <w:rPr>
                <w:bCs/>
                <w:sz w:val="28"/>
                <w:szCs w:val="28"/>
              </w:rPr>
            </w:pPr>
            <w:proofErr w:type="spellStart"/>
            <w:r w:rsidRPr="00FE0398">
              <w:rPr>
                <w:bCs/>
                <w:sz w:val="28"/>
                <w:szCs w:val="28"/>
              </w:rPr>
              <w:t>license_number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7041E1" w14:textId="7863DE93" w:rsidR="00FE0398" w:rsidRPr="00FE0398" w:rsidRDefault="00FE0398" w:rsidP="00FE0398">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9C0A8A" w14:textId="2A5EB39A" w:rsidR="00FE0398" w:rsidRPr="00FE0398" w:rsidRDefault="00FE0398" w:rsidP="00FE0398">
            <w:pPr>
              <w:widowControl w:val="0"/>
              <w:spacing w:line="276" w:lineRule="auto"/>
              <w:jc w:val="center"/>
              <w:rPr>
                <w:bCs/>
                <w:sz w:val="28"/>
                <w:szCs w:val="28"/>
                <w:lang w:val="en-US"/>
              </w:rPr>
            </w:pPr>
            <w:r>
              <w:rPr>
                <w:bCs/>
                <w:sz w:val="28"/>
                <w:szCs w:val="28"/>
                <w:lang w:val="en-US"/>
              </w:rPr>
              <w:t>9</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4D13A5" w14:textId="3EF109D6" w:rsidR="00FE0398" w:rsidRPr="00FE0398" w:rsidRDefault="00FE0398" w:rsidP="00FE0398">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F76DAC" w14:textId="15C81EB8" w:rsidR="00FE0398" w:rsidRPr="007D682B" w:rsidRDefault="008C7862" w:rsidP="00FE0398">
            <w:pPr>
              <w:widowControl w:val="0"/>
              <w:spacing w:line="276" w:lineRule="auto"/>
              <w:jc w:val="center"/>
              <w:rPr>
                <w:bCs/>
                <w:sz w:val="28"/>
                <w:szCs w:val="28"/>
              </w:rPr>
            </w:pPr>
            <w:r>
              <w:rPr>
                <w:bCs/>
                <w:sz w:val="28"/>
                <w:szCs w:val="28"/>
              </w:rPr>
              <w:t>номер посвідчення водія</w:t>
            </w:r>
          </w:p>
        </w:tc>
      </w:tr>
      <w:tr w:rsidR="00FE0398" w14:paraId="4D710ADA"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B929B94" w14:textId="73E3D9E9" w:rsidR="00FE0398" w:rsidRPr="007D682B" w:rsidRDefault="00FE0398" w:rsidP="00FE0398">
            <w:pPr>
              <w:widowControl w:val="0"/>
              <w:spacing w:line="276" w:lineRule="auto"/>
              <w:jc w:val="center"/>
              <w:rPr>
                <w:bCs/>
                <w:sz w:val="28"/>
                <w:szCs w:val="28"/>
              </w:rPr>
            </w:pPr>
            <w:proofErr w:type="spellStart"/>
            <w:r w:rsidRPr="00FE0398">
              <w:rPr>
                <w:bCs/>
                <w:sz w:val="28"/>
                <w:szCs w:val="28"/>
              </w:rPr>
              <w:t>license_issued_time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675530" w14:textId="02C39EE2" w:rsidR="00FE0398" w:rsidRPr="00FE0398" w:rsidRDefault="00FE0398" w:rsidP="00FE0398">
            <w:pPr>
              <w:widowControl w:val="0"/>
              <w:spacing w:line="276" w:lineRule="auto"/>
              <w:jc w:val="center"/>
              <w:rPr>
                <w:bCs/>
                <w:sz w:val="28"/>
                <w:szCs w:val="28"/>
                <w:lang w:val="en-US"/>
              </w:rPr>
            </w:pPr>
            <w:proofErr w:type="spellStart"/>
            <w:r>
              <w:rPr>
                <w:bCs/>
                <w:sz w:val="28"/>
                <w:szCs w:val="28"/>
                <w:lang w:val="en-US"/>
              </w:rPr>
              <w:t>timestamptz</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3BC371" w14:textId="03FF41B3" w:rsidR="00FE0398" w:rsidRPr="00FE0398" w:rsidRDefault="00FE0398" w:rsidP="00FE0398">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C597F2" w14:textId="40133813" w:rsidR="00FE0398" w:rsidRPr="00FE0398" w:rsidRDefault="00FE0398" w:rsidP="00FE0398">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632436" w14:textId="446DE4E9" w:rsidR="00FE0398" w:rsidRPr="007D682B" w:rsidRDefault="008C7862" w:rsidP="00FE0398">
            <w:pPr>
              <w:widowControl w:val="0"/>
              <w:spacing w:line="276" w:lineRule="auto"/>
              <w:jc w:val="center"/>
              <w:rPr>
                <w:bCs/>
                <w:sz w:val="28"/>
                <w:szCs w:val="28"/>
              </w:rPr>
            </w:pPr>
            <w:r>
              <w:rPr>
                <w:bCs/>
                <w:sz w:val="28"/>
                <w:szCs w:val="28"/>
              </w:rPr>
              <w:t>час та дата видачі посвідчення водія</w:t>
            </w:r>
          </w:p>
        </w:tc>
      </w:tr>
    </w:tbl>
    <w:p w14:paraId="77E3135F" w14:textId="77777777" w:rsidR="008C7862" w:rsidRDefault="008C7862" w:rsidP="008C7862">
      <w:pPr>
        <w:spacing w:line="360" w:lineRule="auto"/>
        <w:ind w:firstLine="709"/>
        <w:jc w:val="both"/>
        <w:rPr>
          <w:sz w:val="28"/>
          <w:szCs w:val="28"/>
        </w:rPr>
      </w:pPr>
    </w:p>
    <w:p w14:paraId="2B0E91E0" w14:textId="77777777" w:rsidR="00DC3812" w:rsidRDefault="00DC3812">
      <w:pPr>
        <w:rPr>
          <w:ins w:id="483" w:author="Соколов Олександр" w:date="2024-12-22T22:05:00Z"/>
          <w:sz w:val="28"/>
          <w:szCs w:val="28"/>
        </w:rPr>
      </w:pPr>
      <w:ins w:id="484" w:author="Соколов Олександр" w:date="2024-12-22T22:05:00Z">
        <w:r>
          <w:rPr>
            <w:sz w:val="28"/>
            <w:szCs w:val="28"/>
          </w:rPr>
          <w:br w:type="page"/>
        </w:r>
      </w:ins>
    </w:p>
    <w:p w14:paraId="7855DAFF" w14:textId="053F6687" w:rsidR="008C7862" w:rsidRDefault="008C7862" w:rsidP="008C7862">
      <w:pPr>
        <w:spacing w:line="360" w:lineRule="auto"/>
        <w:ind w:firstLine="709"/>
        <w:jc w:val="both"/>
        <w:rPr>
          <w:ins w:id="485" w:author="Соколов Олександр" w:date="2024-12-22T22:05:00Z"/>
          <w:sz w:val="28"/>
          <w:szCs w:val="28"/>
        </w:rPr>
      </w:pPr>
      <w:r>
        <w:rPr>
          <w:sz w:val="28"/>
          <w:szCs w:val="28"/>
        </w:rPr>
        <w:lastRenderedPageBreak/>
        <w:t>В таблиці 4.3 наведено опис таблиці «</w:t>
      </w:r>
      <w:proofErr w:type="spellStart"/>
      <w:r>
        <w:rPr>
          <w:sz w:val="28"/>
          <w:szCs w:val="28"/>
          <w:lang w:val="en-US"/>
        </w:rPr>
        <w:t>police_officers</w:t>
      </w:r>
      <w:proofErr w:type="spellEnd"/>
      <w:r>
        <w:rPr>
          <w:sz w:val="28"/>
          <w:szCs w:val="28"/>
        </w:rPr>
        <w:t>»</w:t>
      </w:r>
      <w:r>
        <w:rPr>
          <w:sz w:val="28"/>
          <w:szCs w:val="28"/>
          <w:lang w:val="en-US"/>
        </w:rPr>
        <w:t xml:space="preserve">, </w:t>
      </w:r>
      <w:r>
        <w:rPr>
          <w:sz w:val="28"/>
          <w:szCs w:val="28"/>
        </w:rPr>
        <w:t>яка зберігає інформацію про громадян, які є поліцейськими.</w:t>
      </w:r>
    </w:p>
    <w:p w14:paraId="6C4CFE77" w14:textId="77777777" w:rsidR="00DC3812" w:rsidRDefault="00DC3812" w:rsidP="008C7862">
      <w:pPr>
        <w:spacing w:line="360" w:lineRule="auto"/>
        <w:ind w:firstLine="709"/>
        <w:jc w:val="both"/>
        <w:rPr>
          <w:sz w:val="28"/>
          <w:szCs w:val="28"/>
        </w:rPr>
      </w:pPr>
    </w:p>
    <w:p w14:paraId="10BF5D74" w14:textId="12CCD98A" w:rsidR="008C7862" w:rsidRDefault="008C7862" w:rsidP="00DC3812">
      <w:pPr>
        <w:spacing w:line="360" w:lineRule="auto"/>
        <w:ind w:firstLine="709"/>
        <w:jc w:val="both"/>
        <w:outlineLvl w:val="2"/>
        <w:rPr>
          <w:sz w:val="28"/>
          <w:szCs w:val="28"/>
        </w:rPr>
        <w:pPrChange w:id="486" w:author="Соколов Олександр" w:date="2024-12-22T22:05:00Z">
          <w:pPr>
            <w:spacing w:line="360" w:lineRule="auto"/>
            <w:ind w:firstLine="708"/>
            <w:jc w:val="both"/>
          </w:pPr>
        </w:pPrChange>
      </w:pPr>
      <w:bookmarkStart w:id="487" w:name="_Toc185798438"/>
      <w:r>
        <w:rPr>
          <w:sz w:val="28"/>
          <w:szCs w:val="28"/>
        </w:rPr>
        <w:t>Таблиця 4.</w:t>
      </w:r>
      <w:r w:rsidR="000B053E">
        <w:rPr>
          <w:sz w:val="28"/>
          <w:szCs w:val="28"/>
        </w:rPr>
        <w:t>3</w:t>
      </w:r>
      <w:r>
        <w:rPr>
          <w:sz w:val="28"/>
          <w:szCs w:val="28"/>
        </w:rPr>
        <w:t xml:space="preserve"> – структура таблиці «</w:t>
      </w:r>
      <w:proofErr w:type="spellStart"/>
      <w:r w:rsidR="000B053E">
        <w:rPr>
          <w:sz w:val="28"/>
          <w:szCs w:val="28"/>
          <w:lang w:val="en-US"/>
        </w:rPr>
        <w:t>police_officers</w:t>
      </w:r>
      <w:proofErr w:type="spellEnd"/>
      <w:r>
        <w:rPr>
          <w:sz w:val="28"/>
          <w:szCs w:val="28"/>
        </w:rPr>
        <w:t>»</w:t>
      </w:r>
      <w:bookmarkEnd w:id="487"/>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0B053E" w14:paraId="537A20AB"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870E583" w14:textId="77777777" w:rsidR="008C7862" w:rsidRPr="007D682B" w:rsidRDefault="008C7862"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21992C" w14:textId="77777777" w:rsidR="008C7862" w:rsidRPr="007D682B" w:rsidRDefault="008C7862"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FE0ADF" w14:textId="77777777" w:rsidR="008C7862" w:rsidRPr="007D682B" w:rsidRDefault="008C7862"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F3D758" w14:textId="77777777" w:rsidR="008C7862" w:rsidRPr="007D682B" w:rsidRDefault="008C7862"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9905A3" w14:textId="77777777" w:rsidR="008C7862" w:rsidRPr="007D682B" w:rsidRDefault="008C7862"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8C7862" w14:paraId="2BF935DE"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8F4796B" w14:textId="12B780A8" w:rsidR="008C7862" w:rsidRPr="007D682B" w:rsidRDefault="008C7862" w:rsidP="008C7862">
            <w:pPr>
              <w:widowControl w:val="0"/>
              <w:spacing w:line="276" w:lineRule="auto"/>
              <w:jc w:val="center"/>
              <w:rPr>
                <w:bCs/>
                <w:sz w:val="28"/>
                <w:szCs w:val="28"/>
              </w:rPr>
            </w:pPr>
            <w:proofErr w:type="spellStart"/>
            <w:r w:rsidRPr="00F33922">
              <w:rPr>
                <w:bCs/>
                <w:sz w:val="28"/>
                <w:szCs w:val="28"/>
              </w:rPr>
              <w:t>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E2CA39" w14:textId="24CF7830" w:rsidR="008C7862" w:rsidRPr="007D682B" w:rsidRDefault="008C7862" w:rsidP="008C7862">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74CA12" w14:textId="46428408" w:rsidR="008C7862" w:rsidRPr="007D682B" w:rsidRDefault="008C7862" w:rsidP="008C7862">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78D474" w14:textId="00D00266" w:rsidR="008C7862" w:rsidRPr="007D682B" w:rsidRDefault="008C7862" w:rsidP="008C7862">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7B3DA8" w14:textId="505148A8" w:rsidR="008C7862" w:rsidRPr="007D682B" w:rsidRDefault="008C7862" w:rsidP="008C7862">
            <w:pPr>
              <w:widowControl w:val="0"/>
              <w:spacing w:line="276" w:lineRule="auto"/>
              <w:jc w:val="center"/>
              <w:rPr>
                <w:bCs/>
                <w:sz w:val="28"/>
                <w:szCs w:val="28"/>
              </w:rPr>
            </w:pPr>
            <w:proofErr w:type="spellStart"/>
            <w:r w:rsidRPr="00334DE5">
              <w:rPr>
                <w:bCs/>
                <w:sz w:val="28"/>
                <w:szCs w:val="28"/>
                <w:lang w:val="en-US"/>
              </w:rPr>
              <w:t>унікальний</w:t>
            </w:r>
            <w:proofErr w:type="spellEnd"/>
            <w:r w:rsidRPr="00334DE5">
              <w:rPr>
                <w:bCs/>
                <w:sz w:val="28"/>
                <w:szCs w:val="28"/>
                <w:lang w:val="en-US"/>
              </w:rPr>
              <w:t xml:space="preserve"> </w:t>
            </w:r>
            <w:proofErr w:type="spellStart"/>
            <w:r w:rsidRPr="00334DE5">
              <w:rPr>
                <w:bCs/>
                <w:sz w:val="28"/>
                <w:szCs w:val="28"/>
                <w:lang w:val="en-US"/>
              </w:rPr>
              <w:t>ідентифікатор</w:t>
            </w:r>
            <w:proofErr w:type="spellEnd"/>
            <w:r w:rsidRPr="00334DE5">
              <w:rPr>
                <w:bCs/>
                <w:sz w:val="28"/>
                <w:szCs w:val="28"/>
                <w:lang w:val="en-US"/>
              </w:rPr>
              <w:t xml:space="preserve"> </w:t>
            </w:r>
            <w:r>
              <w:rPr>
                <w:bCs/>
                <w:sz w:val="28"/>
                <w:szCs w:val="28"/>
              </w:rPr>
              <w:t>поліцейського у базі даних</w:t>
            </w:r>
          </w:p>
        </w:tc>
      </w:tr>
      <w:tr w:rsidR="008C7862" w14:paraId="158D1DF9"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FCB3449" w14:textId="7BF04DEF" w:rsidR="008C7862" w:rsidRPr="007D682B" w:rsidRDefault="008C7862" w:rsidP="008C7862">
            <w:pPr>
              <w:widowControl w:val="0"/>
              <w:spacing w:line="276" w:lineRule="auto"/>
              <w:jc w:val="center"/>
              <w:rPr>
                <w:bCs/>
                <w:sz w:val="28"/>
                <w:szCs w:val="28"/>
              </w:rPr>
            </w:pPr>
            <w:proofErr w:type="spellStart"/>
            <w:r w:rsidRPr="00FE0398">
              <w:rPr>
                <w:bCs/>
                <w:sz w:val="28"/>
                <w:szCs w:val="28"/>
              </w:rPr>
              <w:t>citizen_id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A1B5B3" w14:textId="4CEAC455" w:rsidR="008C7862" w:rsidRPr="007D682B" w:rsidRDefault="008C7862" w:rsidP="008C7862">
            <w:pPr>
              <w:widowControl w:val="0"/>
              <w:spacing w:line="276" w:lineRule="auto"/>
              <w:jc w:val="center"/>
              <w:rPr>
                <w:bCs/>
                <w:sz w:val="28"/>
                <w:szCs w:val="28"/>
              </w:rPr>
            </w:pPr>
            <w:r>
              <w:rPr>
                <w:bCs/>
                <w:sz w:val="28"/>
                <w:szCs w:val="28"/>
                <w:lang w:val="en-US"/>
              </w:rPr>
              <w:t>int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C4846B" w14:textId="657ACA1E" w:rsidR="008C7862" w:rsidRPr="007D682B" w:rsidRDefault="008C7862" w:rsidP="008C7862">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18E866" w14:textId="32A8C78D" w:rsidR="008C7862" w:rsidRPr="007D682B" w:rsidRDefault="008C7862" w:rsidP="008C7862">
            <w:pPr>
              <w:widowControl w:val="0"/>
              <w:spacing w:line="276" w:lineRule="auto"/>
              <w:jc w:val="center"/>
              <w:rPr>
                <w:bCs/>
                <w:sz w:val="28"/>
                <w:szCs w:val="28"/>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983745" w14:textId="0FFC4038" w:rsidR="008C7862" w:rsidRPr="007D682B" w:rsidRDefault="008C7862" w:rsidP="008C7862">
            <w:pPr>
              <w:widowControl w:val="0"/>
              <w:spacing w:line="276" w:lineRule="auto"/>
              <w:jc w:val="center"/>
              <w:rPr>
                <w:bCs/>
                <w:sz w:val="28"/>
                <w:szCs w:val="28"/>
              </w:rPr>
            </w:pPr>
            <w:r>
              <w:rPr>
                <w:bCs/>
                <w:sz w:val="28"/>
                <w:szCs w:val="28"/>
              </w:rPr>
              <w:t>ідентифікатор громадянина</w:t>
            </w:r>
          </w:p>
        </w:tc>
      </w:tr>
      <w:tr w:rsidR="008C7862" w14:paraId="42BA4EF2"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CBD352C" w14:textId="1C228EA1" w:rsidR="008C7862" w:rsidRPr="007D682B" w:rsidRDefault="008C7862" w:rsidP="008C7862">
            <w:pPr>
              <w:widowControl w:val="0"/>
              <w:spacing w:line="276" w:lineRule="auto"/>
              <w:jc w:val="center"/>
              <w:rPr>
                <w:bCs/>
                <w:sz w:val="28"/>
                <w:szCs w:val="28"/>
              </w:rPr>
            </w:pPr>
            <w:r>
              <w:rPr>
                <w:bCs/>
                <w:sz w:val="28"/>
                <w:szCs w:val="28"/>
                <w:lang w:val="en-US"/>
              </w:rPr>
              <w:t>badge</w:t>
            </w:r>
            <w:r w:rsidRPr="00FE0398">
              <w:rPr>
                <w:bCs/>
                <w:sz w:val="28"/>
                <w:szCs w:val="28"/>
              </w:rPr>
              <w:t>_</w:t>
            </w:r>
            <w:proofErr w:type="spellStart"/>
            <w:r w:rsidRPr="00FE0398">
              <w:rPr>
                <w:bCs/>
                <w:sz w:val="28"/>
                <w:szCs w:val="28"/>
              </w:rPr>
              <w:t>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ADBBBD" w14:textId="169CFA34" w:rsidR="008C7862" w:rsidRPr="007D682B" w:rsidRDefault="008C7862" w:rsidP="008C7862">
            <w:pPr>
              <w:widowControl w:val="0"/>
              <w:spacing w:line="276" w:lineRule="auto"/>
              <w:jc w:val="center"/>
              <w:rPr>
                <w:bCs/>
                <w:sz w:val="28"/>
                <w:szCs w:val="28"/>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082AEF" w14:textId="1F376CB1" w:rsidR="008C7862" w:rsidRPr="007D682B" w:rsidRDefault="008C7862" w:rsidP="008C7862">
            <w:pPr>
              <w:widowControl w:val="0"/>
              <w:spacing w:line="276" w:lineRule="auto"/>
              <w:jc w:val="center"/>
              <w:rPr>
                <w:bCs/>
                <w:sz w:val="28"/>
                <w:szCs w:val="28"/>
              </w:rPr>
            </w:pPr>
            <w:r>
              <w:rPr>
                <w:bCs/>
                <w:sz w:val="28"/>
                <w:szCs w:val="28"/>
                <w:lang w:val="en-US"/>
              </w:rPr>
              <w:t>9</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63F487" w14:textId="2C5186F0" w:rsidR="008C7862" w:rsidRPr="007D682B" w:rsidRDefault="008C7862" w:rsidP="008C7862">
            <w:pPr>
              <w:widowControl w:val="0"/>
              <w:spacing w:line="276" w:lineRule="auto"/>
              <w:jc w:val="center"/>
              <w:rPr>
                <w:bCs/>
                <w:sz w:val="28"/>
                <w:szCs w:val="28"/>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A8D9DA" w14:textId="4737B7D7" w:rsidR="008C7862" w:rsidRPr="007D682B" w:rsidRDefault="008C7862" w:rsidP="008C7862">
            <w:pPr>
              <w:widowControl w:val="0"/>
              <w:spacing w:line="276" w:lineRule="auto"/>
              <w:jc w:val="center"/>
              <w:rPr>
                <w:bCs/>
                <w:sz w:val="28"/>
                <w:szCs w:val="28"/>
              </w:rPr>
            </w:pPr>
            <w:r>
              <w:rPr>
                <w:bCs/>
                <w:sz w:val="28"/>
                <w:szCs w:val="28"/>
              </w:rPr>
              <w:t>номер поліцейського жетону</w:t>
            </w:r>
          </w:p>
        </w:tc>
      </w:tr>
      <w:tr w:rsidR="008C7862" w14:paraId="300047EF" w14:textId="77777777" w:rsidTr="000B053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BF05589" w14:textId="43F24EED" w:rsidR="008C7862" w:rsidRPr="007D682B" w:rsidRDefault="008C7862" w:rsidP="008C7862">
            <w:pPr>
              <w:widowControl w:val="0"/>
              <w:spacing w:line="276" w:lineRule="auto"/>
              <w:jc w:val="center"/>
              <w:rPr>
                <w:bCs/>
                <w:sz w:val="28"/>
                <w:szCs w:val="28"/>
              </w:rPr>
            </w:pPr>
            <w:proofErr w:type="spellStart"/>
            <w:r w:rsidRPr="008C7862">
              <w:rPr>
                <w:bCs/>
                <w:sz w:val="28"/>
                <w:szCs w:val="28"/>
              </w:rPr>
              <w:t>rank</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0E4D8C" w14:textId="20FEEC8C" w:rsidR="008C7862" w:rsidRPr="008C7862" w:rsidRDefault="000B053E" w:rsidP="000B053E">
            <w:pPr>
              <w:pStyle w:val="NormalWeb"/>
              <w:rPr>
                <w:rFonts w:eastAsia="Times New Roman"/>
                <w:bCs/>
                <w:sz w:val="28"/>
                <w:szCs w:val="28"/>
                <w:lang w:val="en-US"/>
              </w:rPr>
            </w:pPr>
            <w:r w:rsidRPr="00DC3812">
              <w:rPr>
                <w:sz w:val="28"/>
                <w:szCs w:val="28"/>
                <w:rPrChange w:id="488" w:author="Соколов Олександр" w:date="2024-12-22T22:05:00Z">
                  <w:rPr/>
                </w:rPrChange>
              </w:rPr>
              <w:t>ENUM('junior_sergeant','sergeant','senior_sergeant','junior_lieutenant','lieutenant','senior_lieutenant','captain','major','lieutenant_colonel','colonel');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1D976" w14:textId="05538CBD" w:rsidR="008C7862" w:rsidRPr="007D682B" w:rsidRDefault="000B053E" w:rsidP="008C7862">
            <w:pPr>
              <w:widowControl w:val="0"/>
              <w:spacing w:line="276" w:lineRule="auto"/>
              <w:jc w:val="center"/>
              <w:rPr>
                <w:bCs/>
                <w:sz w:val="28"/>
                <w:szCs w:val="28"/>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C06965" w14:textId="714AD5C5" w:rsidR="008C7862" w:rsidRPr="007D682B" w:rsidRDefault="000B053E" w:rsidP="008C7862">
            <w:pPr>
              <w:widowControl w:val="0"/>
              <w:spacing w:line="276" w:lineRule="auto"/>
              <w:jc w:val="center"/>
              <w:rPr>
                <w:bCs/>
                <w:sz w:val="28"/>
                <w:szCs w:val="28"/>
              </w:rPr>
            </w:pPr>
            <w:r>
              <w:rPr>
                <w:bCs/>
                <w:sz w:val="28"/>
                <w:szCs w:val="28"/>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982640" w14:textId="6BDFF145" w:rsidR="008C7862" w:rsidRPr="007D682B" w:rsidRDefault="000B053E" w:rsidP="008C7862">
            <w:pPr>
              <w:widowControl w:val="0"/>
              <w:spacing w:line="276" w:lineRule="auto"/>
              <w:jc w:val="center"/>
              <w:rPr>
                <w:bCs/>
                <w:sz w:val="28"/>
                <w:szCs w:val="28"/>
              </w:rPr>
            </w:pPr>
            <w:r>
              <w:rPr>
                <w:bCs/>
                <w:sz w:val="28"/>
                <w:szCs w:val="28"/>
              </w:rPr>
              <w:t>звання поліцейського</w:t>
            </w:r>
          </w:p>
        </w:tc>
      </w:tr>
    </w:tbl>
    <w:p w14:paraId="572552FE" w14:textId="77777777" w:rsidR="00334DE5" w:rsidRPr="00FE0398" w:rsidRDefault="00334DE5" w:rsidP="00334DE5">
      <w:pPr>
        <w:spacing w:line="360" w:lineRule="auto"/>
        <w:ind w:firstLine="708"/>
        <w:jc w:val="both"/>
        <w:rPr>
          <w:sz w:val="28"/>
          <w:szCs w:val="28"/>
        </w:rPr>
      </w:pPr>
    </w:p>
    <w:p w14:paraId="163F4330" w14:textId="77777777" w:rsidR="00DD4FFE" w:rsidRDefault="00DD4FFE">
      <w:pPr>
        <w:rPr>
          <w:ins w:id="489" w:author="Соколов Олександр" w:date="2024-12-22T22:23:00Z"/>
          <w:sz w:val="28"/>
          <w:szCs w:val="28"/>
        </w:rPr>
      </w:pPr>
      <w:ins w:id="490" w:author="Соколов Олександр" w:date="2024-12-22T22:23:00Z">
        <w:r>
          <w:rPr>
            <w:sz w:val="28"/>
            <w:szCs w:val="28"/>
          </w:rPr>
          <w:br w:type="page"/>
        </w:r>
      </w:ins>
    </w:p>
    <w:p w14:paraId="7A3433A2" w14:textId="32D7A770" w:rsidR="000B053E" w:rsidRDefault="000B053E" w:rsidP="000B053E">
      <w:pPr>
        <w:spacing w:line="360" w:lineRule="auto"/>
        <w:ind w:firstLine="709"/>
        <w:jc w:val="both"/>
        <w:rPr>
          <w:ins w:id="491" w:author="Соколов Олександр" w:date="2024-12-22T22:05:00Z"/>
          <w:sz w:val="28"/>
          <w:szCs w:val="28"/>
        </w:rPr>
      </w:pPr>
      <w:r>
        <w:rPr>
          <w:sz w:val="28"/>
          <w:szCs w:val="28"/>
        </w:rPr>
        <w:lastRenderedPageBreak/>
        <w:t>В таблиці 4.4 наведено опис таблиці «</w:t>
      </w:r>
      <w:proofErr w:type="spellStart"/>
      <w:r w:rsidRPr="000B053E">
        <w:rPr>
          <w:sz w:val="28"/>
          <w:szCs w:val="28"/>
          <w:lang w:val="en-US"/>
        </w:rPr>
        <w:t>vehicle_types</w:t>
      </w:r>
      <w:proofErr w:type="spellEnd"/>
      <w:r>
        <w:rPr>
          <w:sz w:val="28"/>
          <w:szCs w:val="28"/>
        </w:rPr>
        <w:t>»</w:t>
      </w:r>
      <w:r>
        <w:rPr>
          <w:sz w:val="28"/>
          <w:szCs w:val="28"/>
          <w:lang w:val="en-US"/>
        </w:rPr>
        <w:t xml:space="preserve">, </w:t>
      </w:r>
      <w:r>
        <w:rPr>
          <w:sz w:val="28"/>
          <w:szCs w:val="28"/>
        </w:rPr>
        <w:t xml:space="preserve">яка зберігає інформацію про типи </w:t>
      </w:r>
      <w:r w:rsidR="00752B47">
        <w:rPr>
          <w:sz w:val="28"/>
          <w:szCs w:val="28"/>
        </w:rPr>
        <w:t>транспортн</w:t>
      </w:r>
      <w:r w:rsidR="00752B47">
        <w:rPr>
          <w:sz w:val="28"/>
          <w:szCs w:val="28"/>
        </w:rPr>
        <w:t>их</w:t>
      </w:r>
      <w:r w:rsidR="00752B47">
        <w:rPr>
          <w:sz w:val="28"/>
          <w:szCs w:val="28"/>
        </w:rPr>
        <w:t xml:space="preserve"> засоб</w:t>
      </w:r>
      <w:r w:rsidR="00752B47">
        <w:rPr>
          <w:sz w:val="28"/>
          <w:szCs w:val="28"/>
        </w:rPr>
        <w:t xml:space="preserve">ів </w:t>
      </w:r>
      <w:r>
        <w:rPr>
          <w:sz w:val="28"/>
          <w:szCs w:val="28"/>
        </w:rPr>
        <w:t>та їх характеристики.</w:t>
      </w:r>
    </w:p>
    <w:p w14:paraId="41CBDE03" w14:textId="77777777" w:rsidR="00DC3812" w:rsidRDefault="00DC3812" w:rsidP="000B053E">
      <w:pPr>
        <w:spacing w:line="360" w:lineRule="auto"/>
        <w:ind w:firstLine="709"/>
        <w:jc w:val="both"/>
        <w:rPr>
          <w:sz w:val="28"/>
          <w:szCs w:val="28"/>
        </w:rPr>
      </w:pPr>
    </w:p>
    <w:p w14:paraId="3FADCBBB" w14:textId="3F14D764" w:rsidR="000B053E" w:rsidRDefault="000B053E" w:rsidP="00DC3812">
      <w:pPr>
        <w:spacing w:line="360" w:lineRule="auto"/>
        <w:ind w:firstLine="709"/>
        <w:jc w:val="both"/>
        <w:outlineLvl w:val="2"/>
        <w:rPr>
          <w:sz w:val="28"/>
          <w:szCs w:val="28"/>
        </w:rPr>
        <w:pPrChange w:id="492" w:author="Соколов Олександр" w:date="2024-12-22T22:05:00Z">
          <w:pPr>
            <w:spacing w:line="360" w:lineRule="auto"/>
            <w:ind w:firstLine="708"/>
            <w:jc w:val="both"/>
          </w:pPr>
        </w:pPrChange>
      </w:pPr>
      <w:bookmarkStart w:id="493" w:name="_Toc185798439"/>
      <w:r>
        <w:rPr>
          <w:sz w:val="28"/>
          <w:szCs w:val="28"/>
        </w:rPr>
        <w:t>Таблиця 4.4 – структура таблиці «</w:t>
      </w:r>
      <w:proofErr w:type="spellStart"/>
      <w:r w:rsidRPr="000B053E">
        <w:rPr>
          <w:sz w:val="28"/>
          <w:szCs w:val="28"/>
          <w:lang w:val="en-US"/>
        </w:rPr>
        <w:t>vehicle_types</w:t>
      </w:r>
      <w:proofErr w:type="spellEnd"/>
      <w:r>
        <w:rPr>
          <w:sz w:val="28"/>
          <w:szCs w:val="28"/>
        </w:rPr>
        <w:t>»</w:t>
      </w:r>
      <w:bookmarkEnd w:id="493"/>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0B053E" w14:paraId="68FA42D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96DA4C5" w14:textId="77777777" w:rsidR="000B053E" w:rsidRPr="007D682B" w:rsidRDefault="000B053E"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56D941" w14:textId="77777777" w:rsidR="000B053E" w:rsidRPr="007D682B" w:rsidRDefault="000B053E"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D97B96" w14:textId="77777777" w:rsidR="000B053E" w:rsidRPr="007D682B" w:rsidRDefault="000B053E"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6715B0" w14:textId="77777777" w:rsidR="000B053E" w:rsidRPr="007D682B" w:rsidRDefault="000B053E"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B7E5DE" w14:textId="77777777" w:rsidR="000B053E" w:rsidRPr="007D682B" w:rsidRDefault="000B053E"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C79B5" w14:paraId="7FF90E69"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AAE2A78" w14:textId="0B2B6991" w:rsidR="00AC79B5" w:rsidRPr="007D682B" w:rsidRDefault="00AC79B5" w:rsidP="00AC79B5">
            <w:pPr>
              <w:widowControl w:val="0"/>
              <w:spacing w:line="276" w:lineRule="auto"/>
              <w:jc w:val="center"/>
              <w:rPr>
                <w:bCs/>
                <w:sz w:val="28"/>
                <w:szCs w:val="28"/>
              </w:rPr>
            </w:pPr>
            <w:proofErr w:type="spellStart"/>
            <w:r w:rsidRPr="00F33922">
              <w:rPr>
                <w:bCs/>
                <w:sz w:val="28"/>
                <w:szCs w:val="28"/>
              </w:rPr>
              <w:t>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A02E97" w14:textId="1B7D92B4" w:rsidR="00AC79B5" w:rsidRPr="007D682B" w:rsidRDefault="00AC79B5" w:rsidP="00AC79B5">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280709" w14:textId="3B71D19E" w:rsidR="00AC79B5" w:rsidRPr="007D682B" w:rsidRDefault="00AC79B5" w:rsidP="00AC79B5">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A2B63D" w14:textId="18836627" w:rsidR="00AC79B5" w:rsidRPr="007D682B" w:rsidRDefault="00AC79B5" w:rsidP="00AC79B5">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36376D" w14:textId="656D0474" w:rsidR="00AC79B5" w:rsidRPr="007D682B" w:rsidRDefault="00AC79B5" w:rsidP="00AC79B5">
            <w:pPr>
              <w:widowControl w:val="0"/>
              <w:spacing w:line="276" w:lineRule="auto"/>
              <w:jc w:val="center"/>
              <w:rPr>
                <w:bCs/>
                <w:sz w:val="28"/>
                <w:szCs w:val="28"/>
              </w:rPr>
            </w:pPr>
            <w:proofErr w:type="spellStart"/>
            <w:r w:rsidRPr="00334DE5">
              <w:rPr>
                <w:bCs/>
                <w:sz w:val="28"/>
                <w:szCs w:val="28"/>
                <w:lang w:val="en-US"/>
              </w:rPr>
              <w:t>унікальний</w:t>
            </w:r>
            <w:proofErr w:type="spellEnd"/>
            <w:r w:rsidRPr="00334DE5">
              <w:rPr>
                <w:bCs/>
                <w:sz w:val="28"/>
                <w:szCs w:val="28"/>
                <w:lang w:val="en-US"/>
              </w:rPr>
              <w:t xml:space="preserve"> </w:t>
            </w:r>
            <w:proofErr w:type="spellStart"/>
            <w:r w:rsidRPr="00334DE5">
              <w:rPr>
                <w:bCs/>
                <w:sz w:val="28"/>
                <w:szCs w:val="28"/>
                <w:lang w:val="en-US"/>
              </w:rPr>
              <w:t>ідентифікатор</w:t>
            </w:r>
            <w:proofErr w:type="spellEnd"/>
            <w:r w:rsidRPr="00334DE5">
              <w:rPr>
                <w:bCs/>
                <w:sz w:val="28"/>
                <w:szCs w:val="28"/>
                <w:lang w:val="en-US"/>
              </w:rPr>
              <w:t xml:space="preserve"> </w:t>
            </w:r>
            <w:r>
              <w:rPr>
                <w:bCs/>
                <w:sz w:val="28"/>
                <w:szCs w:val="28"/>
              </w:rPr>
              <w:t>типу транспортного засобу у базі даних</w:t>
            </w:r>
          </w:p>
        </w:tc>
      </w:tr>
      <w:tr w:rsidR="00AC79B5" w14:paraId="602AF8E1"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982736B" w14:textId="0EB24862" w:rsidR="00AC79B5" w:rsidRPr="007D682B" w:rsidRDefault="00AC79B5" w:rsidP="00AC79B5">
            <w:pPr>
              <w:widowControl w:val="0"/>
              <w:spacing w:line="276" w:lineRule="auto"/>
              <w:jc w:val="center"/>
              <w:rPr>
                <w:bCs/>
                <w:sz w:val="28"/>
                <w:szCs w:val="28"/>
              </w:rPr>
            </w:pPr>
            <w:proofErr w:type="spellStart"/>
            <w:r w:rsidRPr="00AC79B5">
              <w:rPr>
                <w:bCs/>
                <w:sz w:val="28"/>
                <w:szCs w:val="28"/>
              </w:rPr>
              <w:t>name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92975A" w14:textId="495AA19A" w:rsidR="00AC79B5" w:rsidRPr="00AC79B5" w:rsidRDefault="00AC79B5" w:rsidP="00AC79B5">
            <w:pPr>
              <w:widowControl w:val="0"/>
              <w:spacing w:line="276" w:lineRule="auto"/>
              <w:jc w:val="center"/>
              <w:rPr>
                <w:bCs/>
                <w:sz w:val="28"/>
                <w:szCs w:val="28"/>
                <w:lang w:val="en-US"/>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C53C79" w14:textId="55F46A94" w:rsidR="00AC79B5" w:rsidRPr="00AC79B5" w:rsidRDefault="00AC79B5" w:rsidP="00AC79B5">
            <w:pPr>
              <w:widowControl w:val="0"/>
              <w:spacing w:line="276" w:lineRule="auto"/>
              <w:jc w:val="center"/>
              <w:rPr>
                <w:bCs/>
                <w:sz w:val="28"/>
                <w:szCs w:val="28"/>
                <w:lang w:val="en-US"/>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ADD38F" w14:textId="7E04EFFF"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99FA7A" w14:textId="68F436C6" w:rsidR="00AC79B5" w:rsidRPr="00AC79B5" w:rsidRDefault="00AC79B5" w:rsidP="00AC79B5">
            <w:pPr>
              <w:widowControl w:val="0"/>
              <w:spacing w:line="276" w:lineRule="auto"/>
              <w:jc w:val="center"/>
              <w:rPr>
                <w:bCs/>
                <w:sz w:val="28"/>
                <w:szCs w:val="28"/>
              </w:rPr>
            </w:pPr>
            <w:r>
              <w:rPr>
                <w:bCs/>
                <w:sz w:val="28"/>
                <w:szCs w:val="28"/>
              </w:rPr>
              <w:t>назва типу транспортного засобу</w:t>
            </w:r>
          </w:p>
        </w:tc>
      </w:tr>
      <w:tr w:rsidR="00AC79B5" w14:paraId="24015DE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5CE7A0E" w14:textId="39A7B34F" w:rsidR="00AC79B5" w:rsidRPr="007D682B" w:rsidRDefault="00AC79B5" w:rsidP="00AC79B5">
            <w:pPr>
              <w:widowControl w:val="0"/>
              <w:spacing w:line="276" w:lineRule="auto"/>
              <w:jc w:val="center"/>
              <w:rPr>
                <w:bCs/>
                <w:sz w:val="28"/>
                <w:szCs w:val="28"/>
              </w:rPr>
            </w:pPr>
            <w:proofErr w:type="spellStart"/>
            <w:r w:rsidRPr="00AC79B5">
              <w:rPr>
                <w:bCs/>
                <w:sz w:val="28"/>
                <w:szCs w:val="28"/>
              </w:rPr>
              <w:t>description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2D49CC" w14:textId="688B531C" w:rsidR="00AC79B5" w:rsidRPr="00AC79B5" w:rsidRDefault="00AC79B5" w:rsidP="00AC79B5">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74E15C" w14:textId="1CA98DA7"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F686DA" w14:textId="1E77F948"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A01990" w14:textId="3A8156D8" w:rsidR="00AC79B5" w:rsidRPr="007D682B" w:rsidRDefault="00AC79B5" w:rsidP="00AC79B5">
            <w:pPr>
              <w:widowControl w:val="0"/>
              <w:spacing w:line="276" w:lineRule="auto"/>
              <w:jc w:val="center"/>
              <w:rPr>
                <w:bCs/>
                <w:sz w:val="28"/>
                <w:szCs w:val="28"/>
              </w:rPr>
            </w:pPr>
            <w:r>
              <w:rPr>
                <w:bCs/>
                <w:sz w:val="28"/>
                <w:szCs w:val="28"/>
              </w:rPr>
              <w:t>опис типу транспортного засобу</w:t>
            </w:r>
          </w:p>
        </w:tc>
      </w:tr>
      <w:tr w:rsidR="00AC79B5" w14:paraId="29331E4F"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827A4A" w14:textId="046D2400" w:rsidR="00AC79B5" w:rsidRPr="007D682B" w:rsidRDefault="00AC79B5" w:rsidP="00AC79B5">
            <w:pPr>
              <w:widowControl w:val="0"/>
              <w:spacing w:line="276" w:lineRule="auto"/>
              <w:jc w:val="center"/>
              <w:rPr>
                <w:bCs/>
                <w:sz w:val="28"/>
                <w:szCs w:val="28"/>
              </w:rPr>
            </w:pPr>
            <w:proofErr w:type="spellStart"/>
            <w:r w:rsidRPr="00AC79B5">
              <w:rPr>
                <w:bCs/>
                <w:sz w:val="28"/>
                <w:szCs w:val="28"/>
              </w:rPr>
              <w:t>min_seating_capacity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9A41D2" w14:textId="780E6F00" w:rsidR="00AC79B5" w:rsidRPr="00AC79B5" w:rsidRDefault="00AC79B5" w:rsidP="00AC79B5">
            <w:pPr>
              <w:widowControl w:val="0"/>
              <w:spacing w:line="276" w:lineRule="auto"/>
              <w:jc w:val="center"/>
              <w:rPr>
                <w:bCs/>
                <w:sz w:val="28"/>
                <w:szCs w:val="28"/>
                <w:lang w:val="en-US"/>
              </w:rPr>
            </w:pPr>
            <w:r>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DC066E" w14:textId="39D7EE94"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EF8E71" w14:textId="7BA30B81"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384EC8" w14:textId="582E4478" w:rsidR="00AC79B5" w:rsidRPr="007D682B" w:rsidRDefault="00AC79B5" w:rsidP="00AC79B5">
            <w:pPr>
              <w:widowControl w:val="0"/>
              <w:spacing w:line="276" w:lineRule="auto"/>
              <w:jc w:val="center"/>
              <w:rPr>
                <w:bCs/>
                <w:sz w:val="28"/>
                <w:szCs w:val="28"/>
              </w:rPr>
            </w:pPr>
            <w:r>
              <w:rPr>
                <w:bCs/>
                <w:sz w:val="28"/>
                <w:szCs w:val="28"/>
              </w:rPr>
              <w:t>мінімальна кількість сидячих місць типу транспортного засобу</w:t>
            </w:r>
          </w:p>
        </w:tc>
      </w:tr>
      <w:tr w:rsidR="00AC79B5" w14:paraId="79F1F78F"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DAE17A5" w14:textId="21EAD867" w:rsidR="00AC79B5" w:rsidRPr="007D682B" w:rsidRDefault="00AC79B5" w:rsidP="00AC79B5">
            <w:pPr>
              <w:widowControl w:val="0"/>
              <w:spacing w:line="276" w:lineRule="auto"/>
              <w:jc w:val="center"/>
              <w:rPr>
                <w:bCs/>
                <w:sz w:val="28"/>
                <w:szCs w:val="28"/>
              </w:rPr>
            </w:pPr>
            <w:proofErr w:type="spellStart"/>
            <w:r w:rsidRPr="00AC79B5">
              <w:rPr>
                <w:bCs/>
                <w:sz w:val="28"/>
                <w:szCs w:val="28"/>
              </w:rPr>
              <w:t>max_seating_capacity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CDD348" w14:textId="016F3748" w:rsidR="00AC79B5" w:rsidRPr="00AC79B5" w:rsidRDefault="00AC79B5" w:rsidP="00AC79B5">
            <w:pPr>
              <w:widowControl w:val="0"/>
              <w:spacing w:line="276" w:lineRule="auto"/>
              <w:jc w:val="center"/>
              <w:rPr>
                <w:bCs/>
                <w:sz w:val="28"/>
                <w:szCs w:val="28"/>
                <w:lang w:val="en-US"/>
              </w:rPr>
            </w:pPr>
            <w:r>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2F4FCB" w14:textId="0CA3C482"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14E209" w14:textId="38FD5797"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302B17" w14:textId="166F788B" w:rsidR="00AC79B5" w:rsidRPr="007D682B" w:rsidRDefault="00AC79B5" w:rsidP="00AC79B5">
            <w:pPr>
              <w:widowControl w:val="0"/>
              <w:spacing w:line="276" w:lineRule="auto"/>
              <w:jc w:val="center"/>
              <w:rPr>
                <w:bCs/>
                <w:sz w:val="28"/>
                <w:szCs w:val="28"/>
              </w:rPr>
            </w:pPr>
            <w:r>
              <w:rPr>
                <w:bCs/>
                <w:sz w:val="28"/>
                <w:szCs w:val="28"/>
              </w:rPr>
              <w:t>максимальна кількість сидячих місць типу транспортного засобу</w:t>
            </w:r>
          </w:p>
        </w:tc>
      </w:tr>
      <w:tr w:rsidR="00AC79B5" w14:paraId="0F1166C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0C964A1" w14:textId="23E52451" w:rsidR="00AC79B5" w:rsidRPr="007D682B" w:rsidRDefault="00AC79B5" w:rsidP="00AC79B5">
            <w:pPr>
              <w:widowControl w:val="0"/>
              <w:spacing w:line="276" w:lineRule="auto"/>
              <w:jc w:val="center"/>
              <w:rPr>
                <w:bCs/>
                <w:sz w:val="28"/>
                <w:szCs w:val="28"/>
              </w:rPr>
            </w:pPr>
            <w:proofErr w:type="spellStart"/>
            <w:r w:rsidRPr="00AC79B5">
              <w:rPr>
                <w:bCs/>
                <w:sz w:val="28"/>
                <w:szCs w:val="28"/>
              </w:rPr>
              <w:t>min_engine_capacity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26500D" w14:textId="3924A6E4" w:rsidR="00AC79B5" w:rsidRPr="00AC79B5" w:rsidRDefault="00AC79B5" w:rsidP="00AC79B5">
            <w:pPr>
              <w:widowControl w:val="0"/>
              <w:spacing w:line="276" w:lineRule="auto"/>
              <w:jc w:val="center"/>
              <w:rPr>
                <w:bCs/>
                <w:sz w:val="28"/>
                <w:szCs w:val="28"/>
                <w:lang w:val="en-US"/>
              </w:rPr>
            </w:pPr>
            <w:r>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D9DB37" w14:textId="47D13A0E" w:rsidR="00AC79B5" w:rsidRPr="00AC79B5" w:rsidRDefault="00AC79B5" w:rsidP="00AC79B5">
            <w:pPr>
              <w:widowControl w:val="0"/>
              <w:spacing w:line="276" w:lineRule="auto"/>
              <w:jc w:val="center"/>
              <w:rPr>
                <w:bCs/>
                <w:sz w:val="28"/>
                <w:szCs w:val="28"/>
                <w:lang w:val="en-US"/>
              </w:rPr>
            </w:pPr>
            <w:r>
              <w:rPr>
                <w:bCs/>
                <w:sz w:val="28"/>
                <w:szCs w:val="28"/>
                <w:lang w:val="en-US"/>
              </w:rPr>
              <w:t>4, 2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BB944F" w14:textId="6A15FBEB"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3597E7" w14:textId="09766971" w:rsidR="00AC79B5" w:rsidRPr="007D682B" w:rsidRDefault="00AC79B5" w:rsidP="00AC79B5">
            <w:pPr>
              <w:widowControl w:val="0"/>
              <w:spacing w:line="276" w:lineRule="auto"/>
              <w:jc w:val="center"/>
              <w:rPr>
                <w:bCs/>
                <w:sz w:val="28"/>
                <w:szCs w:val="28"/>
              </w:rPr>
            </w:pPr>
            <w:r>
              <w:rPr>
                <w:bCs/>
                <w:sz w:val="28"/>
                <w:szCs w:val="28"/>
              </w:rPr>
              <w:t>мінімальний об’єм двигуну типу транспортного засобу</w:t>
            </w:r>
          </w:p>
        </w:tc>
      </w:tr>
      <w:tr w:rsidR="00AC79B5" w14:paraId="225576BC"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EE7F2A5" w14:textId="23EB9D54" w:rsidR="00AC79B5" w:rsidRPr="007D682B" w:rsidRDefault="00AC79B5" w:rsidP="00AC79B5">
            <w:pPr>
              <w:widowControl w:val="0"/>
              <w:spacing w:line="276" w:lineRule="auto"/>
              <w:jc w:val="center"/>
              <w:rPr>
                <w:bCs/>
                <w:sz w:val="28"/>
                <w:szCs w:val="28"/>
              </w:rPr>
            </w:pPr>
            <w:proofErr w:type="spellStart"/>
            <w:r w:rsidRPr="00AC79B5">
              <w:rPr>
                <w:bCs/>
                <w:sz w:val="28"/>
                <w:szCs w:val="28"/>
              </w:rPr>
              <w:t>max_engine_capacity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547910" w14:textId="54B00601" w:rsidR="00AC79B5" w:rsidRPr="00AC79B5" w:rsidRDefault="00AC79B5" w:rsidP="00AC79B5">
            <w:pPr>
              <w:widowControl w:val="0"/>
              <w:spacing w:line="276" w:lineRule="auto"/>
              <w:jc w:val="center"/>
              <w:rPr>
                <w:bCs/>
                <w:sz w:val="28"/>
                <w:szCs w:val="28"/>
                <w:lang w:val="en-US"/>
              </w:rPr>
            </w:pPr>
            <w:r>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B51B7A" w14:textId="453E31AF" w:rsidR="00AC79B5" w:rsidRPr="00AC79B5" w:rsidRDefault="00AC79B5" w:rsidP="00AC79B5">
            <w:pPr>
              <w:widowControl w:val="0"/>
              <w:spacing w:line="276" w:lineRule="auto"/>
              <w:jc w:val="center"/>
              <w:rPr>
                <w:bCs/>
                <w:sz w:val="28"/>
                <w:szCs w:val="28"/>
                <w:lang w:val="en-US"/>
              </w:rPr>
            </w:pPr>
            <w:r>
              <w:rPr>
                <w:bCs/>
                <w:sz w:val="28"/>
                <w:szCs w:val="28"/>
                <w:lang w:val="en-US"/>
              </w:rPr>
              <w:t>4, 2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EBE7CC" w14:textId="686E4BD2" w:rsidR="00AC79B5" w:rsidRPr="00AC79B5" w:rsidRDefault="00AC79B5" w:rsidP="00AC79B5">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2833BB" w14:textId="54381451" w:rsidR="00AC79B5" w:rsidRPr="007D682B" w:rsidRDefault="00AC79B5" w:rsidP="00AC79B5">
            <w:pPr>
              <w:widowControl w:val="0"/>
              <w:spacing w:line="276" w:lineRule="auto"/>
              <w:jc w:val="center"/>
              <w:rPr>
                <w:bCs/>
                <w:sz w:val="28"/>
                <w:szCs w:val="28"/>
              </w:rPr>
            </w:pPr>
            <w:r>
              <w:rPr>
                <w:bCs/>
                <w:sz w:val="28"/>
                <w:szCs w:val="28"/>
              </w:rPr>
              <w:t>максимальна об’єм двигуну типу транспортного засобу</w:t>
            </w:r>
          </w:p>
        </w:tc>
      </w:tr>
    </w:tbl>
    <w:p w14:paraId="7723C5A9" w14:textId="02F85C9F" w:rsidR="00AC79B5" w:rsidRDefault="00AC79B5">
      <w:pPr>
        <w:spacing w:line="360" w:lineRule="auto"/>
        <w:ind w:firstLine="708"/>
        <w:jc w:val="both"/>
        <w:rPr>
          <w:sz w:val="28"/>
          <w:szCs w:val="28"/>
        </w:rPr>
      </w:pPr>
    </w:p>
    <w:p w14:paraId="0D05FC28" w14:textId="77777777" w:rsidR="00AC79B5" w:rsidRDefault="00AC79B5">
      <w:pPr>
        <w:rPr>
          <w:sz w:val="28"/>
          <w:szCs w:val="28"/>
        </w:rPr>
      </w:pPr>
      <w:r>
        <w:rPr>
          <w:sz w:val="28"/>
          <w:szCs w:val="28"/>
        </w:rPr>
        <w:br w:type="page"/>
      </w:r>
    </w:p>
    <w:p w14:paraId="44FB57CB" w14:textId="48B97E4B" w:rsidR="00AC79B5" w:rsidRDefault="00AC79B5" w:rsidP="00AC79B5">
      <w:pPr>
        <w:spacing w:line="360" w:lineRule="auto"/>
        <w:ind w:firstLine="709"/>
        <w:jc w:val="both"/>
        <w:rPr>
          <w:ins w:id="494" w:author="Соколов Олександр" w:date="2024-12-22T22:05:00Z"/>
          <w:sz w:val="28"/>
          <w:szCs w:val="28"/>
        </w:rPr>
      </w:pPr>
      <w:r>
        <w:rPr>
          <w:sz w:val="28"/>
          <w:szCs w:val="28"/>
        </w:rPr>
        <w:lastRenderedPageBreak/>
        <w:t>В таблиці 4.5 наведено опис таблиці «</w:t>
      </w:r>
      <w:r w:rsidRPr="00AC79B5">
        <w:rPr>
          <w:sz w:val="28"/>
          <w:szCs w:val="28"/>
          <w:lang w:val="en-US"/>
        </w:rPr>
        <w:t>vehicles</w:t>
      </w:r>
      <w:r>
        <w:rPr>
          <w:sz w:val="28"/>
          <w:szCs w:val="28"/>
        </w:rPr>
        <w:t>»</w:t>
      </w:r>
      <w:r>
        <w:rPr>
          <w:sz w:val="28"/>
          <w:szCs w:val="28"/>
          <w:lang w:val="en-US"/>
        </w:rPr>
        <w:t xml:space="preserve">, </w:t>
      </w:r>
      <w:r>
        <w:rPr>
          <w:sz w:val="28"/>
          <w:szCs w:val="28"/>
        </w:rPr>
        <w:t>яка зберігає інформацію про</w:t>
      </w:r>
      <w:r w:rsidR="00752B47">
        <w:rPr>
          <w:sz w:val="28"/>
          <w:szCs w:val="28"/>
        </w:rPr>
        <w:t xml:space="preserve"> транспортні засоби громадян</w:t>
      </w:r>
      <w:r>
        <w:rPr>
          <w:sz w:val="28"/>
          <w:szCs w:val="28"/>
        </w:rPr>
        <w:t>.</w:t>
      </w:r>
    </w:p>
    <w:p w14:paraId="0F2EDF7C" w14:textId="77777777" w:rsidR="00DC3812" w:rsidRDefault="00DC3812" w:rsidP="00AC79B5">
      <w:pPr>
        <w:spacing w:line="360" w:lineRule="auto"/>
        <w:ind w:firstLine="709"/>
        <w:jc w:val="both"/>
        <w:rPr>
          <w:sz w:val="28"/>
          <w:szCs w:val="28"/>
        </w:rPr>
      </w:pPr>
    </w:p>
    <w:p w14:paraId="7963E47A" w14:textId="3D189441" w:rsidR="00AC79B5" w:rsidRDefault="00AC79B5" w:rsidP="00DC3812">
      <w:pPr>
        <w:spacing w:line="360" w:lineRule="auto"/>
        <w:ind w:firstLine="709"/>
        <w:jc w:val="both"/>
        <w:outlineLvl w:val="2"/>
        <w:rPr>
          <w:sz w:val="28"/>
          <w:szCs w:val="28"/>
        </w:rPr>
        <w:pPrChange w:id="495" w:author="Соколов Олександр" w:date="2024-12-22T22:06:00Z">
          <w:pPr>
            <w:spacing w:line="360" w:lineRule="auto"/>
            <w:ind w:firstLine="708"/>
            <w:jc w:val="both"/>
          </w:pPr>
        </w:pPrChange>
      </w:pPr>
      <w:bookmarkStart w:id="496" w:name="_Toc185798440"/>
      <w:r>
        <w:rPr>
          <w:sz w:val="28"/>
          <w:szCs w:val="28"/>
        </w:rPr>
        <w:t>Таблиця 4.5 – структура таблиці «</w:t>
      </w:r>
      <w:r w:rsidRPr="00AC79B5">
        <w:rPr>
          <w:sz w:val="28"/>
          <w:szCs w:val="28"/>
          <w:lang w:val="en-US"/>
        </w:rPr>
        <w:t>vehicles</w:t>
      </w:r>
      <w:r>
        <w:rPr>
          <w:sz w:val="28"/>
          <w:szCs w:val="28"/>
        </w:rPr>
        <w:t>»</w:t>
      </w:r>
      <w:bookmarkEnd w:id="496"/>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C79B5" w14:paraId="70748DA9"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8412571" w14:textId="77777777" w:rsidR="00AC79B5" w:rsidRPr="007D682B" w:rsidRDefault="00AC79B5"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46231D" w14:textId="77777777" w:rsidR="00AC79B5" w:rsidRPr="007D682B" w:rsidRDefault="00AC79B5"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BDD8D2" w14:textId="77777777" w:rsidR="00AC79B5" w:rsidRPr="007D682B" w:rsidRDefault="00AC79B5"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339622" w14:textId="77777777" w:rsidR="00AC79B5" w:rsidRPr="007D682B" w:rsidRDefault="00AC79B5"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133F6A" w14:textId="77777777" w:rsidR="00AC79B5" w:rsidRPr="007D682B" w:rsidRDefault="00AC79B5"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C79B5" w14:paraId="74F7DC1B"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90516B" w14:textId="789DD23D" w:rsidR="00AC79B5" w:rsidRPr="007D682B" w:rsidRDefault="00AC79B5" w:rsidP="00AC79B5">
            <w:pPr>
              <w:widowControl w:val="0"/>
              <w:spacing w:line="276" w:lineRule="auto"/>
              <w:jc w:val="center"/>
              <w:rPr>
                <w:bCs/>
                <w:sz w:val="28"/>
                <w:szCs w:val="28"/>
              </w:rPr>
            </w:pPr>
            <w:proofErr w:type="spellStart"/>
            <w:r w:rsidRPr="00F33922">
              <w:rPr>
                <w:bCs/>
                <w:sz w:val="28"/>
                <w:szCs w:val="28"/>
              </w:rPr>
              <w:t>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9038EF" w14:textId="59975842" w:rsidR="00AC79B5" w:rsidRPr="007D682B" w:rsidRDefault="00AC79B5" w:rsidP="00AC79B5">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E4F21B" w14:textId="1E21BD9C" w:rsidR="00AC79B5" w:rsidRPr="007D682B" w:rsidRDefault="00AC79B5" w:rsidP="00AC79B5">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28C203" w14:textId="0F73D727" w:rsidR="00AC79B5" w:rsidRPr="007D682B" w:rsidRDefault="00AC79B5" w:rsidP="00AC79B5">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A7BC84" w14:textId="6A119F99" w:rsidR="00AC79B5" w:rsidRPr="007D682B" w:rsidRDefault="00AC79B5" w:rsidP="00AC79B5">
            <w:pPr>
              <w:widowControl w:val="0"/>
              <w:spacing w:line="276" w:lineRule="auto"/>
              <w:jc w:val="center"/>
              <w:rPr>
                <w:bCs/>
                <w:sz w:val="28"/>
                <w:szCs w:val="28"/>
              </w:rPr>
            </w:pPr>
            <w:proofErr w:type="spellStart"/>
            <w:r w:rsidRPr="00334DE5">
              <w:rPr>
                <w:bCs/>
                <w:sz w:val="28"/>
                <w:szCs w:val="28"/>
                <w:lang w:val="en-US"/>
              </w:rPr>
              <w:t>унікальний</w:t>
            </w:r>
            <w:proofErr w:type="spellEnd"/>
            <w:r w:rsidRPr="00334DE5">
              <w:rPr>
                <w:bCs/>
                <w:sz w:val="28"/>
                <w:szCs w:val="28"/>
                <w:lang w:val="en-US"/>
              </w:rPr>
              <w:t xml:space="preserve"> </w:t>
            </w:r>
            <w:proofErr w:type="spellStart"/>
            <w:r w:rsidRPr="00334DE5">
              <w:rPr>
                <w:bCs/>
                <w:sz w:val="28"/>
                <w:szCs w:val="28"/>
                <w:lang w:val="en-US"/>
              </w:rPr>
              <w:t>ідентифікатор</w:t>
            </w:r>
            <w:proofErr w:type="spellEnd"/>
            <w:r w:rsidRPr="00334DE5">
              <w:rPr>
                <w:bCs/>
                <w:sz w:val="28"/>
                <w:szCs w:val="28"/>
                <w:lang w:val="en-US"/>
              </w:rPr>
              <w:t xml:space="preserve"> </w:t>
            </w:r>
            <w:r>
              <w:rPr>
                <w:bCs/>
                <w:sz w:val="28"/>
                <w:szCs w:val="28"/>
              </w:rPr>
              <w:t>типу транспортного засобу у базі даних</w:t>
            </w:r>
          </w:p>
        </w:tc>
      </w:tr>
      <w:tr w:rsidR="00AC79B5" w14:paraId="49DA4E5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A628F23" w14:textId="35F853B4" w:rsidR="00AC79B5" w:rsidRPr="007D682B" w:rsidRDefault="00AC79B5" w:rsidP="00AC79B5">
            <w:pPr>
              <w:widowControl w:val="0"/>
              <w:spacing w:line="276" w:lineRule="auto"/>
              <w:jc w:val="center"/>
              <w:rPr>
                <w:bCs/>
                <w:sz w:val="28"/>
                <w:szCs w:val="28"/>
              </w:rPr>
            </w:pPr>
            <w:proofErr w:type="spellStart"/>
            <w:r w:rsidRPr="00AC79B5">
              <w:rPr>
                <w:bCs/>
                <w:sz w:val="28"/>
                <w:szCs w:val="28"/>
              </w:rPr>
              <w:t>owner_id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1A106D" w14:textId="5904860A" w:rsidR="00AC79B5" w:rsidRPr="007D682B" w:rsidRDefault="00AC79B5" w:rsidP="00AC79B5">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F4EFD9" w14:textId="71AA3E96" w:rsidR="00AC79B5" w:rsidRPr="007D682B" w:rsidRDefault="00AC79B5" w:rsidP="00AC79B5">
            <w:pPr>
              <w:widowControl w:val="0"/>
              <w:spacing w:line="276" w:lineRule="auto"/>
              <w:jc w:val="center"/>
              <w:rPr>
                <w:bCs/>
                <w:sz w:val="28"/>
                <w:szCs w:val="28"/>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A25842" w14:textId="40A85015" w:rsidR="00AC79B5" w:rsidRPr="00AC79B5" w:rsidRDefault="00AC79B5" w:rsidP="00AC79B5">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20C2B3" w14:textId="099C1939" w:rsidR="00AC79B5" w:rsidRPr="007D682B" w:rsidRDefault="00AC79B5" w:rsidP="00AC79B5">
            <w:pPr>
              <w:widowControl w:val="0"/>
              <w:spacing w:line="276" w:lineRule="auto"/>
              <w:jc w:val="center"/>
              <w:rPr>
                <w:bCs/>
                <w:sz w:val="28"/>
                <w:szCs w:val="28"/>
              </w:rPr>
            </w:pPr>
            <w:r>
              <w:rPr>
                <w:bCs/>
                <w:sz w:val="28"/>
                <w:szCs w:val="28"/>
              </w:rPr>
              <w:t>ідентифікатор громадянина власника</w:t>
            </w:r>
          </w:p>
        </w:tc>
      </w:tr>
      <w:tr w:rsidR="00AC79B5" w14:paraId="77BE3D8C"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B8F4B37" w14:textId="19ADD68E" w:rsidR="00AC79B5" w:rsidRPr="007D682B" w:rsidRDefault="00AC79B5" w:rsidP="00AC79B5">
            <w:pPr>
              <w:widowControl w:val="0"/>
              <w:spacing w:line="276" w:lineRule="auto"/>
              <w:jc w:val="center"/>
              <w:rPr>
                <w:bCs/>
                <w:sz w:val="28"/>
                <w:szCs w:val="28"/>
              </w:rPr>
            </w:pPr>
            <w:proofErr w:type="spellStart"/>
            <w:r w:rsidRPr="00AC79B5">
              <w:rPr>
                <w:bCs/>
                <w:sz w:val="28"/>
                <w:szCs w:val="28"/>
              </w:rPr>
              <w:t>vehicle_type_id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453A46" w14:textId="275095F3" w:rsidR="00AC79B5" w:rsidRPr="007D682B" w:rsidRDefault="00AC79B5" w:rsidP="00AC79B5">
            <w:pPr>
              <w:widowControl w:val="0"/>
              <w:spacing w:line="276" w:lineRule="auto"/>
              <w:jc w:val="center"/>
              <w:rPr>
                <w:bCs/>
                <w:sz w:val="28"/>
                <w:szCs w:val="28"/>
              </w:rPr>
            </w:pPr>
            <w:r w:rsidRPr="00334DE5">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D9593D" w14:textId="2B300352" w:rsidR="00AC79B5" w:rsidRPr="007D682B" w:rsidRDefault="00AC79B5" w:rsidP="00AC79B5">
            <w:pPr>
              <w:widowControl w:val="0"/>
              <w:spacing w:line="276" w:lineRule="auto"/>
              <w:jc w:val="center"/>
              <w:rPr>
                <w:bCs/>
                <w:sz w:val="28"/>
                <w:szCs w:val="28"/>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41296B" w14:textId="03C92542" w:rsidR="00AC79B5" w:rsidRPr="00AC79B5" w:rsidRDefault="00AC79B5" w:rsidP="00AC79B5">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DEA074" w14:textId="37614D1E" w:rsidR="00AC79B5" w:rsidRPr="007D682B" w:rsidRDefault="00AC79B5" w:rsidP="00AC79B5">
            <w:pPr>
              <w:widowControl w:val="0"/>
              <w:spacing w:line="276" w:lineRule="auto"/>
              <w:jc w:val="center"/>
              <w:rPr>
                <w:bCs/>
                <w:sz w:val="28"/>
                <w:szCs w:val="28"/>
              </w:rPr>
            </w:pPr>
            <w:r>
              <w:rPr>
                <w:bCs/>
                <w:sz w:val="28"/>
                <w:szCs w:val="28"/>
              </w:rPr>
              <w:t xml:space="preserve">ідентифікатор типу </w:t>
            </w:r>
            <w:r w:rsidR="00707FBF">
              <w:rPr>
                <w:bCs/>
                <w:sz w:val="28"/>
                <w:szCs w:val="28"/>
              </w:rPr>
              <w:t>транспортного засобу</w:t>
            </w:r>
          </w:p>
        </w:tc>
      </w:tr>
      <w:tr w:rsidR="00D46DCA" w14:paraId="0AA330F7" w14:textId="77777777" w:rsidTr="00F201D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77AFE17" w14:textId="4767C918" w:rsidR="00D46DCA" w:rsidRPr="007D682B" w:rsidRDefault="00D46DCA" w:rsidP="00D46DCA">
            <w:pPr>
              <w:widowControl w:val="0"/>
              <w:spacing w:line="276" w:lineRule="auto"/>
              <w:jc w:val="center"/>
              <w:rPr>
                <w:bCs/>
                <w:sz w:val="28"/>
                <w:szCs w:val="28"/>
              </w:rPr>
            </w:pPr>
            <w:proofErr w:type="spellStart"/>
            <w:r w:rsidRPr="00707FBF">
              <w:rPr>
                <w:bCs/>
                <w:sz w:val="28"/>
                <w:szCs w:val="28"/>
              </w:rPr>
              <w:t>vin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728E3A" w14:textId="14838B87" w:rsidR="00D46DCA" w:rsidRPr="00707FBF" w:rsidRDefault="00D46DCA" w:rsidP="00D46DCA">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C700B1" w14:textId="0D5C2DB6" w:rsidR="00D46DCA" w:rsidRPr="00707FBF" w:rsidRDefault="00D46DCA" w:rsidP="00D46DCA">
            <w:pPr>
              <w:widowControl w:val="0"/>
              <w:spacing w:line="276" w:lineRule="auto"/>
              <w:jc w:val="center"/>
              <w:rPr>
                <w:bCs/>
                <w:sz w:val="28"/>
                <w:szCs w:val="28"/>
                <w:lang w:val="en-US"/>
              </w:rPr>
            </w:pPr>
            <w:r>
              <w:rPr>
                <w:bCs/>
                <w:sz w:val="28"/>
                <w:szCs w:val="28"/>
                <w:lang w:val="en-US"/>
              </w:rPr>
              <w:t>17</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7253EE" w14:textId="054E61DC" w:rsidR="00D46DCA" w:rsidRPr="00707FBF"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0A8BD5" w14:textId="5345D011" w:rsidR="00D46DCA" w:rsidRPr="007D682B" w:rsidRDefault="00D46DCA" w:rsidP="00D46DCA">
            <w:pPr>
              <w:widowControl w:val="0"/>
              <w:spacing w:line="276" w:lineRule="auto"/>
              <w:jc w:val="center"/>
              <w:rPr>
                <w:bCs/>
                <w:sz w:val="28"/>
                <w:szCs w:val="28"/>
              </w:rPr>
            </w:pPr>
            <w:r>
              <w:rPr>
                <w:sz w:val="28"/>
                <w:szCs w:val="28"/>
              </w:rPr>
              <w:t>ідентифікаційний номер транспортного засобу</w:t>
            </w:r>
          </w:p>
        </w:tc>
      </w:tr>
      <w:tr w:rsidR="00D46DCA" w14:paraId="1143E454" w14:textId="77777777" w:rsidTr="00F201D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1E7C250" w14:textId="09214741" w:rsidR="00D46DCA" w:rsidRPr="007D682B" w:rsidRDefault="00D46DCA" w:rsidP="00D46DCA">
            <w:pPr>
              <w:widowControl w:val="0"/>
              <w:spacing w:line="276" w:lineRule="auto"/>
              <w:jc w:val="center"/>
              <w:rPr>
                <w:bCs/>
                <w:sz w:val="28"/>
                <w:szCs w:val="28"/>
              </w:rPr>
            </w:pPr>
            <w:proofErr w:type="spellStart"/>
            <w:r w:rsidRPr="00707FBF">
              <w:rPr>
                <w:bCs/>
                <w:sz w:val="28"/>
                <w:szCs w:val="28"/>
              </w:rPr>
              <w:t>insurance_policy_number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167133" w14:textId="376472F6" w:rsidR="00D46DCA" w:rsidRPr="00707FBF" w:rsidRDefault="00D46DCA" w:rsidP="00D46DCA">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0167D9" w14:textId="24525332" w:rsidR="00D46DCA" w:rsidRPr="00707FBF" w:rsidRDefault="00D46DCA" w:rsidP="00D46DCA">
            <w:pPr>
              <w:widowControl w:val="0"/>
              <w:spacing w:line="276" w:lineRule="auto"/>
              <w:jc w:val="center"/>
              <w:rPr>
                <w:bCs/>
                <w:sz w:val="28"/>
                <w:szCs w:val="28"/>
                <w:lang w:val="en-US"/>
              </w:rPr>
            </w:pPr>
            <w:r>
              <w:rPr>
                <w:bCs/>
                <w:sz w:val="28"/>
                <w:szCs w:val="28"/>
                <w:lang w:val="en-US"/>
              </w:rPr>
              <w:t>9</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F9E41F" w14:textId="2B0CED58" w:rsidR="00D46DCA" w:rsidRPr="00707FBF"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B14F81" w14:textId="384C08C0" w:rsidR="00D46DCA" w:rsidRPr="007D682B" w:rsidRDefault="00D46DCA" w:rsidP="00D46DCA">
            <w:pPr>
              <w:widowControl w:val="0"/>
              <w:spacing w:line="276" w:lineRule="auto"/>
              <w:jc w:val="center"/>
              <w:rPr>
                <w:bCs/>
                <w:sz w:val="28"/>
                <w:szCs w:val="28"/>
              </w:rPr>
            </w:pPr>
            <w:r>
              <w:rPr>
                <w:sz w:val="28"/>
                <w:szCs w:val="28"/>
              </w:rPr>
              <w:t>номер страховки транспортного засобу</w:t>
            </w:r>
          </w:p>
        </w:tc>
      </w:tr>
      <w:tr w:rsidR="00D46DCA" w14:paraId="53F61680" w14:textId="77777777" w:rsidTr="00F201D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AE4D044" w14:textId="57037026" w:rsidR="00D46DCA" w:rsidRPr="007D682B" w:rsidRDefault="00D46DCA" w:rsidP="00D46DCA">
            <w:pPr>
              <w:widowControl w:val="0"/>
              <w:spacing w:line="276" w:lineRule="auto"/>
              <w:jc w:val="center"/>
              <w:rPr>
                <w:bCs/>
                <w:sz w:val="28"/>
                <w:szCs w:val="28"/>
              </w:rPr>
            </w:pPr>
            <w:proofErr w:type="spellStart"/>
            <w:r w:rsidRPr="00285A3D">
              <w:rPr>
                <w:sz w:val="28"/>
                <w:szCs w:val="28"/>
              </w:rPr>
              <w:t>model</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16729C" w14:textId="349ACE5F" w:rsidR="00D46DCA" w:rsidRPr="007D682B" w:rsidRDefault="00D46DCA" w:rsidP="00D46DCA">
            <w:pPr>
              <w:widowControl w:val="0"/>
              <w:spacing w:line="276" w:lineRule="auto"/>
              <w:jc w:val="center"/>
              <w:rPr>
                <w:bCs/>
                <w:sz w:val="28"/>
                <w:szCs w:val="28"/>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377D1A" w14:textId="7FC6EBBE" w:rsidR="00D46DCA" w:rsidRPr="007D682B" w:rsidRDefault="00D46DCA" w:rsidP="00D46DCA">
            <w:pPr>
              <w:widowControl w:val="0"/>
              <w:spacing w:line="276" w:lineRule="auto"/>
              <w:jc w:val="center"/>
              <w:rPr>
                <w:bCs/>
                <w:sz w:val="28"/>
                <w:szCs w:val="28"/>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C70B4B" w14:textId="6D2F1F27"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908DC3F" w14:textId="57F87FCC" w:rsidR="00D46DCA" w:rsidRPr="007D682B" w:rsidRDefault="00D46DCA" w:rsidP="00D46DCA">
            <w:pPr>
              <w:widowControl w:val="0"/>
              <w:spacing w:line="276" w:lineRule="auto"/>
              <w:jc w:val="center"/>
              <w:rPr>
                <w:bCs/>
                <w:sz w:val="28"/>
                <w:szCs w:val="28"/>
              </w:rPr>
            </w:pPr>
            <w:r>
              <w:rPr>
                <w:sz w:val="28"/>
                <w:szCs w:val="28"/>
              </w:rPr>
              <w:t xml:space="preserve">модель </w:t>
            </w:r>
            <w:r w:rsidRPr="00C8497A">
              <w:rPr>
                <w:sz w:val="28"/>
                <w:szCs w:val="28"/>
              </w:rPr>
              <w:t>транспортного засобу</w:t>
            </w:r>
          </w:p>
        </w:tc>
      </w:tr>
      <w:tr w:rsidR="00D46DCA" w14:paraId="2CB75A0A" w14:textId="77777777" w:rsidTr="00F201DE">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FD84571" w14:textId="39F23846" w:rsidR="00D46DCA" w:rsidRPr="007D682B" w:rsidRDefault="00D46DCA" w:rsidP="00D46DCA">
            <w:pPr>
              <w:widowControl w:val="0"/>
              <w:spacing w:line="276" w:lineRule="auto"/>
              <w:jc w:val="center"/>
              <w:rPr>
                <w:bCs/>
                <w:sz w:val="28"/>
                <w:szCs w:val="28"/>
              </w:rPr>
            </w:pPr>
            <w:proofErr w:type="spellStart"/>
            <w:r w:rsidRPr="00285A3D">
              <w:rPr>
                <w:sz w:val="28"/>
                <w:szCs w:val="28"/>
              </w:rPr>
              <w:t>brand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ECBCE5" w14:textId="31EBD007" w:rsidR="00D46DCA" w:rsidRPr="007D682B" w:rsidRDefault="00D46DCA" w:rsidP="00D46DCA">
            <w:pPr>
              <w:widowControl w:val="0"/>
              <w:spacing w:line="276" w:lineRule="auto"/>
              <w:jc w:val="center"/>
              <w:rPr>
                <w:bCs/>
                <w:sz w:val="28"/>
                <w:szCs w:val="28"/>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17638D" w14:textId="0BB1D81F" w:rsidR="00D46DCA" w:rsidRPr="007D682B" w:rsidRDefault="00D46DCA" w:rsidP="00D46DCA">
            <w:pPr>
              <w:widowControl w:val="0"/>
              <w:spacing w:line="276" w:lineRule="auto"/>
              <w:jc w:val="center"/>
              <w:rPr>
                <w:bCs/>
                <w:sz w:val="28"/>
                <w:szCs w:val="28"/>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52E135" w14:textId="43CB09C3"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965E96" w14:textId="734B8AF9" w:rsidR="00D46DCA" w:rsidRPr="007D682B" w:rsidRDefault="00D46DCA" w:rsidP="00D46DCA">
            <w:pPr>
              <w:widowControl w:val="0"/>
              <w:spacing w:line="276" w:lineRule="auto"/>
              <w:jc w:val="center"/>
              <w:rPr>
                <w:bCs/>
                <w:sz w:val="28"/>
                <w:szCs w:val="28"/>
              </w:rPr>
            </w:pPr>
            <w:r>
              <w:rPr>
                <w:sz w:val="28"/>
                <w:szCs w:val="28"/>
              </w:rPr>
              <w:t xml:space="preserve">виробник </w:t>
            </w:r>
            <w:r w:rsidRPr="00C8497A">
              <w:rPr>
                <w:sz w:val="28"/>
                <w:szCs w:val="28"/>
              </w:rPr>
              <w:t>транспортного засобу</w:t>
            </w:r>
          </w:p>
        </w:tc>
      </w:tr>
      <w:tr w:rsidR="00D46DCA" w14:paraId="71859236" w14:textId="77777777" w:rsidTr="0070031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1FEC442" w14:textId="60CAB4DC" w:rsidR="00D46DCA" w:rsidRPr="007D682B" w:rsidRDefault="00D46DCA" w:rsidP="00D46DCA">
            <w:pPr>
              <w:widowControl w:val="0"/>
              <w:spacing w:line="276" w:lineRule="auto"/>
              <w:jc w:val="center"/>
              <w:rPr>
                <w:bCs/>
                <w:sz w:val="28"/>
                <w:szCs w:val="28"/>
              </w:rPr>
            </w:pPr>
            <w:proofErr w:type="spellStart"/>
            <w:r w:rsidRPr="00285A3D">
              <w:rPr>
                <w:sz w:val="28"/>
                <w:szCs w:val="28"/>
              </w:rPr>
              <w:t>color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BBBEF1" w14:textId="6E8AD16E" w:rsidR="00D46DCA" w:rsidRPr="007D682B" w:rsidRDefault="00D46DCA" w:rsidP="00D46DCA">
            <w:pPr>
              <w:widowControl w:val="0"/>
              <w:spacing w:line="276" w:lineRule="auto"/>
              <w:jc w:val="center"/>
              <w:rPr>
                <w:bCs/>
                <w:sz w:val="28"/>
                <w:szCs w:val="28"/>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98E86A" w14:textId="271C9877" w:rsidR="00D46DCA" w:rsidRPr="007D682B" w:rsidRDefault="00D46DCA" w:rsidP="00D46DCA">
            <w:pPr>
              <w:widowControl w:val="0"/>
              <w:spacing w:line="276" w:lineRule="auto"/>
              <w:jc w:val="center"/>
              <w:rPr>
                <w:bCs/>
                <w:sz w:val="28"/>
                <w:szCs w:val="28"/>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18F237" w14:textId="5F425B93"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710FB4D" w14:textId="18F56CAF" w:rsidR="00D46DCA" w:rsidRPr="007D682B" w:rsidRDefault="00D46DCA" w:rsidP="00D46DCA">
            <w:pPr>
              <w:widowControl w:val="0"/>
              <w:spacing w:line="276" w:lineRule="auto"/>
              <w:jc w:val="center"/>
              <w:rPr>
                <w:bCs/>
                <w:sz w:val="28"/>
                <w:szCs w:val="28"/>
              </w:rPr>
            </w:pPr>
            <w:r>
              <w:rPr>
                <w:sz w:val="28"/>
                <w:szCs w:val="28"/>
              </w:rPr>
              <w:t xml:space="preserve">колір </w:t>
            </w:r>
            <w:r w:rsidRPr="00C8497A">
              <w:rPr>
                <w:sz w:val="28"/>
                <w:szCs w:val="28"/>
              </w:rPr>
              <w:t>транспортного засобу</w:t>
            </w:r>
          </w:p>
        </w:tc>
      </w:tr>
      <w:tr w:rsidR="00D46DCA" w14:paraId="4DEC89D3" w14:textId="77777777" w:rsidTr="0070031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3D30C10" w14:textId="5B894EC9" w:rsidR="00D46DCA" w:rsidRPr="007D682B" w:rsidRDefault="00D46DCA" w:rsidP="00D46DCA">
            <w:pPr>
              <w:widowControl w:val="0"/>
              <w:spacing w:line="276" w:lineRule="auto"/>
              <w:jc w:val="center"/>
              <w:rPr>
                <w:bCs/>
                <w:sz w:val="28"/>
                <w:szCs w:val="28"/>
              </w:rPr>
            </w:pPr>
            <w:proofErr w:type="spellStart"/>
            <w:r w:rsidRPr="00285A3D">
              <w:rPr>
                <w:sz w:val="28"/>
                <w:szCs w:val="28"/>
              </w:rPr>
              <w:t>engine_capacity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8286E5" w14:textId="779E0B6F" w:rsidR="00D46DCA" w:rsidRPr="007D682B" w:rsidRDefault="00D46DCA" w:rsidP="00D46DCA">
            <w:pPr>
              <w:widowControl w:val="0"/>
              <w:spacing w:line="276" w:lineRule="auto"/>
              <w:jc w:val="center"/>
              <w:rPr>
                <w:bCs/>
                <w:sz w:val="28"/>
                <w:szCs w:val="28"/>
              </w:rPr>
            </w:pPr>
            <w:r>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7DEB29" w14:textId="05298C40" w:rsidR="00D46DCA" w:rsidRPr="007D682B" w:rsidRDefault="00D46DCA" w:rsidP="00D46DCA">
            <w:pPr>
              <w:widowControl w:val="0"/>
              <w:spacing w:line="276" w:lineRule="auto"/>
              <w:jc w:val="center"/>
              <w:rPr>
                <w:bCs/>
                <w:sz w:val="28"/>
                <w:szCs w:val="28"/>
              </w:rPr>
            </w:pPr>
            <w:r>
              <w:rPr>
                <w:bCs/>
                <w:sz w:val="28"/>
                <w:szCs w:val="28"/>
                <w:lang w:val="en-US"/>
              </w:rPr>
              <w:t>4, 2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B37A49" w14:textId="0FBFF929"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966F5B3" w14:textId="56619B6B" w:rsidR="00D46DCA" w:rsidRPr="007D682B" w:rsidRDefault="00D46DCA" w:rsidP="00D46DCA">
            <w:pPr>
              <w:widowControl w:val="0"/>
              <w:spacing w:line="276" w:lineRule="auto"/>
              <w:jc w:val="center"/>
              <w:rPr>
                <w:bCs/>
                <w:sz w:val="28"/>
                <w:szCs w:val="28"/>
              </w:rPr>
            </w:pPr>
            <w:r>
              <w:rPr>
                <w:sz w:val="28"/>
                <w:szCs w:val="28"/>
              </w:rPr>
              <w:t>об’єм</w:t>
            </w:r>
            <w:r>
              <w:rPr>
                <w:sz w:val="28"/>
                <w:szCs w:val="28"/>
              </w:rPr>
              <w:t xml:space="preserve"> двигуна </w:t>
            </w:r>
            <w:r w:rsidRPr="00C8497A">
              <w:rPr>
                <w:sz w:val="28"/>
                <w:szCs w:val="28"/>
              </w:rPr>
              <w:t>транспортного засобу</w:t>
            </w:r>
          </w:p>
        </w:tc>
      </w:tr>
      <w:tr w:rsidR="00D46DCA" w14:paraId="2D2DC7BD" w14:textId="77777777" w:rsidTr="0070031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F8D58B6" w14:textId="3DA06051" w:rsidR="00D46DCA" w:rsidRPr="007D682B" w:rsidRDefault="00D46DCA" w:rsidP="00D46DCA">
            <w:pPr>
              <w:widowControl w:val="0"/>
              <w:spacing w:line="276" w:lineRule="auto"/>
              <w:jc w:val="center"/>
              <w:rPr>
                <w:bCs/>
                <w:sz w:val="28"/>
                <w:szCs w:val="28"/>
              </w:rPr>
            </w:pPr>
            <w:proofErr w:type="spellStart"/>
            <w:r w:rsidRPr="00285A3D">
              <w:rPr>
                <w:sz w:val="28"/>
                <w:szCs w:val="28"/>
              </w:rPr>
              <w:t>seating_capacity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90EA7A" w14:textId="7D7920CB" w:rsidR="00D46DCA" w:rsidRPr="007D682B" w:rsidRDefault="00D46DCA" w:rsidP="00D46DCA">
            <w:pPr>
              <w:widowControl w:val="0"/>
              <w:spacing w:line="276" w:lineRule="auto"/>
              <w:jc w:val="center"/>
              <w:rPr>
                <w:bCs/>
                <w:sz w:val="28"/>
                <w:szCs w:val="28"/>
              </w:rPr>
            </w:pPr>
            <w:r>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80122E" w14:textId="2AEBFF5D" w:rsidR="00D46DCA" w:rsidRPr="007D682B" w:rsidRDefault="00D46DCA" w:rsidP="00D46DCA">
            <w:pPr>
              <w:widowControl w:val="0"/>
              <w:spacing w:line="276" w:lineRule="auto"/>
              <w:jc w:val="center"/>
              <w:rPr>
                <w:bCs/>
                <w:sz w:val="28"/>
                <w:szCs w:val="28"/>
              </w:rPr>
            </w:pPr>
            <w:r>
              <w:rPr>
                <w:bCs/>
                <w:sz w:val="28"/>
                <w:szCs w:val="28"/>
                <w:lang w:val="en-US"/>
              </w:rPr>
              <w:t>4, 2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46299B" w14:textId="52C65CCE"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8B6F04E" w14:textId="1DD454A2" w:rsidR="00D46DCA" w:rsidRPr="007D682B" w:rsidRDefault="00D46DCA" w:rsidP="00D46DCA">
            <w:pPr>
              <w:widowControl w:val="0"/>
              <w:spacing w:line="276" w:lineRule="auto"/>
              <w:jc w:val="center"/>
              <w:rPr>
                <w:bCs/>
                <w:sz w:val="28"/>
                <w:szCs w:val="28"/>
              </w:rPr>
            </w:pPr>
            <w:r>
              <w:rPr>
                <w:sz w:val="28"/>
                <w:szCs w:val="28"/>
              </w:rPr>
              <w:t xml:space="preserve">кількість сидячих місць </w:t>
            </w:r>
            <w:r w:rsidRPr="00C8497A">
              <w:rPr>
                <w:sz w:val="28"/>
                <w:szCs w:val="28"/>
              </w:rPr>
              <w:t>транспортного засобу</w:t>
            </w:r>
          </w:p>
        </w:tc>
      </w:tr>
      <w:tr w:rsidR="00D46DCA" w14:paraId="2778B005" w14:textId="77777777" w:rsidTr="0070031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79BA299" w14:textId="4C9BE176" w:rsidR="00D46DCA" w:rsidRPr="007D682B" w:rsidRDefault="00D46DCA" w:rsidP="00D46DCA">
            <w:pPr>
              <w:widowControl w:val="0"/>
              <w:spacing w:line="276" w:lineRule="auto"/>
              <w:jc w:val="center"/>
              <w:rPr>
                <w:bCs/>
                <w:sz w:val="28"/>
                <w:szCs w:val="28"/>
              </w:rPr>
            </w:pPr>
            <w:proofErr w:type="spellStart"/>
            <w:r w:rsidRPr="00285A3D">
              <w:rPr>
                <w:sz w:val="28"/>
                <w:szCs w:val="28"/>
              </w:rPr>
              <w:t>year_of_manufacture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B99955" w14:textId="5384C522" w:rsidR="00D46DCA" w:rsidRPr="00D46DCA" w:rsidRDefault="00AA42C3" w:rsidP="00D46DCA">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3C0BDF" w14:textId="0D77CF4D"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A05A7B" w14:textId="4858680E" w:rsidR="00D46DCA" w:rsidRPr="00D46DCA" w:rsidRDefault="00D46DCA" w:rsidP="00D46DCA">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FBBECD0" w14:textId="75BF7D6D" w:rsidR="00D46DCA" w:rsidRPr="007D682B" w:rsidRDefault="00D46DCA" w:rsidP="00D46DCA">
            <w:pPr>
              <w:widowControl w:val="0"/>
              <w:spacing w:line="276" w:lineRule="auto"/>
              <w:jc w:val="center"/>
              <w:rPr>
                <w:bCs/>
                <w:sz w:val="28"/>
                <w:szCs w:val="28"/>
              </w:rPr>
            </w:pPr>
            <w:r>
              <w:rPr>
                <w:sz w:val="28"/>
                <w:szCs w:val="28"/>
              </w:rPr>
              <w:t xml:space="preserve">дата виробництва </w:t>
            </w:r>
            <w:r w:rsidRPr="00C8497A">
              <w:rPr>
                <w:sz w:val="28"/>
                <w:szCs w:val="28"/>
              </w:rPr>
              <w:t>транспортного засобу</w:t>
            </w:r>
          </w:p>
        </w:tc>
      </w:tr>
    </w:tbl>
    <w:p w14:paraId="4DC3EFAE" w14:textId="426B8986" w:rsidR="00AC79B5" w:rsidRDefault="00AC79B5">
      <w:pPr>
        <w:spacing w:line="360" w:lineRule="auto"/>
        <w:ind w:firstLine="708"/>
        <w:jc w:val="both"/>
        <w:rPr>
          <w:sz w:val="28"/>
          <w:szCs w:val="28"/>
        </w:rPr>
      </w:pPr>
    </w:p>
    <w:p w14:paraId="3262CBCC" w14:textId="77777777" w:rsidR="008F106F" w:rsidRDefault="00B079CE">
      <w:pPr>
        <w:spacing w:line="360" w:lineRule="auto"/>
        <w:ind w:firstLine="708"/>
        <w:jc w:val="both"/>
        <w:rPr>
          <w:sz w:val="28"/>
          <w:szCs w:val="28"/>
        </w:rPr>
      </w:pPr>
      <w:r>
        <w:br w:type="page"/>
      </w:r>
    </w:p>
    <w:p w14:paraId="4D430EA6" w14:textId="14CF5EC8" w:rsidR="00752B47" w:rsidRDefault="00752B47" w:rsidP="00752B47">
      <w:pPr>
        <w:spacing w:line="360" w:lineRule="auto"/>
        <w:ind w:firstLine="709"/>
        <w:jc w:val="both"/>
        <w:rPr>
          <w:ins w:id="497" w:author="Соколов Олександр" w:date="2024-12-22T22:06:00Z"/>
          <w:sz w:val="28"/>
          <w:szCs w:val="28"/>
        </w:rPr>
      </w:pPr>
      <w:r>
        <w:rPr>
          <w:sz w:val="28"/>
          <w:szCs w:val="28"/>
        </w:rPr>
        <w:lastRenderedPageBreak/>
        <w:t>В таблиці 4.</w:t>
      </w:r>
      <w:r>
        <w:rPr>
          <w:sz w:val="28"/>
          <w:szCs w:val="28"/>
          <w:lang w:val="en-US"/>
        </w:rPr>
        <w:t>6</w:t>
      </w:r>
      <w:r>
        <w:rPr>
          <w:sz w:val="28"/>
          <w:szCs w:val="28"/>
        </w:rPr>
        <w:t xml:space="preserve"> наведено опис таблиці «</w:t>
      </w:r>
      <w:proofErr w:type="spellStart"/>
      <w:r w:rsidRPr="00752B47">
        <w:rPr>
          <w:sz w:val="28"/>
          <w:szCs w:val="28"/>
          <w:lang w:val="en-US"/>
        </w:rPr>
        <w:t>traffic_rules</w:t>
      </w:r>
      <w:proofErr w:type="spellEnd"/>
      <w:r>
        <w:rPr>
          <w:sz w:val="28"/>
          <w:szCs w:val="28"/>
        </w:rPr>
        <w:t>»</w:t>
      </w:r>
      <w:r>
        <w:rPr>
          <w:sz w:val="28"/>
          <w:szCs w:val="28"/>
          <w:lang w:val="en-US"/>
        </w:rPr>
        <w:t xml:space="preserve">, </w:t>
      </w:r>
      <w:r>
        <w:rPr>
          <w:sz w:val="28"/>
          <w:szCs w:val="28"/>
        </w:rPr>
        <w:t xml:space="preserve">яка зберігає інформацію про </w:t>
      </w:r>
      <w:r>
        <w:rPr>
          <w:sz w:val="28"/>
          <w:szCs w:val="28"/>
        </w:rPr>
        <w:t>правила дорожнього руху</w:t>
      </w:r>
      <w:r>
        <w:rPr>
          <w:sz w:val="28"/>
          <w:szCs w:val="28"/>
        </w:rPr>
        <w:t>.</w:t>
      </w:r>
    </w:p>
    <w:p w14:paraId="7273EE3A" w14:textId="77777777" w:rsidR="00DC3812" w:rsidRDefault="00DC3812" w:rsidP="00752B47">
      <w:pPr>
        <w:spacing w:line="360" w:lineRule="auto"/>
        <w:ind w:firstLine="709"/>
        <w:jc w:val="both"/>
        <w:rPr>
          <w:sz w:val="28"/>
          <w:szCs w:val="28"/>
        </w:rPr>
      </w:pPr>
    </w:p>
    <w:p w14:paraId="2095E3B4" w14:textId="16E2B051" w:rsidR="00752B47" w:rsidRDefault="00752B47" w:rsidP="00DC3812">
      <w:pPr>
        <w:spacing w:line="360" w:lineRule="auto"/>
        <w:ind w:firstLine="709"/>
        <w:jc w:val="both"/>
        <w:outlineLvl w:val="2"/>
        <w:rPr>
          <w:sz w:val="28"/>
          <w:szCs w:val="28"/>
        </w:rPr>
        <w:pPrChange w:id="498" w:author="Соколов Олександр" w:date="2024-12-22T22:06:00Z">
          <w:pPr>
            <w:spacing w:line="360" w:lineRule="auto"/>
            <w:ind w:firstLine="708"/>
            <w:jc w:val="both"/>
          </w:pPr>
        </w:pPrChange>
      </w:pPr>
      <w:bookmarkStart w:id="499" w:name="_Toc185798441"/>
      <w:r>
        <w:rPr>
          <w:sz w:val="28"/>
          <w:szCs w:val="28"/>
        </w:rPr>
        <w:t>Таблиця 4.</w:t>
      </w:r>
      <w:r>
        <w:rPr>
          <w:sz w:val="28"/>
          <w:szCs w:val="28"/>
          <w:lang w:val="en-US"/>
        </w:rPr>
        <w:t>6</w:t>
      </w:r>
      <w:r>
        <w:rPr>
          <w:sz w:val="28"/>
          <w:szCs w:val="28"/>
        </w:rPr>
        <w:t xml:space="preserve"> – структура таблиці «</w:t>
      </w:r>
      <w:proofErr w:type="spellStart"/>
      <w:r w:rsidRPr="00752B47">
        <w:rPr>
          <w:sz w:val="28"/>
          <w:szCs w:val="28"/>
          <w:lang w:val="en-US"/>
        </w:rPr>
        <w:t>traffic_rules</w:t>
      </w:r>
      <w:proofErr w:type="spellEnd"/>
      <w:r>
        <w:rPr>
          <w:sz w:val="28"/>
          <w:szCs w:val="28"/>
        </w:rPr>
        <w:t>»</w:t>
      </w:r>
      <w:bookmarkEnd w:id="499"/>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752B47" w14:paraId="1D39BE11"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14D2B5C" w14:textId="77777777" w:rsidR="00752B47" w:rsidRPr="007D682B" w:rsidRDefault="00752B47"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854062" w14:textId="77777777" w:rsidR="00752B47" w:rsidRPr="007D682B" w:rsidRDefault="00752B47"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03F93F" w14:textId="77777777" w:rsidR="00752B47" w:rsidRPr="007D682B" w:rsidRDefault="00752B47"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7DB349" w14:textId="77777777" w:rsidR="00752B47" w:rsidRPr="007D682B" w:rsidRDefault="00752B47"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53E9B6" w14:textId="77777777" w:rsidR="00752B47" w:rsidRPr="007D682B" w:rsidRDefault="00752B47"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752B47" w14:paraId="0B73B5D0" w14:textId="77777777" w:rsidTr="00EF294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1D89B92" w14:textId="6B31A848" w:rsidR="00752B47" w:rsidRPr="007D682B" w:rsidRDefault="00752B47" w:rsidP="00752B47">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D50621" w14:textId="2658F794" w:rsidR="00752B47" w:rsidRPr="00752B47" w:rsidRDefault="00AA42C3" w:rsidP="00752B47">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5914E0" w14:textId="712200F8"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82BD01" w14:textId="71FB9250" w:rsidR="00752B47" w:rsidRPr="00752B47" w:rsidRDefault="00752B47" w:rsidP="00752B47">
            <w:pPr>
              <w:widowControl w:val="0"/>
              <w:spacing w:line="276" w:lineRule="auto"/>
              <w:jc w:val="center"/>
              <w:rPr>
                <w:bCs/>
                <w:sz w:val="28"/>
                <w:szCs w:val="28"/>
                <w:lang w:val="en-US"/>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6998AEE" w14:textId="2BD5ED06" w:rsidR="00752B47" w:rsidRPr="00752B47" w:rsidRDefault="00752B47" w:rsidP="00752B47">
            <w:pPr>
              <w:widowControl w:val="0"/>
              <w:spacing w:line="276" w:lineRule="auto"/>
              <w:jc w:val="center"/>
              <w:rPr>
                <w:bCs/>
                <w:sz w:val="28"/>
                <w:szCs w:val="28"/>
                <w:lang w:val="uk-UA"/>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r>
              <w:rPr>
                <w:sz w:val="28"/>
                <w:szCs w:val="28"/>
              </w:rPr>
              <w:t>правила</w:t>
            </w:r>
            <w:r w:rsidR="00A638F1">
              <w:rPr>
                <w:sz w:val="28"/>
                <w:szCs w:val="28"/>
              </w:rPr>
              <w:t xml:space="preserve"> у базі даних</w:t>
            </w:r>
          </w:p>
        </w:tc>
      </w:tr>
      <w:tr w:rsidR="00752B47" w14:paraId="33E6F114" w14:textId="77777777" w:rsidTr="00EF294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74B9FA0" w14:textId="6B11B4E9" w:rsidR="00752B47" w:rsidRPr="007D682B" w:rsidRDefault="00752B47" w:rsidP="00752B47">
            <w:pPr>
              <w:widowControl w:val="0"/>
              <w:spacing w:line="276" w:lineRule="auto"/>
              <w:jc w:val="center"/>
              <w:rPr>
                <w:bCs/>
                <w:sz w:val="28"/>
                <w:szCs w:val="28"/>
              </w:rPr>
            </w:pPr>
            <w:r>
              <w:rPr>
                <w:sz w:val="28"/>
                <w:szCs w:val="28"/>
                <w:lang w:val="en-US"/>
              </w:rPr>
              <w:t>article</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37B802" w14:textId="38C3F0CB" w:rsidR="00752B47" w:rsidRPr="007D682B" w:rsidRDefault="00AA42C3" w:rsidP="00752B47">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9AFA5F" w14:textId="408C1D8F"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83D997" w14:textId="5B2904DE"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C3F4FD8" w14:textId="3E6F35AB" w:rsidR="00752B47" w:rsidRPr="007D682B" w:rsidRDefault="00752B47" w:rsidP="00752B47">
            <w:pPr>
              <w:widowControl w:val="0"/>
              <w:spacing w:line="276" w:lineRule="auto"/>
              <w:jc w:val="center"/>
              <w:rPr>
                <w:bCs/>
                <w:sz w:val="28"/>
                <w:szCs w:val="28"/>
              </w:rPr>
            </w:pPr>
            <w:r>
              <w:rPr>
                <w:sz w:val="28"/>
                <w:szCs w:val="28"/>
              </w:rPr>
              <w:t>пункт правил дорожнього руху</w:t>
            </w:r>
          </w:p>
        </w:tc>
      </w:tr>
      <w:tr w:rsidR="00752B47" w14:paraId="3A2F7833" w14:textId="77777777" w:rsidTr="00EF294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5D8FEDB" w14:textId="21563812" w:rsidR="00752B47" w:rsidRPr="007D682B" w:rsidRDefault="00752B47" w:rsidP="00752B47">
            <w:pPr>
              <w:widowControl w:val="0"/>
              <w:spacing w:line="276" w:lineRule="auto"/>
              <w:jc w:val="center"/>
              <w:rPr>
                <w:bCs/>
                <w:sz w:val="28"/>
                <w:szCs w:val="28"/>
              </w:rPr>
            </w:pPr>
            <w:r>
              <w:rPr>
                <w:sz w:val="28"/>
                <w:szCs w:val="28"/>
                <w:lang w:val="en-US"/>
              </w:rPr>
              <w:t>part</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B5DEF7" w14:textId="0866EC32" w:rsidR="00752B47" w:rsidRPr="007D682B" w:rsidRDefault="00AA42C3" w:rsidP="00752B47">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37878B" w14:textId="5A56CD57"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57A2DC" w14:textId="4FAC9196"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20F90B6" w14:textId="4B6AC3F3" w:rsidR="00752B47" w:rsidRPr="007D682B" w:rsidRDefault="00752B47" w:rsidP="00752B47">
            <w:pPr>
              <w:widowControl w:val="0"/>
              <w:spacing w:line="276" w:lineRule="auto"/>
              <w:jc w:val="center"/>
              <w:rPr>
                <w:bCs/>
                <w:sz w:val="28"/>
                <w:szCs w:val="28"/>
              </w:rPr>
            </w:pPr>
            <w:r>
              <w:rPr>
                <w:sz w:val="28"/>
                <w:szCs w:val="28"/>
              </w:rPr>
              <w:t>частина пункту правил дорожнього руху</w:t>
            </w:r>
          </w:p>
        </w:tc>
      </w:tr>
      <w:tr w:rsidR="00752B47" w14:paraId="5796B7DB" w14:textId="77777777" w:rsidTr="00EF2943">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9F982A" w14:textId="03B1D3E6" w:rsidR="00752B47" w:rsidRPr="007D682B" w:rsidRDefault="00752B47" w:rsidP="00752B47">
            <w:pPr>
              <w:widowControl w:val="0"/>
              <w:spacing w:line="276" w:lineRule="auto"/>
              <w:jc w:val="center"/>
              <w:rPr>
                <w:bCs/>
                <w:sz w:val="28"/>
                <w:szCs w:val="28"/>
              </w:rPr>
            </w:pPr>
            <w:proofErr w:type="spellStart"/>
            <w:r w:rsidRPr="00C8497A">
              <w:rPr>
                <w:sz w:val="28"/>
                <w:szCs w:val="28"/>
              </w:rPr>
              <w:t>description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9D50A9" w14:textId="2EEA6499" w:rsidR="00752B47" w:rsidRPr="00752B47" w:rsidRDefault="00752B47" w:rsidP="00752B47">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2C2F39" w14:textId="4F106D01"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1C70A7" w14:textId="2A5A18A3" w:rsidR="00752B47" w:rsidRPr="00752B47" w:rsidRDefault="00752B47" w:rsidP="00752B47">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1A936E" w14:textId="4014D163" w:rsidR="00752B47" w:rsidRPr="007D682B" w:rsidRDefault="00A638F1" w:rsidP="00752B47">
            <w:pPr>
              <w:widowControl w:val="0"/>
              <w:spacing w:line="276" w:lineRule="auto"/>
              <w:jc w:val="center"/>
              <w:rPr>
                <w:bCs/>
                <w:sz w:val="28"/>
                <w:szCs w:val="28"/>
              </w:rPr>
            </w:pPr>
            <w:r>
              <w:rPr>
                <w:sz w:val="28"/>
                <w:szCs w:val="28"/>
              </w:rPr>
              <w:t>опис</w:t>
            </w:r>
            <w:r w:rsidR="00752B47">
              <w:rPr>
                <w:sz w:val="28"/>
                <w:szCs w:val="28"/>
              </w:rPr>
              <w:t xml:space="preserve"> правила дорожнього руху</w:t>
            </w:r>
          </w:p>
        </w:tc>
      </w:tr>
    </w:tbl>
    <w:p w14:paraId="14EB4F83" w14:textId="4C943D5A" w:rsidR="008F106F" w:rsidRDefault="008F106F">
      <w:pPr>
        <w:spacing w:line="360" w:lineRule="auto"/>
        <w:ind w:firstLine="708"/>
        <w:jc w:val="both"/>
        <w:rPr>
          <w:sz w:val="28"/>
          <w:szCs w:val="28"/>
        </w:rPr>
      </w:pPr>
    </w:p>
    <w:p w14:paraId="70902030" w14:textId="33C84701" w:rsidR="00A638F1" w:rsidRDefault="00A638F1" w:rsidP="00A638F1">
      <w:pPr>
        <w:spacing w:line="360" w:lineRule="auto"/>
        <w:ind w:firstLine="709"/>
        <w:jc w:val="both"/>
        <w:rPr>
          <w:ins w:id="500" w:author="Соколов Олександр" w:date="2024-12-22T22:06:00Z"/>
          <w:sz w:val="28"/>
          <w:szCs w:val="28"/>
        </w:rPr>
      </w:pPr>
      <w:r>
        <w:rPr>
          <w:sz w:val="28"/>
          <w:szCs w:val="28"/>
        </w:rPr>
        <w:t>В таблиці 4.</w:t>
      </w:r>
      <w:r>
        <w:rPr>
          <w:sz w:val="28"/>
          <w:szCs w:val="28"/>
        </w:rPr>
        <w:t>7</w:t>
      </w:r>
      <w:r>
        <w:rPr>
          <w:sz w:val="28"/>
          <w:szCs w:val="28"/>
        </w:rPr>
        <w:t xml:space="preserve"> наведено опис таблиці «</w:t>
      </w:r>
      <w:proofErr w:type="spellStart"/>
      <w:r w:rsidRPr="00A638F1">
        <w:rPr>
          <w:sz w:val="28"/>
          <w:szCs w:val="28"/>
          <w:lang w:val="en-US"/>
        </w:rPr>
        <w:t>administrative_offenses</w:t>
      </w:r>
      <w:proofErr w:type="spellEnd"/>
      <w:r>
        <w:rPr>
          <w:sz w:val="28"/>
          <w:szCs w:val="28"/>
        </w:rPr>
        <w:t>»</w:t>
      </w:r>
      <w:r>
        <w:rPr>
          <w:sz w:val="28"/>
          <w:szCs w:val="28"/>
          <w:lang w:val="en-US"/>
        </w:rPr>
        <w:t xml:space="preserve">, </w:t>
      </w:r>
      <w:r>
        <w:rPr>
          <w:sz w:val="28"/>
          <w:szCs w:val="28"/>
        </w:rPr>
        <w:t xml:space="preserve">яка зберігає інформацію про правила </w:t>
      </w:r>
      <w:r>
        <w:rPr>
          <w:sz w:val="28"/>
          <w:szCs w:val="28"/>
        </w:rPr>
        <w:t>статті КУпАП</w:t>
      </w:r>
      <w:r>
        <w:rPr>
          <w:sz w:val="28"/>
          <w:szCs w:val="28"/>
        </w:rPr>
        <w:t>.</w:t>
      </w:r>
    </w:p>
    <w:p w14:paraId="2558B420" w14:textId="77777777" w:rsidR="00DC3812" w:rsidRDefault="00DC3812" w:rsidP="00A638F1">
      <w:pPr>
        <w:spacing w:line="360" w:lineRule="auto"/>
        <w:ind w:firstLine="709"/>
        <w:jc w:val="both"/>
        <w:rPr>
          <w:sz w:val="28"/>
          <w:szCs w:val="28"/>
        </w:rPr>
      </w:pPr>
    </w:p>
    <w:p w14:paraId="642FD5AF" w14:textId="23CC4BE7" w:rsidR="00A638F1" w:rsidRDefault="00A638F1" w:rsidP="00DC3812">
      <w:pPr>
        <w:spacing w:line="360" w:lineRule="auto"/>
        <w:ind w:firstLine="709"/>
        <w:jc w:val="both"/>
        <w:outlineLvl w:val="2"/>
        <w:rPr>
          <w:sz w:val="28"/>
          <w:szCs w:val="28"/>
        </w:rPr>
        <w:pPrChange w:id="501" w:author="Соколов Олександр" w:date="2024-12-22T22:06:00Z">
          <w:pPr>
            <w:spacing w:line="360" w:lineRule="auto"/>
            <w:ind w:firstLine="708"/>
            <w:jc w:val="both"/>
          </w:pPr>
        </w:pPrChange>
      </w:pPr>
      <w:bookmarkStart w:id="502" w:name="_Toc185798442"/>
      <w:r>
        <w:rPr>
          <w:sz w:val="28"/>
          <w:szCs w:val="28"/>
        </w:rPr>
        <w:t>Таблиця 4.</w:t>
      </w:r>
      <w:r>
        <w:rPr>
          <w:sz w:val="28"/>
          <w:szCs w:val="28"/>
        </w:rPr>
        <w:t>7</w:t>
      </w:r>
      <w:r>
        <w:rPr>
          <w:sz w:val="28"/>
          <w:szCs w:val="28"/>
        </w:rPr>
        <w:t xml:space="preserve"> – структура таблиці «</w:t>
      </w:r>
      <w:proofErr w:type="spellStart"/>
      <w:r w:rsidRPr="00A638F1">
        <w:rPr>
          <w:sz w:val="28"/>
          <w:szCs w:val="28"/>
          <w:lang w:val="en-US"/>
        </w:rPr>
        <w:t>administrative_offenses</w:t>
      </w:r>
      <w:proofErr w:type="spellEnd"/>
      <w:r>
        <w:rPr>
          <w:sz w:val="28"/>
          <w:szCs w:val="28"/>
        </w:rPr>
        <w:t>»</w:t>
      </w:r>
      <w:bookmarkEnd w:id="502"/>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638F1" w14:paraId="02E8C8A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400005"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4DB886"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ACDE6D"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DDA4E3"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0B4F2A"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638F1" w14:paraId="40ADAD3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766E365" w14:textId="77777777" w:rsidR="00A638F1" w:rsidRPr="007D682B" w:rsidRDefault="00A638F1"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2E7808" w14:textId="741B85CF" w:rsidR="00A638F1" w:rsidRPr="00752B47" w:rsidRDefault="00AA42C3" w:rsidP="0029254A">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BF8952" w14:textId="77777777" w:rsidR="00A638F1" w:rsidRPr="00752B47" w:rsidRDefault="00A638F1" w:rsidP="0029254A">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03F465" w14:textId="77777777" w:rsidR="00A638F1" w:rsidRPr="00752B47" w:rsidRDefault="00A638F1" w:rsidP="0029254A">
            <w:pPr>
              <w:widowControl w:val="0"/>
              <w:spacing w:line="276" w:lineRule="auto"/>
              <w:jc w:val="center"/>
              <w:rPr>
                <w:bCs/>
                <w:sz w:val="28"/>
                <w:szCs w:val="28"/>
                <w:lang w:val="en-US"/>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3C39165" w14:textId="32F4964F" w:rsidR="00A638F1" w:rsidRPr="00752B47" w:rsidRDefault="00A638F1" w:rsidP="0029254A">
            <w:pPr>
              <w:widowControl w:val="0"/>
              <w:spacing w:line="276" w:lineRule="auto"/>
              <w:jc w:val="center"/>
              <w:rPr>
                <w:bCs/>
                <w:sz w:val="28"/>
                <w:szCs w:val="28"/>
                <w:lang w:val="uk-UA"/>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r>
              <w:rPr>
                <w:sz w:val="28"/>
                <w:szCs w:val="28"/>
              </w:rPr>
              <w:t xml:space="preserve">статті КУпАП </w:t>
            </w:r>
            <w:r>
              <w:rPr>
                <w:sz w:val="28"/>
                <w:szCs w:val="28"/>
              </w:rPr>
              <w:t>у базі даних</w:t>
            </w:r>
          </w:p>
        </w:tc>
      </w:tr>
      <w:tr w:rsidR="00A638F1" w14:paraId="0B31B89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927F51A" w14:textId="3C2DEB2B" w:rsidR="00A638F1" w:rsidRDefault="00A638F1" w:rsidP="00A638F1">
            <w:pPr>
              <w:widowControl w:val="0"/>
              <w:spacing w:line="276" w:lineRule="auto"/>
              <w:jc w:val="center"/>
              <w:rPr>
                <w:sz w:val="28"/>
                <w:szCs w:val="28"/>
                <w:lang w:val="en-US"/>
              </w:rPr>
            </w:pPr>
            <w:proofErr w:type="spellStart"/>
            <w:r w:rsidRPr="00520CFA">
              <w:rPr>
                <w:sz w:val="28"/>
                <w:szCs w:val="28"/>
              </w:rPr>
              <w:t>article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F29F18" w14:textId="0FCA4F21" w:rsidR="00A638F1" w:rsidRDefault="00AA42C3" w:rsidP="00A638F1">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CE1B7B" w14:textId="5A021289" w:rsidR="00A638F1" w:rsidRDefault="00A638F1" w:rsidP="00A638F1">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012DA0" w14:textId="1C8DE89D"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0403B5A" w14:textId="1E3D83D6" w:rsidR="00A638F1" w:rsidRPr="00C8497A" w:rsidRDefault="00A638F1" w:rsidP="00A638F1">
            <w:pPr>
              <w:widowControl w:val="0"/>
              <w:spacing w:line="276" w:lineRule="auto"/>
              <w:jc w:val="center"/>
              <w:rPr>
                <w:sz w:val="28"/>
                <w:szCs w:val="28"/>
                <w:lang w:val="en-US"/>
              </w:rPr>
            </w:pPr>
            <w:r>
              <w:rPr>
                <w:sz w:val="28"/>
                <w:szCs w:val="28"/>
              </w:rPr>
              <w:t>стаття КУпАП</w:t>
            </w:r>
          </w:p>
        </w:tc>
      </w:tr>
      <w:tr w:rsidR="00A638F1" w14:paraId="56AD4792"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35B87A5" w14:textId="48A3AAFC" w:rsidR="00A638F1" w:rsidRDefault="00A638F1" w:rsidP="00A638F1">
            <w:pPr>
              <w:widowControl w:val="0"/>
              <w:spacing w:line="276" w:lineRule="auto"/>
              <w:jc w:val="center"/>
              <w:rPr>
                <w:sz w:val="28"/>
                <w:szCs w:val="28"/>
                <w:lang w:val="en-US"/>
              </w:rPr>
            </w:pPr>
            <w:proofErr w:type="spellStart"/>
            <w:r w:rsidRPr="00520CFA">
              <w:rPr>
                <w:sz w:val="28"/>
                <w:szCs w:val="28"/>
              </w:rPr>
              <w:t>sup</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6FA0BA" w14:textId="2AD03465" w:rsidR="00A638F1" w:rsidRDefault="00AA42C3" w:rsidP="00A638F1">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75ECF7" w14:textId="7760DCC3" w:rsidR="00A638F1" w:rsidRDefault="00A638F1" w:rsidP="00A638F1">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10A110" w14:textId="0B219685"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FFBAC6" w14:textId="38F77D1D" w:rsidR="00A638F1" w:rsidRPr="00C8497A" w:rsidRDefault="00A638F1" w:rsidP="00A638F1">
            <w:pPr>
              <w:widowControl w:val="0"/>
              <w:spacing w:line="276" w:lineRule="auto"/>
              <w:jc w:val="center"/>
              <w:rPr>
                <w:sz w:val="28"/>
                <w:szCs w:val="28"/>
                <w:lang w:val="en-US"/>
              </w:rPr>
            </w:pPr>
            <w:r>
              <w:rPr>
                <w:sz w:val="28"/>
                <w:szCs w:val="28"/>
              </w:rPr>
              <w:t>пункт КУпАП</w:t>
            </w:r>
          </w:p>
        </w:tc>
      </w:tr>
      <w:tr w:rsidR="00A638F1" w14:paraId="2A241340"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808FF0" w14:textId="49E361A2" w:rsidR="00A638F1" w:rsidRDefault="00A638F1" w:rsidP="00A638F1">
            <w:pPr>
              <w:widowControl w:val="0"/>
              <w:spacing w:line="276" w:lineRule="auto"/>
              <w:jc w:val="center"/>
              <w:rPr>
                <w:sz w:val="28"/>
                <w:szCs w:val="28"/>
                <w:lang w:val="en-US"/>
              </w:rPr>
            </w:pPr>
            <w:proofErr w:type="spellStart"/>
            <w:r w:rsidRPr="00520CFA">
              <w:rPr>
                <w:sz w:val="28"/>
                <w:szCs w:val="28"/>
              </w:rPr>
              <w:t>part</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1EA0A9" w14:textId="1EF568C9" w:rsidR="00A638F1" w:rsidRDefault="00AA42C3" w:rsidP="00A638F1">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064F42" w14:textId="579E84FE" w:rsidR="00A638F1" w:rsidRDefault="00A638F1" w:rsidP="00A638F1">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1B64F9" w14:textId="22982ABC"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CFDA807" w14:textId="0987893F" w:rsidR="00A638F1" w:rsidRPr="00C8497A" w:rsidRDefault="00A638F1" w:rsidP="00A638F1">
            <w:pPr>
              <w:widowControl w:val="0"/>
              <w:spacing w:line="276" w:lineRule="auto"/>
              <w:jc w:val="center"/>
              <w:rPr>
                <w:sz w:val="28"/>
                <w:szCs w:val="28"/>
                <w:lang w:val="en-US"/>
              </w:rPr>
            </w:pPr>
            <w:r>
              <w:rPr>
                <w:sz w:val="28"/>
                <w:szCs w:val="28"/>
              </w:rPr>
              <w:t>частина КУпАП</w:t>
            </w:r>
          </w:p>
        </w:tc>
      </w:tr>
      <w:tr w:rsidR="00A638F1" w14:paraId="6FA20EC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0367EB7" w14:textId="332566C2" w:rsidR="00A638F1" w:rsidRDefault="00A638F1" w:rsidP="00A638F1">
            <w:pPr>
              <w:widowControl w:val="0"/>
              <w:spacing w:line="276" w:lineRule="auto"/>
              <w:jc w:val="center"/>
              <w:rPr>
                <w:sz w:val="28"/>
                <w:szCs w:val="28"/>
                <w:lang w:val="en-US"/>
              </w:rPr>
            </w:pPr>
            <w:proofErr w:type="spellStart"/>
            <w:r w:rsidRPr="00520CFA">
              <w:rPr>
                <w:sz w:val="28"/>
                <w:szCs w:val="28"/>
              </w:rPr>
              <w:t>description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A80FC5" w14:textId="225F1297" w:rsidR="00A638F1" w:rsidRDefault="00A638F1" w:rsidP="00A638F1">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71B184" w14:textId="4A591C46" w:rsidR="00A638F1" w:rsidRDefault="00A638F1" w:rsidP="00A638F1">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B3CA39" w14:textId="42AC2D89"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361F287" w14:textId="2FA8E2D8" w:rsidR="00A638F1" w:rsidRPr="00C8497A" w:rsidRDefault="00A638F1" w:rsidP="00A638F1">
            <w:pPr>
              <w:widowControl w:val="0"/>
              <w:spacing w:line="276" w:lineRule="auto"/>
              <w:jc w:val="center"/>
              <w:rPr>
                <w:sz w:val="28"/>
                <w:szCs w:val="28"/>
                <w:lang w:val="en-US"/>
              </w:rPr>
            </w:pPr>
            <w:r>
              <w:rPr>
                <w:sz w:val="28"/>
                <w:szCs w:val="28"/>
              </w:rPr>
              <w:t xml:space="preserve">опис статті, пункту та частини КУпАП </w:t>
            </w:r>
          </w:p>
        </w:tc>
      </w:tr>
      <w:tr w:rsidR="00A638F1" w14:paraId="0D6D689E"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C270F74" w14:textId="3CE3F153" w:rsidR="00A638F1" w:rsidRDefault="00A638F1" w:rsidP="00A638F1">
            <w:pPr>
              <w:widowControl w:val="0"/>
              <w:spacing w:line="276" w:lineRule="auto"/>
              <w:jc w:val="center"/>
              <w:rPr>
                <w:sz w:val="28"/>
                <w:szCs w:val="28"/>
                <w:lang w:val="en-US"/>
              </w:rPr>
            </w:pPr>
            <w:proofErr w:type="spellStart"/>
            <w:r w:rsidRPr="00520CFA">
              <w:rPr>
                <w:sz w:val="28"/>
                <w:szCs w:val="28"/>
              </w:rPr>
              <w:t>penalty_fee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8897C0" w14:textId="71D89CFC" w:rsidR="00A638F1" w:rsidRDefault="00A638F1" w:rsidP="00A638F1">
            <w:pPr>
              <w:widowControl w:val="0"/>
              <w:spacing w:line="276" w:lineRule="auto"/>
              <w:jc w:val="center"/>
              <w:rPr>
                <w:bCs/>
                <w:sz w:val="28"/>
                <w:szCs w:val="28"/>
                <w:lang w:val="en-US"/>
              </w:rPr>
            </w:pPr>
            <w:r>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328CF3" w14:textId="1B84A275" w:rsidR="00A638F1" w:rsidRDefault="00A638F1" w:rsidP="00A638F1">
            <w:pPr>
              <w:widowControl w:val="0"/>
              <w:spacing w:line="276" w:lineRule="auto"/>
              <w:jc w:val="center"/>
              <w:rPr>
                <w:bCs/>
                <w:sz w:val="28"/>
                <w:szCs w:val="28"/>
                <w:lang w:val="en-US"/>
              </w:rPr>
            </w:pPr>
            <w:r>
              <w:rPr>
                <w:bCs/>
                <w:sz w:val="28"/>
                <w:szCs w:val="28"/>
                <w:lang w:val="en-US"/>
              </w:rPr>
              <w:t>10, 2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5604D8" w14:textId="625BC64C"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5049FA6" w14:textId="7D1351B4" w:rsidR="00A638F1" w:rsidRPr="00C8497A" w:rsidRDefault="00A638F1" w:rsidP="00A638F1">
            <w:pPr>
              <w:widowControl w:val="0"/>
              <w:spacing w:line="276" w:lineRule="auto"/>
              <w:jc w:val="center"/>
              <w:rPr>
                <w:sz w:val="28"/>
                <w:szCs w:val="28"/>
                <w:lang w:val="en-US"/>
              </w:rPr>
            </w:pPr>
            <w:r>
              <w:rPr>
                <w:sz w:val="28"/>
                <w:szCs w:val="28"/>
              </w:rPr>
              <w:t xml:space="preserve">штраф за порушення </w:t>
            </w:r>
          </w:p>
        </w:tc>
      </w:tr>
    </w:tbl>
    <w:p w14:paraId="6F88A572" w14:textId="77777777" w:rsidR="00A638F1" w:rsidRPr="00A638F1" w:rsidRDefault="00A638F1" w:rsidP="00A638F1">
      <w:pPr>
        <w:spacing w:line="360" w:lineRule="auto"/>
        <w:ind w:firstLine="708"/>
        <w:jc w:val="both"/>
        <w:rPr>
          <w:sz w:val="28"/>
          <w:szCs w:val="28"/>
          <w:lang w:val="en-US"/>
        </w:rPr>
      </w:pPr>
    </w:p>
    <w:p w14:paraId="6E027D5C" w14:textId="75D3302A" w:rsidR="00A638F1" w:rsidRDefault="00A638F1">
      <w:pPr>
        <w:rPr>
          <w:sz w:val="28"/>
          <w:szCs w:val="28"/>
        </w:rPr>
      </w:pPr>
      <w:r>
        <w:rPr>
          <w:sz w:val="28"/>
          <w:szCs w:val="28"/>
        </w:rPr>
        <w:br w:type="page"/>
      </w:r>
    </w:p>
    <w:p w14:paraId="33194DC5" w14:textId="7C9A6214" w:rsidR="00A638F1" w:rsidRDefault="00A638F1" w:rsidP="00A638F1">
      <w:pPr>
        <w:spacing w:line="360" w:lineRule="auto"/>
        <w:ind w:firstLine="709"/>
        <w:jc w:val="both"/>
        <w:rPr>
          <w:ins w:id="503" w:author="Соколов Олександр" w:date="2024-12-22T22:06:00Z"/>
          <w:sz w:val="28"/>
          <w:szCs w:val="28"/>
        </w:rPr>
      </w:pPr>
      <w:r>
        <w:rPr>
          <w:sz w:val="28"/>
          <w:szCs w:val="28"/>
        </w:rPr>
        <w:lastRenderedPageBreak/>
        <w:t>В таблиці 4.</w:t>
      </w:r>
      <w:r>
        <w:rPr>
          <w:sz w:val="28"/>
          <w:szCs w:val="28"/>
          <w:lang w:val="en-US"/>
        </w:rPr>
        <w:t>8</w:t>
      </w:r>
      <w:r>
        <w:rPr>
          <w:sz w:val="28"/>
          <w:szCs w:val="28"/>
        </w:rPr>
        <w:t xml:space="preserve"> наведено опис таблиці «</w:t>
      </w:r>
      <w:r w:rsidRPr="00A638F1">
        <w:rPr>
          <w:sz w:val="28"/>
          <w:szCs w:val="28"/>
          <w:lang w:val="en-US"/>
        </w:rPr>
        <w:t>locations</w:t>
      </w:r>
      <w:r>
        <w:rPr>
          <w:sz w:val="28"/>
          <w:szCs w:val="28"/>
        </w:rPr>
        <w:t>»</w:t>
      </w:r>
      <w:r>
        <w:rPr>
          <w:sz w:val="28"/>
          <w:szCs w:val="28"/>
          <w:lang w:val="en-US"/>
        </w:rPr>
        <w:t xml:space="preserve">, </w:t>
      </w:r>
      <w:r>
        <w:rPr>
          <w:sz w:val="28"/>
          <w:szCs w:val="28"/>
        </w:rPr>
        <w:t xml:space="preserve">яка зберігає інформацію про </w:t>
      </w:r>
      <w:r>
        <w:rPr>
          <w:sz w:val="28"/>
          <w:szCs w:val="28"/>
        </w:rPr>
        <w:t>місця</w:t>
      </w:r>
      <w:r>
        <w:rPr>
          <w:sz w:val="28"/>
          <w:szCs w:val="28"/>
        </w:rPr>
        <w:t>.</w:t>
      </w:r>
    </w:p>
    <w:p w14:paraId="49B193D9" w14:textId="77777777" w:rsidR="00DC3812" w:rsidRDefault="00DC3812" w:rsidP="00A638F1">
      <w:pPr>
        <w:spacing w:line="360" w:lineRule="auto"/>
        <w:ind w:firstLine="709"/>
        <w:jc w:val="both"/>
        <w:rPr>
          <w:sz w:val="28"/>
          <w:szCs w:val="28"/>
        </w:rPr>
      </w:pPr>
    </w:p>
    <w:p w14:paraId="6CC95901" w14:textId="09B0AF2A" w:rsidR="00A638F1" w:rsidRDefault="00A638F1" w:rsidP="00DC3812">
      <w:pPr>
        <w:spacing w:line="360" w:lineRule="auto"/>
        <w:ind w:firstLine="709"/>
        <w:jc w:val="both"/>
        <w:outlineLvl w:val="2"/>
        <w:rPr>
          <w:sz w:val="28"/>
          <w:szCs w:val="28"/>
        </w:rPr>
        <w:pPrChange w:id="504" w:author="Соколов Олександр" w:date="2024-12-22T22:06:00Z">
          <w:pPr>
            <w:spacing w:line="360" w:lineRule="auto"/>
            <w:ind w:firstLine="708"/>
            <w:jc w:val="both"/>
          </w:pPr>
        </w:pPrChange>
      </w:pPr>
      <w:bookmarkStart w:id="505" w:name="_Toc185798443"/>
      <w:r>
        <w:rPr>
          <w:sz w:val="28"/>
          <w:szCs w:val="28"/>
        </w:rPr>
        <w:t>Таблиця 4.</w:t>
      </w:r>
      <w:r>
        <w:rPr>
          <w:sz w:val="28"/>
          <w:szCs w:val="28"/>
        </w:rPr>
        <w:t>8</w:t>
      </w:r>
      <w:r>
        <w:rPr>
          <w:sz w:val="28"/>
          <w:szCs w:val="28"/>
        </w:rPr>
        <w:t xml:space="preserve"> – структура таблиці «</w:t>
      </w:r>
      <w:r w:rsidRPr="00A638F1">
        <w:rPr>
          <w:sz w:val="28"/>
          <w:szCs w:val="28"/>
          <w:lang w:val="en-US"/>
        </w:rPr>
        <w:t>locations</w:t>
      </w:r>
      <w:r>
        <w:rPr>
          <w:sz w:val="28"/>
          <w:szCs w:val="28"/>
        </w:rPr>
        <w:t>»</w:t>
      </w:r>
      <w:bookmarkEnd w:id="505"/>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638F1" w14:paraId="1740DA61"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685E6C"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FB0DCE"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4D76FF"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DAE257"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29E4F2"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638F1" w14:paraId="199243E8"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E067323" w14:textId="77777777" w:rsidR="00A638F1" w:rsidRPr="007D682B" w:rsidRDefault="00A638F1"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7BCC86" w14:textId="59E41715" w:rsidR="00A638F1" w:rsidRPr="00752B47" w:rsidRDefault="00AA42C3" w:rsidP="0029254A">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61FD1B" w14:textId="77777777" w:rsidR="00A638F1" w:rsidRPr="00752B47" w:rsidRDefault="00A638F1" w:rsidP="0029254A">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37D923" w14:textId="77777777" w:rsidR="00A638F1" w:rsidRPr="00752B47" w:rsidRDefault="00A638F1" w:rsidP="0029254A">
            <w:pPr>
              <w:widowControl w:val="0"/>
              <w:spacing w:line="276" w:lineRule="auto"/>
              <w:jc w:val="center"/>
              <w:rPr>
                <w:bCs/>
                <w:sz w:val="28"/>
                <w:szCs w:val="28"/>
                <w:lang w:val="en-US"/>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B91F5DF" w14:textId="4CE68BB5" w:rsidR="00A638F1" w:rsidRPr="00752B47" w:rsidRDefault="00A638F1" w:rsidP="0029254A">
            <w:pPr>
              <w:widowControl w:val="0"/>
              <w:spacing w:line="276" w:lineRule="auto"/>
              <w:jc w:val="center"/>
              <w:rPr>
                <w:bCs/>
                <w:sz w:val="28"/>
                <w:szCs w:val="28"/>
                <w:lang w:val="uk-UA"/>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r w:rsidR="00AB1C70">
              <w:rPr>
                <w:sz w:val="28"/>
                <w:szCs w:val="28"/>
              </w:rPr>
              <w:t>місця у базі даних</w:t>
            </w:r>
          </w:p>
        </w:tc>
      </w:tr>
      <w:tr w:rsidR="00A638F1" w14:paraId="0890AB3B"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B5391F" w14:textId="5DFCEF70" w:rsidR="00A638F1" w:rsidRDefault="00A638F1" w:rsidP="00A638F1">
            <w:pPr>
              <w:widowControl w:val="0"/>
              <w:spacing w:line="276" w:lineRule="auto"/>
              <w:jc w:val="center"/>
              <w:rPr>
                <w:sz w:val="28"/>
                <w:szCs w:val="28"/>
                <w:lang w:val="en-US"/>
              </w:rPr>
            </w:pPr>
            <w:proofErr w:type="spellStart"/>
            <w:r w:rsidRPr="00520CFA">
              <w:rPr>
                <w:sz w:val="28"/>
                <w:szCs w:val="28"/>
              </w:rPr>
              <w:t>longitude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5D2FAE" w14:textId="42A945F0" w:rsidR="00A638F1" w:rsidRPr="00A638F1" w:rsidRDefault="00A638F1" w:rsidP="00A638F1">
            <w:pPr>
              <w:widowControl w:val="0"/>
              <w:spacing w:line="276" w:lineRule="auto"/>
              <w:jc w:val="center"/>
              <w:rPr>
                <w:bCs/>
                <w:sz w:val="28"/>
                <w:szCs w:val="28"/>
                <w:lang w:val="en-US"/>
              </w:rPr>
            </w:pPr>
            <w:r w:rsidRPr="00A638F1">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FB02C0" w14:textId="325B76B2" w:rsidR="00A638F1" w:rsidRDefault="00A638F1" w:rsidP="00A638F1">
            <w:pPr>
              <w:widowControl w:val="0"/>
              <w:spacing w:line="276" w:lineRule="auto"/>
              <w:jc w:val="center"/>
              <w:rPr>
                <w:bCs/>
                <w:sz w:val="28"/>
                <w:szCs w:val="28"/>
                <w:lang w:val="en-US"/>
              </w:rPr>
            </w:pPr>
            <w:r>
              <w:rPr>
                <w:bCs/>
                <w:sz w:val="28"/>
                <w:szCs w:val="28"/>
                <w:lang w:val="en-US"/>
              </w:rPr>
              <w:t>9, 6</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A53FBC" w14:textId="21594127"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8B1426" w14:textId="4B9B46F4" w:rsidR="00A638F1" w:rsidRPr="00C8497A" w:rsidRDefault="00A638F1" w:rsidP="00A638F1">
            <w:pPr>
              <w:widowControl w:val="0"/>
              <w:spacing w:line="276" w:lineRule="auto"/>
              <w:jc w:val="center"/>
              <w:rPr>
                <w:sz w:val="28"/>
                <w:szCs w:val="28"/>
                <w:lang w:val="en-US"/>
              </w:rPr>
            </w:pPr>
            <w:r>
              <w:rPr>
                <w:sz w:val="28"/>
                <w:szCs w:val="28"/>
              </w:rPr>
              <w:t>координата місця (довжина)</w:t>
            </w:r>
          </w:p>
        </w:tc>
      </w:tr>
      <w:tr w:rsidR="00A638F1" w14:paraId="2F392EC5"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E01944B" w14:textId="4B7A87A9" w:rsidR="00A638F1" w:rsidRDefault="00A638F1" w:rsidP="00A638F1">
            <w:pPr>
              <w:widowControl w:val="0"/>
              <w:spacing w:line="276" w:lineRule="auto"/>
              <w:jc w:val="center"/>
              <w:rPr>
                <w:sz w:val="28"/>
                <w:szCs w:val="28"/>
                <w:lang w:val="en-US"/>
              </w:rPr>
            </w:pPr>
            <w:proofErr w:type="spellStart"/>
            <w:r w:rsidRPr="00520CFA">
              <w:rPr>
                <w:sz w:val="28"/>
                <w:szCs w:val="28"/>
              </w:rPr>
              <w:t>latitude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A2D84F" w14:textId="23C060DD" w:rsidR="00A638F1" w:rsidRDefault="00A638F1" w:rsidP="00A638F1">
            <w:pPr>
              <w:widowControl w:val="0"/>
              <w:spacing w:line="276" w:lineRule="auto"/>
              <w:jc w:val="center"/>
              <w:rPr>
                <w:bCs/>
                <w:sz w:val="28"/>
                <w:szCs w:val="28"/>
                <w:lang w:val="en-US"/>
              </w:rPr>
            </w:pPr>
            <w:r w:rsidRPr="00A638F1">
              <w:rPr>
                <w:bCs/>
                <w:sz w:val="28"/>
                <w:szCs w:val="28"/>
                <w:lang w:val="en-US"/>
              </w:rPr>
              <w:t>decimal</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515172" w14:textId="6DF12B2C" w:rsidR="00A638F1" w:rsidRDefault="00A638F1" w:rsidP="00A638F1">
            <w:pPr>
              <w:widowControl w:val="0"/>
              <w:spacing w:line="276" w:lineRule="auto"/>
              <w:jc w:val="center"/>
              <w:rPr>
                <w:bCs/>
                <w:sz w:val="28"/>
                <w:szCs w:val="28"/>
                <w:lang w:val="en-US"/>
              </w:rPr>
            </w:pPr>
            <w:r>
              <w:rPr>
                <w:bCs/>
                <w:sz w:val="28"/>
                <w:szCs w:val="28"/>
                <w:lang w:val="en-US"/>
              </w:rPr>
              <w:t>9, 6</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AE8145" w14:textId="78253022"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6A1FB7A" w14:textId="1EFDD423" w:rsidR="00A638F1" w:rsidRPr="00C8497A" w:rsidRDefault="00A638F1" w:rsidP="00A638F1">
            <w:pPr>
              <w:widowControl w:val="0"/>
              <w:spacing w:line="276" w:lineRule="auto"/>
              <w:jc w:val="center"/>
              <w:rPr>
                <w:sz w:val="28"/>
                <w:szCs w:val="28"/>
                <w:lang w:val="en-US"/>
              </w:rPr>
            </w:pPr>
            <w:r>
              <w:rPr>
                <w:sz w:val="28"/>
                <w:szCs w:val="28"/>
              </w:rPr>
              <w:t>координата місця (ширина)</w:t>
            </w:r>
          </w:p>
        </w:tc>
      </w:tr>
      <w:tr w:rsidR="00A638F1" w14:paraId="3DB6DD1F"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275BE6F" w14:textId="36B32E6B" w:rsidR="00A638F1" w:rsidRDefault="00A638F1" w:rsidP="00A638F1">
            <w:pPr>
              <w:widowControl w:val="0"/>
              <w:spacing w:line="276" w:lineRule="auto"/>
              <w:jc w:val="center"/>
              <w:rPr>
                <w:sz w:val="28"/>
                <w:szCs w:val="28"/>
                <w:lang w:val="en-US"/>
              </w:rPr>
            </w:pPr>
            <w:proofErr w:type="spellStart"/>
            <w:r w:rsidRPr="00520CFA">
              <w:rPr>
                <w:sz w:val="28"/>
                <w:szCs w:val="28"/>
              </w:rPr>
              <w:t>street</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175102" w14:textId="74DE889C" w:rsidR="00A638F1" w:rsidRDefault="00A638F1" w:rsidP="00A638F1">
            <w:pPr>
              <w:widowControl w:val="0"/>
              <w:spacing w:line="276" w:lineRule="auto"/>
              <w:jc w:val="center"/>
              <w:rPr>
                <w:bCs/>
                <w:sz w:val="28"/>
                <w:szCs w:val="28"/>
                <w:lang w:val="en-US"/>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8BABC4" w14:textId="645AE6F9" w:rsidR="00A638F1" w:rsidRDefault="00A638F1" w:rsidP="00A638F1">
            <w:pPr>
              <w:widowControl w:val="0"/>
              <w:spacing w:line="276" w:lineRule="auto"/>
              <w:jc w:val="center"/>
              <w:rPr>
                <w:bCs/>
                <w:sz w:val="28"/>
                <w:szCs w:val="28"/>
                <w:lang w:val="en-US"/>
              </w:rPr>
            </w:pPr>
            <w:r>
              <w:rPr>
                <w:bCs/>
                <w:sz w:val="28"/>
                <w:szCs w:val="28"/>
                <w:lang w:val="en-US"/>
              </w:rPr>
              <w:t>50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4980A7" w14:textId="45B486AE"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6D969A5" w14:textId="0ABFFFDC" w:rsidR="00A638F1" w:rsidRPr="00C8497A" w:rsidRDefault="00A638F1" w:rsidP="00A638F1">
            <w:pPr>
              <w:widowControl w:val="0"/>
              <w:spacing w:line="276" w:lineRule="auto"/>
              <w:jc w:val="center"/>
              <w:rPr>
                <w:sz w:val="28"/>
                <w:szCs w:val="28"/>
                <w:lang w:val="en-US"/>
              </w:rPr>
            </w:pPr>
            <w:r>
              <w:rPr>
                <w:sz w:val="28"/>
                <w:szCs w:val="28"/>
              </w:rPr>
              <w:t xml:space="preserve">вулиця </w:t>
            </w:r>
          </w:p>
        </w:tc>
      </w:tr>
      <w:tr w:rsidR="00A638F1" w14:paraId="29E22F22"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7059EB0" w14:textId="1308986A" w:rsidR="00A638F1" w:rsidRDefault="00A638F1" w:rsidP="00A638F1">
            <w:pPr>
              <w:widowControl w:val="0"/>
              <w:spacing w:line="276" w:lineRule="auto"/>
              <w:jc w:val="center"/>
              <w:rPr>
                <w:sz w:val="28"/>
                <w:szCs w:val="28"/>
                <w:lang w:val="en-US"/>
              </w:rPr>
            </w:pPr>
            <w:proofErr w:type="spellStart"/>
            <w:r w:rsidRPr="00520CFA">
              <w:rPr>
                <w:sz w:val="28"/>
                <w:szCs w:val="28"/>
              </w:rPr>
              <w:t>building_number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A5A984" w14:textId="4333A786" w:rsidR="00A638F1" w:rsidRDefault="00A638F1" w:rsidP="00A638F1">
            <w:pPr>
              <w:widowControl w:val="0"/>
              <w:spacing w:line="276" w:lineRule="auto"/>
              <w:jc w:val="center"/>
              <w:rPr>
                <w:bCs/>
                <w:sz w:val="28"/>
                <w:szCs w:val="28"/>
                <w:lang w:val="en-US"/>
              </w:rPr>
            </w:pPr>
            <w:r w:rsidRPr="00A638F1">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651628" w14:textId="5944297A" w:rsidR="00A638F1" w:rsidRDefault="00A638F1" w:rsidP="00A638F1">
            <w:pPr>
              <w:widowControl w:val="0"/>
              <w:spacing w:line="276" w:lineRule="auto"/>
              <w:jc w:val="center"/>
              <w:rPr>
                <w:bCs/>
                <w:sz w:val="28"/>
                <w:szCs w:val="28"/>
                <w:lang w:val="en-US"/>
              </w:rPr>
            </w:pPr>
            <w:r>
              <w:rPr>
                <w:bCs/>
                <w:sz w:val="28"/>
                <w:szCs w:val="28"/>
                <w:lang w:val="en-US"/>
              </w:rPr>
              <w:t>10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0FB0E8" w14:textId="399FA4A4"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028CDA" w14:textId="02C756CB" w:rsidR="00A638F1" w:rsidRPr="00C8497A" w:rsidRDefault="00A638F1" w:rsidP="00A638F1">
            <w:pPr>
              <w:widowControl w:val="0"/>
              <w:spacing w:line="276" w:lineRule="auto"/>
              <w:jc w:val="center"/>
              <w:rPr>
                <w:sz w:val="28"/>
                <w:szCs w:val="28"/>
                <w:lang w:val="en-US"/>
              </w:rPr>
            </w:pPr>
            <w:r>
              <w:rPr>
                <w:sz w:val="28"/>
                <w:szCs w:val="28"/>
              </w:rPr>
              <w:t>номер будівлі</w:t>
            </w:r>
          </w:p>
        </w:tc>
      </w:tr>
      <w:tr w:rsidR="00A638F1" w14:paraId="2A2BE75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376EB42" w14:textId="4BCBD04E" w:rsidR="00A638F1" w:rsidRDefault="00A638F1" w:rsidP="00A638F1">
            <w:pPr>
              <w:widowControl w:val="0"/>
              <w:spacing w:line="276" w:lineRule="auto"/>
              <w:jc w:val="center"/>
              <w:rPr>
                <w:sz w:val="28"/>
                <w:szCs w:val="28"/>
                <w:lang w:val="en-US"/>
              </w:rPr>
            </w:pPr>
            <w:proofErr w:type="spellStart"/>
            <w:r w:rsidRPr="00520CFA">
              <w:rPr>
                <w:sz w:val="28"/>
                <w:szCs w:val="28"/>
              </w:rPr>
              <w:t>description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2C0B5B" w14:textId="03B103D0" w:rsidR="00A638F1" w:rsidRDefault="00A638F1" w:rsidP="00A638F1">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BC8DBB" w14:textId="38EBE3FB" w:rsidR="00A638F1" w:rsidRDefault="00A638F1" w:rsidP="00A638F1">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961973" w14:textId="3C7C02D7" w:rsidR="00A638F1" w:rsidRDefault="00A638F1" w:rsidP="00A638F1">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D5B146F" w14:textId="3459623E" w:rsidR="00A638F1" w:rsidRPr="00C8497A" w:rsidRDefault="00A638F1" w:rsidP="00A638F1">
            <w:pPr>
              <w:widowControl w:val="0"/>
              <w:spacing w:line="276" w:lineRule="auto"/>
              <w:jc w:val="center"/>
              <w:rPr>
                <w:sz w:val="28"/>
                <w:szCs w:val="28"/>
                <w:lang w:val="en-US"/>
              </w:rPr>
            </w:pPr>
            <w:r>
              <w:rPr>
                <w:sz w:val="28"/>
                <w:szCs w:val="28"/>
              </w:rPr>
              <w:t>опис місця</w:t>
            </w:r>
          </w:p>
        </w:tc>
      </w:tr>
    </w:tbl>
    <w:p w14:paraId="313A68CE" w14:textId="7039EED7" w:rsidR="001D274C" w:rsidRDefault="001D274C">
      <w:pPr>
        <w:spacing w:line="360" w:lineRule="auto"/>
        <w:ind w:firstLine="708"/>
        <w:jc w:val="both"/>
        <w:rPr>
          <w:sz w:val="28"/>
          <w:szCs w:val="28"/>
        </w:rPr>
      </w:pPr>
    </w:p>
    <w:p w14:paraId="798CA04B" w14:textId="77777777" w:rsidR="001D274C" w:rsidRDefault="001D274C">
      <w:pPr>
        <w:rPr>
          <w:sz w:val="28"/>
          <w:szCs w:val="28"/>
        </w:rPr>
      </w:pPr>
      <w:r>
        <w:rPr>
          <w:sz w:val="28"/>
          <w:szCs w:val="28"/>
        </w:rPr>
        <w:br w:type="page"/>
      </w:r>
    </w:p>
    <w:p w14:paraId="243C4001" w14:textId="2729918B" w:rsidR="00A638F1" w:rsidRDefault="00A638F1" w:rsidP="00A638F1">
      <w:pPr>
        <w:spacing w:line="360" w:lineRule="auto"/>
        <w:ind w:firstLine="709"/>
        <w:jc w:val="both"/>
        <w:rPr>
          <w:ins w:id="506" w:author="Соколов Олександр" w:date="2024-12-22T22:06:00Z"/>
          <w:sz w:val="28"/>
          <w:szCs w:val="28"/>
        </w:rPr>
      </w:pPr>
      <w:r>
        <w:rPr>
          <w:sz w:val="28"/>
          <w:szCs w:val="28"/>
        </w:rPr>
        <w:lastRenderedPageBreak/>
        <w:t>В таблиці 4.</w:t>
      </w:r>
      <w:r>
        <w:rPr>
          <w:sz w:val="28"/>
          <w:szCs w:val="28"/>
          <w:lang w:val="en-US"/>
        </w:rPr>
        <w:t>9</w:t>
      </w:r>
      <w:r>
        <w:rPr>
          <w:sz w:val="28"/>
          <w:szCs w:val="28"/>
        </w:rPr>
        <w:t xml:space="preserve"> наведено опис таблиці «</w:t>
      </w:r>
      <w:r w:rsidRPr="00A638F1">
        <w:rPr>
          <w:sz w:val="28"/>
          <w:szCs w:val="28"/>
          <w:lang w:val="en-US"/>
        </w:rPr>
        <w:t>violations</w:t>
      </w:r>
      <w:r>
        <w:rPr>
          <w:sz w:val="28"/>
          <w:szCs w:val="28"/>
        </w:rPr>
        <w:t>»</w:t>
      </w:r>
      <w:r>
        <w:rPr>
          <w:sz w:val="28"/>
          <w:szCs w:val="28"/>
          <w:lang w:val="en-US"/>
        </w:rPr>
        <w:t xml:space="preserve">, </w:t>
      </w:r>
      <w:r>
        <w:rPr>
          <w:sz w:val="28"/>
          <w:szCs w:val="28"/>
        </w:rPr>
        <w:t>яка зберігає інформацію про</w:t>
      </w:r>
      <w:r>
        <w:rPr>
          <w:sz w:val="28"/>
          <w:szCs w:val="28"/>
        </w:rPr>
        <w:t xml:space="preserve"> порушення</w:t>
      </w:r>
      <w:r>
        <w:rPr>
          <w:sz w:val="28"/>
          <w:szCs w:val="28"/>
        </w:rPr>
        <w:t>.</w:t>
      </w:r>
    </w:p>
    <w:p w14:paraId="00C13DAB" w14:textId="77777777" w:rsidR="00DC3812" w:rsidRDefault="00DC3812" w:rsidP="00A638F1">
      <w:pPr>
        <w:spacing w:line="360" w:lineRule="auto"/>
        <w:ind w:firstLine="709"/>
        <w:jc w:val="both"/>
        <w:rPr>
          <w:sz w:val="28"/>
          <w:szCs w:val="28"/>
        </w:rPr>
      </w:pPr>
    </w:p>
    <w:p w14:paraId="36703ACF" w14:textId="5326A410" w:rsidR="00A638F1" w:rsidRDefault="00A638F1" w:rsidP="00DC3812">
      <w:pPr>
        <w:spacing w:line="360" w:lineRule="auto"/>
        <w:ind w:firstLine="709"/>
        <w:jc w:val="both"/>
        <w:outlineLvl w:val="2"/>
        <w:rPr>
          <w:sz w:val="28"/>
          <w:szCs w:val="28"/>
        </w:rPr>
        <w:pPrChange w:id="507" w:author="Соколов Олександр" w:date="2024-12-22T22:06:00Z">
          <w:pPr>
            <w:spacing w:line="360" w:lineRule="auto"/>
            <w:ind w:firstLine="708"/>
            <w:jc w:val="both"/>
          </w:pPr>
        </w:pPrChange>
      </w:pPr>
      <w:bookmarkStart w:id="508" w:name="_Toc185798444"/>
      <w:r>
        <w:rPr>
          <w:sz w:val="28"/>
          <w:szCs w:val="28"/>
        </w:rPr>
        <w:t>Таблиця 4.</w:t>
      </w:r>
      <w:r>
        <w:rPr>
          <w:sz w:val="28"/>
          <w:szCs w:val="28"/>
          <w:lang w:val="en-US"/>
        </w:rPr>
        <w:t>9</w:t>
      </w:r>
      <w:r>
        <w:rPr>
          <w:sz w:val="28"/>
          <w:szCs w:val="28"/>
        </w:rPr>
        <w:t xml:space="preserve"> – структура таблиці «</w:t>
      </w:r>
      <w:r w:rsidRPr="00A638F1">
        <w:rPr>
          <w:sz w:val="28"/>
          <w:szCs w:val="28"/>
          <w:lang w:val="en-US"/>
        </w:rPr>
        <w:t>violations</w:t>
      </w:r>
      <w:r>
        <w:rPr>
          <w:sz w:val="28"/>
          <w:szCs w:val="28"/>
        </w:rPr>
        <w:t>»</w:t>
      </w:r>
      <w:bookmarkEnd w:id="508"/>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638F1" w14:paraId="5E21823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8CE5E1"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5B9193"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EC8E05"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111295"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02C3E2" w14:textId="77777777" w:rsidR="00A638F1" w:rsidRPr="007D682B" w:rsidRDefault="00A638F1"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638F1" w14:paraId="34AB3387"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68CDB35" w14:textId="77777777" w:rsidR="00A638F1" w:rsidRPr="007D682B" w:rsidRDefault="00A638F1"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C263B0" w14:textId="293CA13D" w:rsidR="00A638F1" w:rsidRPr="00752B47" w:rsidRDefault="00AA42C3" w:rsidP="0029254A">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770BD6" w14:textId="77777777" w:rsidR="00A638F1" w:rsidRPr="00752B47" w:rsidRDefault="00A638F1" w:rsidP="0029254A">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0DF3BA" w14:textId="77777777" w:rsidR="00A638F1" w:rsidRPr="00752B47" w:rsidRDefault="00A638F1" w:rsidP="0029254A">
            <w:pPr>
              <w:widowControl w:val="0"/>
              <w:spacing w:line="276" w:lineRule="auto"/>
              <w:jc w:val="center"/>
              <w:rPr>
                <w:bCs/>
                <w:sz w:val="28"/>
                <w:szCs w:val="28"/>
                <w:lang w:val="en-US"/>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C4BD805" w14:textId="36F35ECA" w:rsidR="00A638F1" w:rsidRPr="007056FD" w:rsidRDefault="00A638F1" w:rsidP="0029254A">
            <w:pPr>
              <w:widowControl w:val="0"/>
              <w:spacing w:line="276" w:lineRule="auto"/>
              <w:jc w:val="center"/>
              <w:rPr>
                <w:bCs/>
                <w:sz w:val="28"/>
                <w:szCs w:val="28"/>
                <w:lang w:val="uk-UA"/>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r w:rsidR="00AB1C70">
              <w:rPr>
                <w:sz w:val="28"/>
                <w:szCs w:val="28"/>
              </w:rPr>
              <w:t>порушення у базі даних</w:t>
            </w:r>
          </w:p>
        </w:tc>
      </w:tr>
      <w:tr w:rsidR="001D274C" w14:paraId="222445A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75C5AB3" w14:textId="0067C5A9" w:rsidR="001D274C" w:rsidRDefault="001D274C" w:rsidP="001D274C">
            <w:pPr>
              <w:widowControl w:val="0"/>
              <w:spacing w:line="276" w:lineRule="auto"/>
              <w:jc w:val="center"/>
              <w:rPr>
                <w:sz w:val="28"/>
                <w:szCs w:val="28"/>
                <w:lang w:val="en-US"/>
              </w:rPr>
            </w:pPr>
            <w:proofErr w:type="spellStart"/>
            <w:r w:rsidRPr="00520CFA">
              <w:rPr>
                <w:sz w:val="28"/>
                <w:szCs w:val="28"/>
              </w:rPr>
              <w:t>time_of_violation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103D4C" w14:textId="0AD1388F" w:rsidR="001D274C" w:rsidRDefault="001D274C" w:rsidP="001D274C">
            <w:pPr>
              <w:widowControl w:val="0"/>
              <w:spacing w:line="276" w:lineRule="auto"/>
              <w:jc w:val="center"/>
              <w:rPr>
                <w:bCs/>
                <w:sz w:val="28"/>
                <w:szCs w:val="28"/>
                <w:lang w:val="en-US"/>
              </w:rPr>
            </w:pPr>
            <w:proofErr w:type="spellStart"/>
            <w:r>
              <w:rPr>
                <w:bCs/>
                <w:sz w:val="28"/>
                <w:szCs w:val="28"/>
                <w:lang w:val="en-US"/>
              </w:rPr>
              <w:t>timestamptz</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0C7643" w14:textId="17738651"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21A02A" w14:textId="45F48607" w:rsidR="001D274C" w:rsidRDefault="001D274C" w:rsidP="001D274C">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50A2B19" w14:textId="3637852F" w:rsidR="001D274C" w:rsidRPr="00C8497A" w:rsidRDefault="001D274C" w:rsidP="001D274C">
            <w:pPr>
              <w:widowControl w:val="0"/>
              <w:spacing w:line="276" w:lineRule="auto"/>
              <w:jc w:val="center"/>
              <w:rPr>
                <w:sz w:val="28"/>
                <w:szCs w:val="28"/>
                <w:lang w:val="en-US"/>
              </w:rPr>
            </w:pPr>
            <w:r>
              <w:rPr>
                <w:sz w:val="28"/>
                <w:szCs w:val="28"/>
              </w:rPr>
              <w:t>дата та час скоєння порушення</w:t>
            </w:r>
          </w:p>
        </w:tc>
      </w:tr>
      <w:tr w:rsidR="001D274C" w14:paraId="315C1151"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077E2E6" w14:textId="2816A6B5" w:rsidR="001D274C" w:rsidRDefault="001D274C" w:rsidP="001D274C">
            <w:pPr>
              <w:widowControl w:val="0"/>
              <w:spacing w:line="276" w:lineRule="auto"/>
              <w:jc w:val="center"/>
              <w:rPr>
                <w:sz w:val="28"/>
                <w:szCs w:val="28"/>
                <w:lang w:val="en-US"/>
              </w:rPr>
            </w:pPr>
            <w:proofErr w:type="spellStart"/>
            <w:r w:rsidRPr="00520CFA">
              <w:rPr>
                <w:sz w:val="28"/>
                <w:szCs w:val="28"/>
              </w:rPr>
              <w:t>description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4872BC" w14:textId="13CE25D2" w:rsidR="001D274C" w:rsidRDefault="001D274C" w:rsidP="001D274C">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6686B0" w14:textId="50C681A6"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49F975" w14:textId="6A68A59A" w:rsidR="001D274C" w:rsidRDefault="001D274C" w:rsidP="001D274C">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8F3F072" w14:textId="0AFD1DCA" w:rsidR="001D274C" w:rsidRPr="00C8497A" w:rsidRDefault="001D274C" w:rsidP="001D274C">
            <w:pPr>
              <w:widowControl w:val="0"/>
              <w:spacing w:line="276" w:lineRule="auto"/>
              <w:jc w:val="center"/>
              <w:rPr>
                <w:sz w:val="28"/>
                <w:szCs w:val="28"/>
                <w:lang w:val="en-US"/>
              </w:rPr>
            </w:pPr>
            <w:r>
              <w:rPr>
                <w:sz w:val="28"/>
                <w:szCs w:val="28"/>
              </w:rPr>
              <w:t>опис суті порушення</w:t>
            </w:r>
          </w:p>
        </w:tc>
      </w:tr>
      <w:tr w:rsidR="001D274C" w14:paraId="64F8262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2E848DD" w14:textId="08063E15" w:rsidR="001D274C" w:rsidRDefault="001D274C" w:rsidP="001D274C">
            <w:pPr>
              <w:widowControl w:val="0"/>
              <w:spacing w:line="276" w:lineRule="auto"/>
              <w:jc w:val="center"/>
              <w:rPr>
                <w:sz w:val="28"/>
                <w:szCs w:val="28"/>
                <w:lang w:val="en-US"/>
              </w:rPr>
            </w:pPr>
            <w:proofErr w:type="spellStart"/>
            <w:r w:rsidRPr="00520CFA">
              <w:rPr>
                <w:sz w:val="28"/>
                <w:szCs w:val="28"/>
              </w:rPr>
              <w:t>vehicle_id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40290A" w14:textId="39EF8628" w:rsidR="001D274C" w:rsidRDefault="00AA42C3" w:rsidP="001D274C">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734E0F" w14:textId="1FE3CE3A"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865EBB" w14:textId="236839EF" w:rsidR="001D274C" w:rsidRDefault="001D274C" w:rsidP="001D274C">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3ECF822" w14:textId="2B6C8D53" w:rsidR="001D274C" w:rsidRPr="00C8497A" w:rsidRDefault="001D274C" w:rsidP="001D274C">
            <w:pPr>
              <w:widowControl w:val="0"/>
              <w:spacing w:line="276" w:lineRule="auto"/>
              <w:jc w:val="center"/>
              <w:rPr>
                <w:sz w:val="28"/>
                <w:szCs w:val="28"/>
                <w:lang w:val="en-US"/>
              </w:rPr>
            </w:pPr>
            <w:r>
              <w:rPr>
                <w:sz w:val="28"/>
                <w:szCs w:val="28"/>
              </w:rPr>
              <w:t>ідентифікатор транспортного засобу, причасного до порушення</w:t>
            </w:r>
          </w:p>
        </w:tc>
      </w:tr>
      <w:tr w:rsidR="001D274C" w14:paraId="37747029"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4B3A89" w14:textId="728862B3" w:rsidR="001D274C" w:rsidRDefault="001D274C" w:rsidP="001D274C">
            <w:pPr>
              <w:widowControl w:val="0"/>
              <w:spacing w:line="276" w:lineRule="auto"/>
              <w:jc w:val="center"/>
              <w:rPr>
                <w:sz w:val="28"/>
                <w:szCs w:val="28"/>
                <w:lang w:val="en-US"/>
              </w:rPr>
            </w:pPr>
            <w:proofErr w:type="spellStart"/>
            <w:r w:rsidRPr="00520CFA">
              <w:rPr>
                <w:sz w:val="28"/>
                <w:szCs w:val="28"/>
              </w:rPr>
              <w:t>location_id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1166F3" w14:textId="62039C65" w:rsidR="001D274C" w:rsidRDefault="00AA42C3" w:rsidP="001D274C">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A72F33" w14:textId="016B4617"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CA96D6" w14:textId="2006303D" w:rsidR="001D274C" w:rsidRDefault="001D274C" w:rsidP="001D274C">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5097904" w14:textId="7E7672CE" w:rsidR="001D274C" w:rsidRPr="00C8497A" w:rsidRDefault="001D274C" w:rsidP="001D274C">
            <w:pPr>
              <w:widowControl w:val="0"/>
              <w:spacing w:line="276" w:lineRule="auto"/>
              <w:jc w:val="center"/>
              <w:rPr>
                <w:sz w:val="28"/>
                <w:szCs w:val="28"/>
                <w:lang w:val="en-US"/>
              </w:rPr>
            </w:pPr>
            <w:r>
              <w:rPr>
                <w:sz w:val="28"/>
                <w:szCs w:val="28"/>
              </w:rPr>
              <w:t>ідентифікатор місця скоєння порушення</w:t>
            </w:r>
          </w:p>
        </w:tc>
      </w:tr>
      <w:tr w:rsidR="001D274C" w14:paraId="5D8D61A7"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967F7CA" w14:textId="753F5A45" w:rsidR="001D274C" w:rsidRDefault="001D274C" w:rsidP="001D274C">
            <w:pPr>
              <w:widowControl w:val="0"/>
              <w:spacing w:line="276" w:lineRule="auto"/>
              <w:jc w:val="center"/>
              <w:rPr>
                <w:sz w:val="28"/>
                <w:szCs w:val="28"/>
                <w:lang w:val="en-US"/>
              </w:rPr>
            </w:pPr>
            <w:proofErr w:type="spellStart"/>
            <w:r w:rsidRPr="00520CFA">
              <w:rPr>
                <w:sz w:val="28"/>
                <w:szCs w:val="28"/>
              </w:rPr>
              <w:t>administrative_offense_id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99CD7C" w14:textId="7C48E9F1" w:rsidR="001D274C" w:rsidRDefault="00AA42C3" w:rsidP="001D274C">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6CE45D" w14:textId="0B6C8A9E"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81A736" w14:textId="2875659C" w:rsidR="001D274C" w:rsidRDefault="001D274C" w:rsidP="001D274C">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F8C43E" w14:textId="211F37E2" w:rsidR="001D274C" w:rsidRPr="00C8497A" w:rsidRDefault="001D274C" w:rsidP="001D274C">
            <w:pPr>
              <w:widowControl w:val="0"/>
              <w:spacing w:line="276" w:lineRule="auto"/>
              <w:jc w:val="center"/>
              <w:rPr>
                <w:sz w:val="28"/>
                <w:szCs w:val="28"/>
                <w:lang w:val="en-US"/>
              </w:rPr>
            </w:pPr>
            <w:r>
              <w:rPr>
                <w:sz w:val="28"/>
                <w:szCs w:val="28"/>
              </w:rPr>
              <w:t>ідентифікатор статті КУпАП, яке відповідає порушенню</w:t>
            </w:r>
          </w:p>
        </w:tc>
      </w:tr>
      <w:tr w:rsidR="001D274C" w14:paraId="26EE1336"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CA4C7B" w14:textId="1A7702FA" w:rsidR="001D274C" w:rsidRDefault="001D274C" w:rsidP="001D274C">
            <w:pPr>
              <w:widowControl w:val="0"/>
              <w:spacing w:line="276" w:lineRule="auto"/>
              <w:jc w:val="center"/>
              <w:rPr>
                <w:sz w:val="28"/>
                <w:szCs w:val="28"/>
                <w:lang w:val="en-US"/>
              </w:rPr>
            </w:pPr>
            <w:proofErr w:type="spellStart"/>
            <w:r w:rsidRPr="00520CFA">
              <w:rPr>
                <w:sz w:val="28"/>
                <w:szCs w:val="28"/>
              </w:rPr>
              <w:t>traffic_rule_id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E4E281" w14:textId="3D9AAE37" w:rsidR="001D274C" w:rsidRDefault="00AA42C3" w:rsidP="001D274C">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D21DD8" w14:textId="5E0E93F5" w:rsidR="001D274C" w:rsidRDefault="001D274C" w:rsidP="001D274C">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CFBD09" w14:textId="261D857C" w:rsidR="001D274C" w:rsidRDefault="001D274C" w:rsidP="001D274C">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593ECBE" w14:textId="45AF9412" w:rsidR="001D274C" w:rsidRPr="00C8497A" w:rsidRDefault="001D274C" w:rsidP="001D274C">
            <w:pPr>
              <w:widowControl w:val="0"/>
              <w:spacing w:line="276" w:lineRule="auto"/>
              <w:jc w:val="center"/>
              <w:rPr>
                <w:sz w:val="28"/>
                <w:szCs w:val="28"/>
                <w:lang w:val="en-US"/>
              </w:rPr>
            </w:pPr>
            <w:r>
              <w:rPr>
                <w:sz w:val="28"/>
                <w:szCs w:val="28"/>
              </w:rPr>
              <w:t>ідентифікатор порушеного правила дорожнього руху</w:t>
            </w:r>
          </w:p>
        </w:tc>
      </w:tr>
    </w:tbl>
    <w:p w14:paraId="6D34F8DE" w14:textId="1A59DC29" w:rsidR="001D274C" w:rsidRDefault="001D274C">
      <w:pPr>
        <w:spacing w:line="360" w:lineRule="auto"/>
        <w:ind w:firstLine="708"/>
        <w:jc w:val="both"/>
        <w:rPr>
          <w:sz w:val="28"/>
          <w:szCs w:val="28"/>
        </w:rPr>
      </w:pPr>
    </w:p>
    <w:p w14:paraId="045FCF50" w14:textId="77777777" w:rsidR="001D274C" w:rsidRDefault="001D274C">
      <w:pPr>
        <w:rPr>
          <w:sz w:val="28"/>
          <w:szCs w:val="28"/>
        </w:rPr>
      </w:pPr>
      <w:r>
        <w:rPr>
          <w:sz w:val="28"/>
          <w:szCs w:val="28"/>
        </w:rPr>
        <w:br w:type="page"/>
      </w:r>
    </w:p>
    <w:p w14:paraId="7BCDAA4A" w14:textId="1E1835A7" w:rsidR="001D274C" w:rsidRDefault="001D274C" w:rsidP="001D274C">
      <w:pPr>
        <w:spacing w:line="360" w:lineRule="auto"/>
        <w:ind w:firstLine="709"/>
        <w:jc w:val="both"/>
        <w:rPr>
          <w:ins w:id="509" w:author="Соколов Олександр" w:date="2024-12-22T22:06:00Z"/>
          <w:sz w:val="28"/>
          <w:szCs w:val="28"/>
        </w:rPr>
      </w:pPr>
      <w:r>
        <w:rPr>
          <w:sz w:val="28"/>
          <w:szCs w:val="28"/>
        </w:rPr>
        <w:lastRenderedPageBreak/>
        <w:t>В таблиці 4.</w:t>
      </w:r>
      <w:r>
        <w:rPr>
          <w:sz w:val="28"/>
          <w:szCs w:val="28"/>
          <w:lang w:val="en-US"/>
        </w:rPr>
        <w:t>10</w:t>
      </w:r>
      <w:r>
        <w:rPr>
          <w:sz w:val="28"/>
          <w:szCs w:val="28"/>
        </w:rPr>
        <w:t xml:space="preserve"> наведено опис таблиці «</w:t>
      </w:r>
      <w:r w:rsidRPr="001D274C">
        <w:rPr>
          <w:sz w:val="28"/>
          <w:szCs w:val="28"/>
          <w:lang w:val="en-US"/>
        </w:rPr>
        <w:t>evidences</w:t>
      </w:r>
      <w:r>
        <w:rPr>
          <w:sz w:val="28"/>
          <w:szCs w:val="28"/>
        </w:rPr>
        <w:t>»</w:t>
      </w:r>
      <w:r>
        <w:rPr>
          <w:sz w:val="28"/>
          <w:szCs w:val="28"/>
          <w:lang w:val="en-US"/>
        </w:rPr>
        <w:t xml:space="preserve">, </w:t>
      </w:r>
      <w:r>
        <w:rPr>
          <w:sz w:val="28"/>
          <w:szCs w:val="28"/>
        </w:rPr>
        <w:t xml:space="preserve">яка зберігає інформацію про </w:t>
      </w:r>
      <w:r>
        <w:rPr>
          <w:sz w:val="28"/>
          <w:szCs w:val="28"/>
        </w:rPr>
        <w:t xml:space="preserve">докази </w:t>
      </w:r>
      <w:r>
        <w:rPr>
          <w:sz w:val="28"/>
          <w:szCs w:val="28"/>
        </w:rPr>
        <w:t>порушен</w:t>
      </w:r>
      <w:r>
        <w:rPr>
          <w:sz w:val="28"/>
          <w:szCs w:val="28"/>
        </w:rPr>
        <w:t>ь</w:t>
      </w:r>
      <w:r>
        <w:rPr>
          <w:sz w:val="28"/>
          <w:szCs w:val="28"/>
        </w:rPr>
        <w:t>.</w:t>
      </w:r>
    </w:p>
    <w:p w14:paraId="21CF03FD" w14:textId="77777777" w:rsidR="00DC3812" w:rsidRDefault="00DC3812" w:rsidP="001D274C">
      <w:pPr>
        <w:spacing w:line="360" w:lineRule="auto"/>
        <w:ind w:firstLine="709"/>
        <w:jc w:val="both"/>
        <w:rPr>
          <w:sz w:val="28"/>
          <w:szCs w:val="28"/>
        </w:rPr>
      </w:pPr>
    </w:p>
    <w:p w14:paraId="1C0AC2AF" w14:textId="248B639D" w:rsidR="001D274C" w:rsidRDefault="001D274C" w:rsidP="00DC3812">
      <w:pPr>
        <w:spacing w:line="360" w:lineRule="auto"/>
        <w:ind w:firstLine="709"/>
        <w:jc w:val="both"/>
        <w:outlineLvl w:val="2"/>
        <w:rPr>
          <w:sz w:val="28"/>
          <w:szCs w:val="28"/>
        </w:rPr>
        <w:pPrChange w:id="510" w:author="Соколов Олександр" w:date="2024-12-22T22:06:00Z">
          <w:pPr>
            <w:spacing w:line="360" w:lineRule="auto"/>
            <w:ind w:firstLine="708"/>
            <w:jc w:val="both"/>
          </w:pPr>
        </w:pPrChange>
      </w:pPr>
      <w:bookmarkStart w:id="511" w:name="_Toc185798445"/>
      <w:r>
        <w:rPr>
          <w:sz w:val="28"/>
          <w:szCs w:val="28"/>
        </w:rPr>
        <w:t>Таблиця 4.</w:t>
      </w:r>
      <w:r w:rsidR="00AA42C3">
        <w:rPr>
          <w:sz w:val="28"/>
          <w:szCs w:val="28"/>
          <w:lang w:val="en-US"/>
        </w:rPr>
        <w:t>10</w:t>
      </w:r>
      <w:r>
        <w:rPr>
          <w:sz w:val="28"/>
          <w:szCs w:val="28"/>
        </w:rPr>
        <w:t xml:space="preserve"> – структура таблиці «</w:t>
      </w:r>
      <w:r w:rsidRPr="001D274C">
        <w:rPr>
          <w:sz w:val="28"/>
          <w:szCs w:val="28"/>
          <w:lang w:val="en-US"/>
        </w:rPr>
        <w:t>evidences</w:t>
      </w:r>
      <w:r>
        <w:rPr>
          <w:sz w:val="28"/>
          <w:szCs w:val="28"/>
        </w:rPr>
        <w:t>»</w:t>
      </w:r>
      <w:bookmarkEnd w:id="511"/>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1D274C" w14:paraId="36BEF6F9"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3DB7955" w14:textId="77777777" w:rsidR="001D274C" w:rsidRPr="007D682B" w:rsidRDefault="001D274C"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CA8FD6" w14:textId="77777777" w:rsidR="001D274C" w:rsidRPr="007D682B" w:rsidRDefault="001D274C"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FCFC66" w14:textId="77777777" w:rsidR="001D274C" w:rsidRPr="007D682B" w:rsidRDefault="001D274C"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6BD867" w14:textId="77777777" w:rsidR="001D274C" w:rsidRPr="007D682B" w:rsidRDefault="001D274C"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59D14A" w14:textId="77777777" w:rsidR="001D274C" w:rsidRPr="007D682B" w:rsidRDefault="001D274C"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1D274C" w14:paraId="32C872EC" w14:textId="77777777" w:rsidTr="00E3263D">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648E6B9" w14:textId="227D9B3A" w:rsidR="001D274C" w:rsidRPr="007D682B" w:rsidRDefault="001D274C" w:rsidP="001D274C">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83739" w14:textId="492ADC18" w:rsidR="001D274C" w:rsidRPr="007D682B" w:rsidRDefault="00AA42C3" w:rsidP="001D274C">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FB74D3" w14:textId="138D9661" w:rsidR="001D274C" w:rsidRPr="007D682B" w:rsidRDefault="001D274C" w:rsidP="001D274C">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BDAACD" w14:textId="39CEC834" w:rsidR="001D274C" w:rsidRPr="007D682B" w:rsidRDefault="001D274C" w:rsidP="001D274C">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4E66BF" w14:textId="5D781035" w:rsidR="001D274C" w:rsidRPr="007D682B" w:rsidRDefault="001D274C" w:rsidP="001D274C">
            <w:pPr>
              <w:widowControl w:val="0"/>
              <w:spacing w:line="276" w:lineRule="auto"/>
              <w:jc w:val="center"/>
              <w:rPr>
                <w:bCs/>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sidRPr="00C8497A">
              <w:rPr>
                <w:sz w:val="28"/>
                <w:szCs w:val="28"/>
                <w:lang w:val="en-US"/>
              </w:rPr>
              <w:t xml:space="preserve"> </w:t>
            </w:r>
            <w:r>
              <w:rPr>
                <w:sz w:val="28"/>
                <w:szCs w:val="28"/>
              </w:rPr>
              <w:t>доказу порушення</w:t>
            </w:r>
            <w:r>
              <w:rPr>
                <w:sz w:val="28"/>
                <w:szCs w:val="28"/>
              </w:rPr>
              <w:t xml:space="preserve"> у базі даних</w:t>
            </w:r>
          </w:p>
        </w:tc>
      </w:tr>
      <w:tr w:rsidR="00AA42C3" w14:paraId="03D337C2" w14:textId="77777777" w:rsidTr="00033F07">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D71F30D" w14:textId="49BD6A34" w:rsidR="00AA42C3" w:rsidRPr="007D682B" w:rsidRDefault="00AA42C3" w:rsidP="00AA42C3">
            <w:pPr>
              <w:widowControl w:val="0"/>
              <w:spacing w:line="276" w:lineRule="auto"/>
              <w:jc w:val="center"/>
              <w:rPr>
                <w:bCs/>
                <w:sz w:val="28"/>
                <w:szCs w:val="28"/>
              </w:rPr>
            </w:pPr>
            <w:proofErr w:type="spellStart"/>
            <w:r w:rsidRPr="009D274B">
              <w:rPr>
                <w:sz w:val="28"/>
                <w:szCs w:val="28"/>
              </w:rPr>
              <w:t>violation_id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861D00" w14:textId="7D7E4ED7" w:rsidR="00AA42C3" w:rsidRP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137CB0" w14:textId="53032796" w:rsidR="00AA42C3" w:rsidRPr="00AA42C3" w:rsidRDefault="00AA42C3" w:rsidP="00AA42C3">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A35729" w14:textId="506C48E3" w:rsidR="00AA42C3" w:rsidRPr="00AA42C3" w:rsidRDefault="00AA42C3" w:rsidP="00AA42C3">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A5396F6" w14:textId="422D542C" w:rsidR="00AA42C3" w:rsidRPr="007D682B" w:rsidRDefault="00AA42C3" w:rsidP="00AA42C3">
            <w:pPr>
              <w:widowControl w:val="0"/>
              <w:spacing w:line="276" w:lineRule="auto"/>
              <w:jc w:val="center"/>
              <w:rPr>
                <w:bCs/>
                <w:sz w:val="28"/>
                <w:szCs w:val="28"/>
              </w:rPr>
            </w:pPr>
            <w:r>
              <w:rPr>
                <w:sz w:val="28"/>
                <w:szCs w:val="28"/>
              </w:rPr>
              <w:t>ідентифікатор порушення</w:t>
            </w:r>
          </w:p>
        </w:tc>
      </w:tr>
      <w:tr w:rsidR="00AA42C3" w14:paraId="78E86FCB" w14:textId="77777777" w:rsidTr="00033F07">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FF8CFAC" w14:textId="02A01C2B" w:rsidR="00AA42C3" w:rsidRPr="007D682B" w:rsidRDefault="00AA42C3" w:rsidP="00AA42C3">
            <w:pPr>
              <w:widowControl w:val="0"/>
              <w:spacing w:line="276" w:lineRule="auto"/>
              <w:jc w:val="center"/>
              <w:rPr>
                <w:bCs/>
                <w:sz w:val="28"/>
                <w:szCs w:val="28"/>
              </w:rPr>
            </w:pPr>
            <w:proofErr w:type="spellStart"/>
            <w:r w:rsidRPr="009D274B">
              <w:rPr>
                <w:sz w:val="28"/>
                <w:szCs w:val="28"/>
              </w:rPr>
              <w:t>type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43DD23" w14:textId="617FBE77" w:rsidR="00AA42C3" w:rsidRPr="007D682B" w:rsidRDefault="00AA42C3" w:rsidP="00AA42C3">
            <w:pPr>
              <w:pStyle w:val="NormalWeb"/>
              <w:rPr>
                <w:rFonts w:eastAsia="Times New Roman"/>
                <w:bCs/>
                <w:sz w:val="28"/>
                <w:szCs w:val="28"/>
              </w:rPr>
            </w:pPr>
            <w:r>
              <w:t>ENUM</w:t>
            </w:r>
            <w:r>
              <w:t xml:space="preserve"> </w:t>
            </w:r>
            <w:r>
              <w:t>('</w:t>
            </w:r>
            <w:proofErr w:type="spellStart"/>
            <w:r>
              <w:t>photo</w:t>
            </w:r>
            <w:proofErr w:type="spellEnd"/>
            <w:r>
              <w:t>', '</w:t>
            </w:r>
            <w:proofErr w:type="spellStart"/>
            <w:r>
              <w:t>video</w:t>
            </w:r>
            <w:proofErr w:type="spellEnd"/>
            <w:r>
              <w: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8777E2" w14:textId="6534FE49" w:rsidR="00AA42C3" w:rsidRPr="00AA42C3" w:rsidRDefault="00AA42C3" w:rsidP="00AA42C3">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0EEFB8" w14:textId="14E1D3D1" w:rsidR="00AA42C3" w:rsidRP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90F3EC9" w14:textId="6002FBAB" w:rsidR="00AA42C3" w:rsidRPr="007D682B" w:rsidRDefault="00AA42C3" w:rsidP="00AA42C3">
            <w:pPr>
              <w:widowControl w:val="0"/>
              <w:spacing w:line="276" w:lineRule="auto"/>
              <w:jc w:val="center"/>
              <w:rPr>
                <w:bCs/>
                <w:sz w:val="28"/>
                <w:szCs w:val="28"/>
              </w:rPr>
            </w:pPr>
            <w:r>
              <w:rPr>
                <w:sz w:val="28"/>
                <w:szCs w:val="28"/>
              </w:rPr>
              <w:t xml:space="preserve">тип доказів (фото, відео) </w:t>
            </w:r>
          </w:p>
        </w:tc>
      </w:tr>
      <w:tr w:rsidR="00AA42C3" w14:paraId="496E70ED" w14:textId="77777777" w:rsidTr="00033F07">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D3C240D" w14:textId="536557D7" w:rsidR="00AA42C3" w:rsidRPr="007D682B" w:rsidRDefault="00AA42C3" w:rsidP="00AA42C3">
            <w:pPr>
              <w:widowControl w:val="0"/>
              <w:spacing w:line="276" w:lineRule="auto"/>
              <w:jc w:val="center"/>
              <w:rPr>
                <w:bCs/>
                <w:sz w:val="28"/>
                <w:szCs w:val="28"/>
              </w:rPr>
            </w:pPr>
            <w:proofErr w:type="spellStart"/>
            <w:r w:rsidRPr="009D274B">
              <w:rPr>
                <w:sz w:val="28"/>
                <w:szCs w:val="28"/>
              </w:rPr>
              <w:t>url</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3FF6D2" w14:textId="423FF869" w:rsidR="00AA42C3" w:rsidRPr="00AA42C3" w:rsidRDefault="00AA42C3" w:rsidP="00AA42C3">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EC7F93" w14:textId="3D0C1DD9" w:rsidR="00AA42C3" w:rsidRPr="00AA42C3" w:rsidRDefault="00AA42C3" w:rsidP="00AA42C3">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E70776" w14:textId="3687C56E" w:rsidR="00AA42C3" w:rsidRP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C162AA3" w14:textId="6D7DA73C" w:rsidR="00AA42C3" w:rsidRPr="007D682B" w:rsidRDefault="00AA42C3" w:rsidP="00AA42C3">
            <w:pPr>
              <w:widowControl w:val="0"/>
              <w:spacing w:line="276" w:lineRule="auto"/>
              <w:jc w:val="center"/>
              <w:rPr>
                <w:bCs/>
                <w:sz w:val="28"/>
                <w:szCs w:val="28"/>
              </w:rPr>
            </w:pPr>
            <w:r>
              <w:rPr>
                <w:sz w:val="28"/>
                <w:szCs w:val="28"/>
              </w:rPr>
              <w:t>посилання на доказ</w:t>
            </w:r>
          </w:p>
        </w:tc>
      </w:tr>
    </w:tbl>
    <w:p w14:paraId="454ED1A6" w14:textId="2B6024AD" w:rsidR="00AA42C3" w:rsidRDefault="00AA42C3">
      <w:pPr>
        <w:spacing w:line="360" w:lineRule="auto"/>
        <w:ind w:firstLine="708"/>
        <w:jc w:val="both"/>
        <w:rPr>
          <w:sz w:val="28"/>
          <w:szCs w:val="28"/>
        </w:rPr>
      </w:pPr>
    </w:p>
    <w:p w14:paraId="226BC4BC" w14:textId="77777777" w:rsidR="00AA42C3" w:rsidRDefault="00AA42C3">
      <w:pPr>
        <w:rPr>
          <w:sz w:val="28"/>
          <w:szCs w:val="28"/>
        </w:rPr>
      </w:pPr>
      <w:r>
        <w:rPr>
          <w:sz w:val="28"/>
          <w:szCs w:val="28"/>
        </w:rPr>
        <w:br w:type="page"/>
      </w:r>
    </w:p>
    <w:p w14:paraId="34FE38FA" w14:textId="38B2DE8D" w:rsidR="00AA42C3" w:rsidRDefault="00AA42C3" w:rsidP="00AA42C3">
      <w:pPr>
        <w:spacing w:line="360" w:lineRule="auto"/>
        <w:ind w:firstLine="709"/>
        <w:jc w:val="both"/>
        <w:rPr>
          <w:ins w:id="512" w:author="Соколов Олександр" w:date="2024-12-22T22:06:00Z"/>
          <w:sz w:val="28"/>
          <w:szCs w:val="28"/>
        </w:rPr>
      </w:pPr>
      <w:r>
        <w:rPr>
          <w:sz w:val="28"/>
          <w:szCs w:val="28"/>
        </w:rPr>
        <w:lastRenderedPageBreak/>
        <w:t>В таблиці 4.</w:t>
      </w:r>
      <w:r>
        <w:rPr>
          <w:sz w:val="28"/>
          <w:szCs w:val="28"/>
          <w:lang w:val="en-US"/>
        </w:rPr>
        <w:t>1</w:t>
      </w:r>
      <w:r>
        <w:rPr>
          <w:sz w:val="28"/>
          <w:szCs w:val="28"/>
          <w:lang w:val="en-US"/>
        </w:rPr>
        <w:t>1</w:t>
      </w:r>
      <w:r>
        <w:rPr>
          <w:sz w:val="28"/>
          <w:szCs w:val="28"/>
        </w:rPr>
        <w:t xml:space="preserve"> наведено опис таблиці «</w:t>
      </w:r>
      <w:proofErr w:type="spellStart"/>
      <w:r w:rsidRPr="00AA42C3">
        <w:rPr>
          <w:sz w:val="28"/>
          <w:szCs w:val="28"/>
          <w:lang w:val="en-US"/>
        </w:rPr>
        <w:t>accident_protocols</w:t>
      </w:r>
      <w:proofErr w:type="spellEnd"/>
      <w:r>
        <w:rPr>
          <w:sz w:val="28"/>
          <w:szCs w:val="28"/>
        </w:rPr>
        <w:t>»</w:t>
      </w:r>
      <w:r>
        <w:rPr>
          <w:sz w:val="28"/>
          <w:szCs w:val="28"/>
          <w:lang w:val="en-US"/>
        </w:rPr>
        <w:t xml:space="preserve">, </w:t>
      </w:r>
      <w:r>
        <w:rPr>
          <w:sz w:val="28"/>
          <w:szCs w:val="28"/>
        </w:rPr>
        <w:t xml:space="preserve">яка зберігає інформацію про </w:t>
      </w:r>
      <w:r>
        <w:rPr>
          <w:sz w:val="28"/>
          <w:szCs w:val="28"/>
        </w:rPr>
        <w:t>протоколи</w:t>
      </w:r>
      <w:r>
        <w:rPr>
          <w:sz w:val="28"/>
          <w:szCs w:val="28"/>
        </w:rPr>
        <w:t>.</w:t>
      </w:r>
    </w:p>
    <w:p w14:paraId="41109419" w14:textId="77777777" w:rsidR="00DC3812" w:rsidRDefault="00DC3812" w:rsidP="00AA42C3">
      <w:pPr>
        <w:spacing w:line="360" w:lineRule="auto"/>
        <w:ind w:firstLine="709"/>
        <w:jc w:val="both"/>
        <w:rPr>
          <w:sz w:val="28"/>
          <w:szCs w:val="28"/>
        </w:rPr>
      </w:pPr>
    </w:p>
    <w:p w14:paraId="17DCAA9C" w14:textId="68D1F2C7" w:rsidR="00AA42C3" w:rsidRDefault="00AA42C3" w:rsidP="00DC3812">
      <w:pPr>
        <w:spacing w:line="360" w:lineRule="auto"/>
        <w:ind w:firstLine="709"/>
        <w:jc w:val="both"/>
        <w:outlineLvl w:val="2"/>
        <w:rPr>
          <w:sz w:val="28"/>
          <w:szCs w:val="28"/>
        </w:rPr>
        <w:pPrChange w:id="513" w:author="Соколов Олександр" w:date="2024-12-22T22:06:00Z">
          <w:pPr>
            <w:spacing w:line="360" w:lineRule="auto"/>
            <w:ind w:firstLine="708"/>
            <w:jc w:val="both"/>
          </w:pPr>
        </w:pPrChange>
      </w:pPr>
      <w:bookmarkStart w:id="514" w:name="_Toc185798446"/>
      <w:r>
        <w:rPr>
          <w:sz w:val="28"/>
          <w:szCs w:val="28"/>
        </w:rPr>
        <w:t>Таблиця 4.</w:t>
      </w:r>
      <w:r>
        <w:rPr>
          <w:sz w:val="28"/>
          <w:szCs w:val="28"/>
          <w:lang w:val="en-US"/>
        </w:rPr>
        <w:t>1</w:t>
      </w:r>
      <w:r>
        <w:rPr>
          <w:sz w:val="28"/>
          <w:szCs w:val="28"/>
        </w:rPr>
        <w:t>1</w:t>
      </w:r>
      <w:r>
        <w:rPr>
          <w:sz w:val="28"/>
          <w:szCs w:val="28"/>
        </w:rPr>
        <w:t xml:space="preserve"> – структура таблиці «</w:t>
      </w:r>
      <w:proofErr w:type="spellStart"/>
      <w:r w:rsidRPr="00AA42C3">
        <w:rPr>
          <w:sz w:val="28"/>
          <w:szCs w:val="28"/>
          <w:lang w:val="en-US"/>
        </w:rPr>
        <w:t>accident_protocols</w:t>
      </w:r>
      <w:proofErr w:type="spellEnd"/>
      <w:r>
        <w:rPr>
          <w:sz w:val="28"/>
          <w:szCs w:val="28"/>
        </w:rPr>
        <w:t>»</w:t>
      </w:r>
      <w:bookmarkEnd w:id="514"/>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A42C3" w14:paraId="155434A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789E9B5"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D77FB9"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4BB42B"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4BDF43"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C1011A"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A42C3" w14:paraId="374A0D9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A742429" w14:textId="77777777" w:rsidR="00AA42C3" w:rsidRPr="007D682B" w:rsidRDefault="00AA42C3"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9C15A8" w14:textId="1DE0221B" w:rsidR="00AA42C3" w:rsidRPr="007D682B" w:rsidRDefault="00AA42C3" w:rsidP="0029254A">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F7A2EC" w14:textId="77777777" w:rsidR="00AA42C3" w:rsidRPr="007D682B" w:rsidRDefault="00AA42C3" w:rsidP="0029254A">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323038" w14:textId="77777777" w:rsidR="00AA42C3" w:rsidRPr="007D682B" w:rsidRDefault="00AA42C3" w:rsidP="0029254A">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D70B12F" w14:textId="1EFC1765" w:rsidR="00AA42C3" w:rsidRPr="007D682B" w:rsidRDefault="00AA42C3" w:rsidP="0029254A">
            <w:pPr>
              <w:widowControl w:val="0"/>
              <w:spacing w:line="276" w:lineRule="auto"/>
              <w:jc w:val="center"/>
              <w:rPr>
                <w:bCs/>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Pr>
                <w:sz w:val="28"/>
                <w:szCs w:val="28"/>
              </w:rPr>
              <w:t xml:space="preserve"> протоколу</w:t>
            </w:r>
            <w:r>
              <w:rPr>
                <w:sz w:val="28"/>
                <w:szCs w:val="28"/>
              </w:rPr>
              <w:t xml:space="preserve"> у базі даних</w:t>
            </w:r>
          </w:p>
        </w:tc>
      </w:tr>
      <w:tr w:rsidR="00AA42C3" w14:paraId="15F24C6B"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9E10958" w14:textId="26042F59" w:rsidR="00AA42C3" w:rsidRDefault="00AA42C3" w:rsidP="00AA42C3">
            <w:pPr>
              <w:widowControl w:val="0"/>
              <w:spacing w:line="276" w:lineRule="auto"/>
              <w:jc w:val="center"/>
              <w:rPr>
                <w:sz w:val="28"/>
                <w:szCs w:val="28"/>
                <w:lang w:val="en-US"/>
              </w:rPr>
            </w:pPr>
            <w:proofErr w:type="spellStart"/>
            <w:r w:rsidRPr="00C06FC1">
              <w:rPr>
                <w:sz w:val="28"/>
                <w:szCs w:val="28"/>
              </w:rPr>
              <w:t>series</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3053D4" w14:textId="2186AA03" w:rsidR="00AA42C3" w:rsidRPr="00AA42C3" w:rsidRDefault="00AA42C3" w:rsidP="00AA42C3">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0CC435" w14:textId="0A530E7B" w:rsidR="00AA42C3" w:rsidRPr="00AA42C3" w:rsidRDefault="00AA42C3" w:rsidP="00AA42C3">
            <w:pPr>
              <w:widowControl w:val="0"/>
              <w:spacing w:line="276" w:lineRule="auto"/>
              <w:jc w:val="center"/>
              <w:rPr>
                <w:bCs/>
                <w:sz w:val="28"/>
                <w:szCs w:val="28"/>
                <w:lang w:val="uk-UA"/>
              </w:rPr>
            </w:pPr>
            <w:r>
              <w:rPr>
                <w:bCs/>
                <w:sz w:val="28"/>
                <w:szCs w:val="28"/>
              </w:rPr>
              <w:t>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CFF714" w14:textId="06EDBC2A"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7467B3A" w14:textId="7BDC871F" w:rsidR="00AA42C3" w:rsidRPr="00C8497A" w:rsidRDefault="00AA42C3" w:rsidP="00AA42C3">
            <w:pPr>
              <w:widowControl w:val="0"/>
              <w:spacing w:line="276" w:lineRule="auto"/>
              <w:jc w:val="center"/>
              <w:rPr>
                <w:sz w:val="28"/>
                <w:szCs w:val="28"/>
                <w:lang w:val="en-US"/>
              </w:rPr>
            </w:pPr>
            <w:r>
              <w:rPr>
                <w:sz w:val="28"/>
                <w:szCs w:val="28"/>
              </w:rPr>
              <w:t>серія документу протоколу</w:t>
            </w:r>
          </w:p>
        </w:tc>
      </w:tr>
      <w:tr w:rsidR="00AA42C3" w14:paraId="04FB3CAC"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29A663A" w14:textId="09993251" w:rsidR="00AA42C3" w:rsidRDefault="00AA42C3" w:rsidP="00AA42C3">
            <w:pPr>
              <w:widowControl w:val="0"/>
              <w:spacing w:line="276" w:lineRule="auto"/>
              <w:jc w:val="center"/>
              <w:rPr>
                <w:sz w:val="28"/>
                <w:szCs w:val="28"/>
                <w:lang w:val="en-US"/>
              </w:rPr>
            </w:pPr>
            <w:proofErr w:type="spellStart"/>
            <w:r w:rsidRPr="00C06FC1">
              <w:rPr>
                <w:sz w:val="28"/>
                <w:szCs w:val="28"/>
              </w:rPr>
              <w:t>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508C79" w14:textId="0524D0C0" w:rsidR="00AA42C3" w:rsidRDefault="00AA42C3" w:rsidP="00AA42C3">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29C9C8" w14:textId="03450810" w:rsidR="00AA42C3" w:rsidRPr="00AA42C3" w:rsidRDefault="00AA42C3" w:rsidP="00AA42C3">
            <w:pPr>
              <w:widowControl w:val="0"/>
              <w:spacing w:line="276" w:lineRule="auto"/>
              <w:jc w:val="center"/>
              <w:rPr>
                <w:bCs/>
                <w:sz w:val="28"/>
                <w:szCs w:val="28"/>
                <w:lang w:val="uk-UA"/>
              </w:rPr>
            </w:pPr>
            <w:r>
              <w:rPr>
                <w:bCs/>
                <w:sz w:val="28"/>
                <w:szCs w:val="28"/>
              </w:rPr>
              <w:t>6</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2EF6F8" w14:textId="69584017"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7C53E7F" w14:textId="56389A49" w:rsidR="00AA42C3" w:rsidRPr="00C8497A" w:rsidRDefault="00AA42C3" w:rsidP="00AA42C3">
            <w:pPr>
              <w:widowControl w:val="0"/>
              <w:spacing w:line="276" w:lineRule="auto"/>
              <w:jc w:val="center"/>
              <w:rPr>
                <w:sz w:val="28"/>
                <w:szCs w:val="28"/>
                <w:lang w:val="en-US"/>
              </w:rPr>
            </w:pPr>
            <w:r>
              <w:rPr>
                <w:sz w:val="28"/>
                <w:szCs w:val="28"/>
              </w:rPr>
              <w:t>номер документу протоколу</w:t>
            </w:r>
          </w:p>
        </w:tc>
      </w:tr>
      <w:tr w:rsidR="00AA42C3" w14:paraId="659AAF1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E37662" w14:textId="552BFDC1" w:rsidR="00AA42C3" w:rsidRDefault="00AA42C3" w:rsidP="00AA42C3">
            <w:pPr>
              <w:widowControl w:val="0"/>
              <w:spacing w:line="276" w:lineRule="auto"/>
              <w:jc w:val="center"/>
              <w:rPr>
                <w:sz w:val="28"/>
                <w:szCs w:val="28"/>
                <w:lang w:val="en-US"/>
              </w:rPr>
            </w:pPr>
            <w:proofErr w:type="spellStart"/>
            <w:r w:rsidRPr="00C06FC1">
              <w:rPr>
                <w:sz w:val="28"/>
                <w:szCs w:val="28"/>
              </w:rPr>
              <w:t>defendant_explanation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416D5C" w14:textId="594353AB" w:rsidR="00AA42C3" w:rsidRDefault="00AA42C3" w:rsidP="00AA42C3">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0D4182" w14:textId="2A93CDA5"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96DEF6" w14:textId="799FB254"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F448D3" w14:textId="5483BD42" w:rsidR="00AA42C3" w:rsidRPr="00C8497A" w:rsidRDefault="00AA42C3" w:rsidP="00AA42C3">
            <w:pPr>
              <w:widowControl w:val="0"/>
              <w:spacing w:line="276" w:lineRule="auto"/>
              <w:jc w:val="center"/>
              <w:rPr>
                <w:sz w:val="28"/>
                <w:szCs w:val="28"/>
                <w:lang w:val="en-US"/>
              </w:rPr>
            </w:pPr>
            <w:r>
              <w:rPr>
                <w:sz w:val="28"/>
                <w:szCs w:val="28"/>
              </w:rPr>
              <w:t>пояснення обвинувачуваного</w:t>
            </w:r>
          </w:p>
        </w:tc>
      </w:tr>
      <w:tr w:rsidR="00AA42C3" w14:paraId="6213E0C5"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A4302EE" w14:textId="13B2B506" w:rsidR="00AA42C3" w:rsidRDefault="00AA42C3" w:rsidP="00AA42C3">
            <w:pPr>
              <w:widowControl w:val="0"/>
              <w:spacing w:line="276" w:lineRule="auto"/>
              <w:jc w:val="center"/>
              <w:rPr>
                <w:sz w:val="28"/>
                <w:szCs w:val="28"/>
                <w:lang w:val="en-US"/>
              </w:rPr>
            </w:pPr>
            <w:bookmarkStart w:id="515" w:name="_Hlk185733016"/>
            <w:proofErr w:type="spellStart"/>
            <w:r w:rsidRPr="00C06FC1">
              <w:rPr>
                <w:sz w:val="28"/>
                <w:szCs w:val="28"/>
              </w:rPr>
              <w:t>time_of_drawing_up</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D430BE" w14:textId="33214B9D" w:rsidR="00AA42C3" w:rsidRDefault="00AA42C3" w:rsidP="00AA42C3">
            <w:pPr>
              <w:widowControl w:val="0"/>
              <w:spacing w:line="276" w:lineRule="auto"/>
              <w:jc w:val="center"/>
              <w:rPr>
                <w:bCs/>
                <w:sz w:val="28"/>
                <w:szCs w:val="28"/>
                <w:lang w:val="en-US"/>
              </w:rPr>
            </w:pPr>
            <w:proofErr w:type="spellStart"/>
            <w:r>
              <w:rPr>
                <w:bCs/>
                <w:sz w:val="28"/>
                <w:szCs w:val="28"/>
                <w:lang w:val="en-US"/>
              </w:rPr>
              <w:t>timestamptz</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5E990D" w14:textId="40377517"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22721F" w14:textId="7E894A01"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E80E667" w14:textId="5D00658A" w:rsidR="00AA42C3" w:rsidRPr="00C8497A" w:rsidRDefault="00AA42C3" w:rsidP="00AA42C3">
            <w:pPr>
              <w:widowControl w:val="0"/>
              <w:spacing w:line="276" w:lineRule="auto"/>
              <w:jc w:val="center"/>
              <w:rPr>
                <w:sz w:val="28"/>
                <w:szCs w:val="28"/>
                <w:lang w:val="en-US"/>
              </w:rPr>
            </w:pPr>
            <w:r>
              <w:rPr>
                <w:sz w:val="28"/>
                <w:szCs w:val="28"/>
              </w:rPr>
              <w:t>час та дата складання протоколу</w:t>
            </w:r>
          </w:p>
        </w:tc>
      </w:tr>
      <w:tr w:rsidR="00AA42C3" w14:paraId="31A7394A"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C0A871E" w14:textId="49D76DD6" w:rsidR="00AA42C3" w:rsidRDefault="00AA42C3" w:rsidP="00AA42C3">
            <w:pPr>
              <w:widowControl w:val="0"/>
              <w:spacing w:line="276" w:lineRule="auto"/>
              <w:jc w:val="center"/>
              <w:rPr>
                <w:sz w:val="28"/>
                <w:szCs w:val="28"/>
                <w:lang w:val="en-US"/>
              </w:rPr>
            </w:pPr>
            <w:bookmarkStart w:id="516" w:name="_Hlk185733052"/>
            <w:bookmarkEnd w:id="515"/>
            <w:proofErr w:type="spellStart"/>
            <w:r w:rsidRPr="00C06FC1">
              <w:rPr>
                <w:sz w:val="28"/>
                <w:szCs w:val="28"/>
              </w:rPr>
              <w:t>violation_id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EE7D5C" w14:textId="701182DF" w:rsid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4C2F2D" w14:textId="3165A8AB"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BABBD2" w14:textId="4FC65FBB" w:rsidR="00AA42C3" w:rsidRDefault="00AA42C3" w:rsidP="00AA42C3">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1C44567" w14:textId="734453CB" w:rsidR="00AA42C3" w:rsidRPr="00C8497A" w:rsidRDefault="00AA42C3" w:rsidP="00AA42C3">
            <w:pPr>
              <w:widowControl w:val="0"/>
              <w:spacing w:line="276" w:lineRule="auto"/>
              <w:jc w:val="center"/>
              <w:rPr>
                <w:sz w:val="28"/>
                <w:szCs w:val="28"/>
                <w:lang w:val="en-US"/>
              </w:rPr>
            </w:pPr>
            <w:r>
              <w:rPr>
                <w:sz w:val="28"/>
                <w:szCs w:val="28"/>
              </w:rPr>
              <w:t>ідентифікатор порушення, за яким складався протокол</w:t>
            </w:r>
          </w:p>
        </w:tc>
      </w:tr>
      <w:tr w:rsidR="00AA42C3" w14:paraId="77387402"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0B2EED2" w14:textId="689D8F98" w:rsidR="00AA42C3" w:rsidRDefault="00AA42C3" w:rsidP="00AA42C3">
            <w:pPr>
              <w:widowControl w:val="0"/>
              <w:spacing w:line="276" w:lineRule="auto"/>
              <w:jc w:val="center"/>
              <w:rPr>
                <w:sz w:val="28"/>
                <w:szCs w:val="28"/>
                <w:lang w:val="en-US"/>
              </w:rPr>
            </w:pPr>
            <w:proofErr w:type="spellStart"/>
            <w:r w:rsidRPr="00C06FC1">
              <w:rPr>
                <w:sz w:val="28"/>
                <w:szCs w:val="28"/>
              </w:rPr>
              <w:t>police_officer_id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80E43A" w14:textId="6FA045A6" w:rsid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C05B2A" w14:textId="24046D5B"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7628C9" w14:textId="2D17A798" w:rsidR="00AA42C3" w:rsidRDefault="00AA42C3" w:rsidP="00AA42C3">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0076848" w14:textId="1F4F8BD5" w:rsidR="00AA42C3" w:rsidRPr="00C8497A" w:rsidRDefault="00AA42C3" w:rsidP="00AA42C3">
            <w:pPr>
              <w:widowControl w:val="0"/>
              <w:spacing w:line="276" w:lineRule="auto"/>
              <w:jc w:val="center"/>
              <w:rPr>
                <w:sz w:val="28"/>
                <w:szCs w:val="28"/>
                <w:lang w:val="en-US"/>
              </w:rPr>
            </w:pPr>
            <w:r>
              <w:rPr>
                <w:sz w:val="28"/>
                <w:szCs w:val="28"/>
              </w:rPr>
              <w:t>ідентифікатор поліцейського, який складав протокол</w:t>
            </w:r>
          </w:p>
        </w:tc>
      </w:tr>
      <w:bookmarkEnd w:id="516"/>
      <w:tr w:rsidR="00AA42C3" w14:paraId="09ABF5A2"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FDCEC0B" w14:textId="1787CB65" w:rsidR="00AA42C3" w:rsidRDefault="00AA42C3" w:rsidP="00AA42C3">
            <w:pPr>
              <w:widowControl w:val="0"/>
              <w:spacing w:line="276" w:lineRule="auto"/>
              <w:jc w:val="center"/>
              <w:rPr>
                <w:sz w:val="28"/>
                <w:szCs w:val="28"/>
                <w:lang w:val="en-US"/>
              </w:rPr>
            </w:pPr>
            <w:proofErr w:type="spellStart"/>
            <w:r w:rsidRPr="00C06FC1">
              <w:rPr>
                <w:sz w:val="28"/>
                <w:szCs w:val="28"/>
              </w:rPr>
              <w:t>defendant_id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584402" w14:textId="545EF3F3" w:rsid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35A452" w14:textId="58E40F9A"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ED9BFB" w14:textId="12B7DEDB" w:rsidR="00AA42C3" w:rsidRDefault="00AA42C3" w:rsidP="00AA42C3">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485BCE2" w14:textId="1BFB615E" w:rsidR="00AA42C3" w:rsidRPr="00C8497A" w:rsidRDefault="00AA42C3" w:rsidP="00AA42C3">
            <w:pPr>
              <w:widowControl w:val="0"/>
              <w:spacing w:line="276" w:lineRule="auto"/>
              <w:jc w:val="center"/>
              <w:rPr>
                <w:sz w:val="28"/>
                <w:szCs w:val="28"/>
                <w:lang w:val="en-US"/>
              </w:rPr>
            </w:pPr>
            <w:r>
              <w:rPr>
                <w:sz w:val="28"/>
                <w:szCs w:val="28"/>
              </w:rPr>
              <w:t>ідентифікатор громадянина, якого обвинувачують</w:t>
            </w:r>
          </w:p>
        </w:tc>
      </w:tr>
    </w:tbl>
    <w:p w14:paraId="35025185" w14:textId="46518AA2" w:rsidR="00AA42C3" w:rsidRDefault="00AA42C3">
      <w:pPr>
        <w:spacing w:line="360" w:lineRule="auto"/>
        <w:ind w:firstLine="708"/>
        <w:jc w:val="both"/>
        <w:rPr>
          <w:sz w:val="28"/>
          <w:szCs w:val="28"/>
        </w:rPr>
      </w:pPr>
    </w:p>
    <w:p w14:paraId="41403880" w14:textId="77777777" w:rsidR="00AA42C3" w:rsidRDefault="00AA42C3">
      <w:pPr>
        <w:rPr>
          <w:sz w:val="28"/>
          <w:szCs w:val="28"/>
        </w:rPr>
      </w:pPr>
      <w:r>
        <w:rPr>
          <w:sz w:val="28"/>
          <w:szCs w:val="28"/>
        </w:rPr>
        <w:br w:type="page"/>
      </w:r>
    </w:p>
    <w:p w14:paraId="1CF446C4" w14:textId="75203B41" w:rsidR="00AA42C3" w:rsidRDefault="00AA42C3" w:rsidP="00AA42C3">
      <w:pPr>
        <w:spacing w:line="360" w:lineRule="auto"/>
        <w:ind w:firstLine="709"/>
        <w:jc w:val="both"/>
        <w:rPr>
          <w:ins w:id="517" w:author="Соколов Олександр" w:date="2024-12-22T22:06:00Z"/>
          <w:sz w:val="28"/>
          <w:szCs w:val="28"/>
        </w:rPr>
      </w:pPr>
      <w:r>
        <w:rPr>
          <w:sz w:val="28"/>
          <w:szCs w:val="28"/>
        </w:rPr>
        <w:lastRenderedPageBreak/>
        <w:t>В таблиці 4.</w:t>
      </w:r>
      <w:r>
        <w:rPr>
          <w:sz w:val="28"/>
          <w:szCs w:val="28"/>
          <w:lang w:val="en-US"/>
        </w:rPr>
        <w:t>1</w:t>
      </w:r>
      <w:r>
        <w:rPr>
          <w:sz w:val="28"/>
          <w:szCs w:val="28"/>
        </w:rPr>
        <w:t>2</w:t>
      </w:r>
      <w:r>
        <w:rPr>
          <w:sz w:val="28"/>
          <w:szCs w:val="28"/>
        </w:rPr>
        <w:t xml:space="preserve"> наведено опис таблиці «</w:t>
      </w:r>
      <w:proofErr w:type="spellStart"/>
      <w:r w:rsidRPr="00AA42C3">
        <w:rPr>
          <w:sz w:val="28"/>
          <w:szCs w:val="28"/>
          <w:lang w:val="en-US"/>
        </w:rPr>
        <w:t>citizens_on_protocol</w:t>
      </w:r>
      <w:proofErr w:type="spellEnd"/>
      <w:r>
        <w:rPr>
          <w:sz w:val="28"/>
          <w:szCs w:val="28"/>
        </w:rPr>
        <w:t>»</w:t>
      </w:r>
      <w:r>
        <w:rPr>
          <w:sz w:val="28"/>
          <w:szCs w:val="28"/>
          <w:lang w:val="en-US"/>
        </w:rPr>
        <w:t xml:space="preserve">, </w:t>
      </w:r>
      <w:r>
        <w:rPr>
          <w:sz w:val="28"/>
          <w:szCs w:val="28"/>
        </w:rPr>
        <w:t xml:space="preserve">яка зберігає інформацію про </w:t>
      </w:r>
      <w:r>
        <w:rPr>
          <w:sz w:val="28"/>
          <w:szCs w:val="28"/>
        </w:rPr>
        <w:t>громадян, причетних до протоколу</w:t>
      </w:r>
      <w:r>
        <w:rPr>
          <w:sz w:val="28"/>
          <w:szCs w:val="28"/>
        </w:rPr>
        <w:t>.</w:t>
      </w:r>
    </w:p>
    <w:p w14:paraId="708E1968" w14:textId="77777777" w:rsidR="00DC3812" w:rsidRDefault="00DC3812" w:rsidP="00AA42C3">
      <w:pPr>
        <w:spacing w:line="360" w:lineRule="auto"/>
        <w:ind w:firstLine="709"/>
        <w:jc w:val="both"/>
        <w:rPr>
          <w:sz w:val="28"/>
          <w:szCs w:val="28"/>
        </w:rPr>
      </w:pPr>
    </w:p>
    <w:p w14:paraId="624B815A" w14:textId="648DFE5D" w:rsidR="00AA42C3" w:rsidRDefault="00AA42C3" w:rsidP="00DC3812">
      <w:pPr>
        <w:spacing w:line="360" w:lineRule="auto"/>
        <w:ind w:firstLine="709"/>
        <w:jc w:val="both"/>
        <w:outlineLvl w:val="2"/>
        <w:rPr>
          <w:sz w:val="28"/>
          <w:szCs w:val="28"/>
        </w:rPr>
        <w:pPrChange w:id="518" w:author="Соколов Олександр" w:date="2024-12-22T22:06:00Z">
          <w:pPr>
            <w:spacing w:line="360" w:lineRule="auto"/>
            <w:ind w:firstLine="708"/>
            <w:jc w:val="both"/>
          </w:pPr>
        </w:pPrChange>
      </w:pPr>
      <w:bookmarkStart w:id="519" w:name="_Toc185798447"/>
      <w:r>
        <w:rPr>
          <w:sz w:val="28"/>
          <w:szCs w:val="28"/>
        </w:rPr>
        <w:t>Таблиця 4.</w:t>
      </w:r>
      <w:r>
        <w:rPr>
          <w:sz w:val="28"/>
          <w:szCs w:val="28"/>
          <w:lang w:val="en-US"/>
        </w:rPr>
        <w:t>1</w:t>
      </w:r>
      <w:r>
        <w:rPr>
          <w:sz w:val="28"/>
          <w:szCs w:val="28"/>
        </w:rPr>
        <w:t>2</w:t>
      </w:r>
      <w:r>
        <w:rPr>
          <w:sz w:val="28"/>
          <w:szCs w:val="28"/>
        </w:rPr>
        <w:t xml:space="preserve"> – структура таблиці «</w:t>
      </w:r>
      <w:proofErr w:type="spellStart"/>
      <w:r w:rsidRPr="00AA42C3">
        <w:rPr>
          <w:sz w:val="28"/>
          <w:szCs w:val="28"/>
          <w:lang w:val="en-US"/>
        </w:rPr>
        <w:t>citizens_on_protocol</w:t>
      </w:r>
      <w:proofErr w:type="spellEnd"/>
      <w:r>
        <w:rPr>
          <w:sz w:val="28"/>
          <w:szCs w:val="28"/>
        </w:rPr>
        <w:t>»</w:t>
      </w:r>
      <w:bookmarkEnd w:id="519"/>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A42C3" w14:paraId="73E0BAA0"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AE43B9"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68C483"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4780D4"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25F113"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9E383F"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AA42C3" w14:paraId="39E4DADD"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F648224" w14:textId="77777777" w:rsidR="00AA42C3" w:rsidRPr="007D682B" w:rsidRDefault="00AA42C3"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E155DA" w14:textId="614AEB5F" w:rsidR="00AA42C3" w:rsidRPr="007D682B" w:rsidRDefault="00AA42C3" w:rsidP="0029254A">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A75D91" w14:textId="77777777" w:rsidR="00AA42C3" w:rsidRPr="007D682B" w:rsidRDefault="00AA42C3" w:rsidP="0029254A">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BD678D" w14:textId="77777777" w:rsidR="00AA42C3" w:rsidRPr="007D682B" w:rsidRDefault="00AA42C3" w:rsidP="0029254A">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83A914C" w14:textId="487DB5DD" w:rsidR="00AA42C3" w:rsidRPr="007D682B" w:rsidRDefault="00AA42C3" w:rsidP="00AA42C3">
            <w:pPr>
              <w:widowControl w:val="0"/>
              <w:spacing w:line="276" w:lineRule="auto"/>
              <w:jc w:val="center"/>
              <w:rPr>
                <w:bCs/>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Pr>
                <w:sz w:val="28"/>
                <w:szCs w:val="28"/>
              </w:rPr>
              <w:t xml:space="preserve"> </w:t>
            </w:r>
            <w:r w:rsidR="003172D2">
              <w:rPr>
                <w:sz w:val="28"/>
                <w:szCs w:val="28"/>
              </w:rPr>
              <w:t>запису у басі даних</w:t>
            </w:r>
          </w:p>
        </w:tc>
      </w:tr>
      <w:tr w:rsidR="00AA42C3" w14:paraId="32C39980"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394EB5D" w14:textId="113F7DDB" w:rsidR="00AA42C3" w:rsidRDefault="00AA42C3" w:rsidP="00AA42C3">
            <w:pPr>
              <w:widowControl w:val="0"/>
              <w:spacing w:line="276" w:lineRule="auto"/>
              <w:jc w:val="center"/>
              <w:rPr>
                <w:sz w:val="28"/>
                <w:szCs w:val="28"/>
                <w:lang w:val="en-US"/>
              </w:rPr>
            </w:pPr>
            <w:r>
              <w:rPr>
                <w:sz w:val="28"/>
                <w:szCs w:val="28"/>
                <w:lang w:val="en-US"/>
              </w:rPr>
              <w:t>role</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163F67" w14:textId="6899708D" w:rsidR="00AA42C3" w:rsidRDefault="00AA42C3" w:rsidP="00AA42C3">
            <w:pPr>
              <w:widowControl w:val="0"/>
              <w:spacing w:line="276" w:lineRule="auto"/>
              <w:jc w:val="center"/>
              <w:rPr>
                <w:bCs/>
                <w:sz w:val="28"/>
                <w:szCs w:val="28"/>
                <w:lang w:val="en-US"/>
              </w:rPr>
            </w:pPr>
            <w:r w:rsidRPr="00AA42C3">
              <w:rPr>
                <w:bCs/>
                <w:sz w:val="28"/>
                <w:szCs w:val="28"/>
                <w:lang w:val="en-US"/>
              </w:rPr>
              <w:t>ENUM ('victim', 'witness')</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8B2C7B" w14:textId="7CBAD4FC"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365142" w14:textId="08623787"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BD8445D" w14:textId="5488E905" w:rsidR="00AA42C3" w:rsidRPr="00C8497A" w:rsidRDefault="00AA42C3" w:rsidP="00AA42C3">
            <w:pPr>
              <w:widowControl w:val="0"/>
              <w:spacing w:line="276" w:lineRule="auto"/>
              <w:jc w:val="center"/>
              <w:rPr>
                <w:sz w:val="28"/>
                <w:szCs w:val="28"/>
                <w:lang w:val="en-US"/>
              </w:rPr>
            </w:pPr>
            <w:r>
              <w:rPr>
                <w:sz w:val="28"/>
                <w:szCs w:val="28"/>
              </w:rPr>
              <w:t>роль громадянина у протоколі (свідок, жертва)</w:t>
            </w:r>
          </w:p>
        </w:tc>
      </w:tr>
      <w:tr w:rsidR="00AA42C3" w14:paraId="529F5EA8"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DA9C93C" w14:textId="4BCC0410" w:rsidR="00AA42C3" w:rsidRDefault="00AA42C3" w:rsidP="00AA42C3">
            <w:pPr>
              <w:widowControl w:val="0"/>
              <w:spacing w:line="276" w:lineRule="auto"/>
              <w:jc w:val="center"/>
              <w:rPr>
                <w:sz w:val="28"/>
                <w:szCs w:val="28"/>
                <w:lang w:val="en-US"/>
              </w:rPr>
            </w:pPr>
            <w:proofErr w:type="spellStart"/>
            <w:r w:rsidRPr="005F4E35">
              <w:rPr>
                <w:sz w:val="28"/>
                <w:szCs w:val="28"/>
              </w:rPr>
              <w:t>citizen_id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99E314" w14:textId="0ED2B52A" w:rsidR="00AA42C3" w:rsidRP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A95FC5" w14:textId="2689CE1F"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CBB273" w14:textId="34098445" w:rsidR="00AA42C3" w:rsidRDefault="00AA42C3" w:rsidP="00AA42C3">
            <w:pPr>
              <w:widowControl w:val="0"/>
              <w:spacing w:line="276" w:lineRule="auto"/>
              <w:jc w:val="center"/>
              <w:rPr>
                <w:bCs/>
                <w:sz w:val="28"/>
                <w:szCs w:val="28"/>
                <w:lang w:val="en-US"/>
              </w:rPr>
            </w:pPr>
            <w:r>
              <w:rPr>
                <w:bCs/>
                <w:sz w:val="28"/>
                <w:szCs w:val="28"/>
                <w:lang w:val="en-US"/>
              </w:rPr>
              <w:t>c</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089D439" w14:textId="23605523" w:rsidR="00AA42C3" w:rsidRPr="00C8497A" w:rsidRDefault="00AA42C3" w:rsidP="00AA42C3">
            <w:pPr>
              <w:widowControl w:val="0"/>
              <w:spacing w:line="276" w:lineRule="auto"/>
              <w:jc w:val="center"/>
              <w:rPr>
                <w:sz w:val="28"/>
                <w:szCs w:val="28"/>
                <w:lang w:val="en-US"/>
              </w:rPr>
            </w:pPr>
            <w:r>
              <w:rPr>
                <w:sz w:val="28"/>
                <w:szCs w:val="28"/>
              </w:rPr>
              <w:t>ідентифікатор громадянина</w:t>
            </w:r>
          </w:p>
        </w:tc>
      </w:tr>
      <w:tr w:rsidR="00AA42C3" w14:paraId="65D7A5B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C5EE988" w14:textId="6CC4BAEB" w:rsidR="00AA42C3" w:rsidRDefault="00AA42C3" w:rsidP="00AA42C3">
            <w:pPr>
              <w:widowControl w:val="0"/>
              <w:spacing w:line="276" w:lineRule="auto"/>
              <w:jc w:val="center"/>
              <w:rPr>
                <w:sz w:val="28"/>
                <w:szCs w:val="28"/>
                <w:lang w:val="en-US"/>
              </w:rPr>
            </w:pPr>
            <w:proofErr w:type="spellStart"/>
            <w:r w:rsidRPr="005F4E35">
              <w:rPr>
                <w:sz w:val="28"/>
                <w:szCs w:val="28"/>
              </w:rPr>
              <w:t>protocol_id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31CB0A" w14:textId="7B71116C" w:rsid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472729" w14:textId="0FB5376F"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B61248" w14:textId="6C2415D8" w:rsidR="00AA42C3" w:rsidRDefault="00AA42C3" w:rsidP="00AA42C3">
            <w:pPr>
              <w:widowControl w:val="0"/>
              <w:spacing w:line="276" w:lineRule="auto"/>
              <w:jc w:val="center"/>
              <w:rPr>
                <w:bCs/>
                <w:sz w:val="28"/>
                <w:szCs w:val="28"/>
                <w:lang w:val="en-US"/>
              </w:rPr>
            </w:pPr>
            <w:r w:rsidRPr="00AA42C3">
              <w:rPr>
                <w:bCs/>
                <w:sz w:val="28"/>
                <w:szCs w:val="28"/>
                <w:lang w:val="en-US"/>
              </w:rPr>
              <w:t>integer</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0E82B74" w14:textId="41AEDDE8" w:rsidR="00AA42C3" w:rsidRPr="00C8497A" w:rsidRDefault="00AA42C3" w:rsidP="00AA42C3">
            <w:pPr>
              <w:widowControl w:val="0"/>
              <w:spacing w:line="276" w:lineRule="auto"/>
              <w:jc w:val="center"/>
              <w:rPr>
                <w:sz w:val="28"/>
                <w:szCs w:val="28"/>
                <w:lang w:val="en-US"/>
              </w:rPr>
            </w:pPr>
            <w:r>
              <w:rPr>
                <w:sz w:val="28"/>
                <w:szCs w:val="28"/>
              </w:rPr>
              <w:t>ідентифікатор протоколу</w:t>
            </w:r>
          </w:p>
        </w:tc>
      </w:tr>
      <w:tr w:rsidR="00AA42C3" w14:paraId="79A54D11"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7B96465" w14:textId="5243B2CB" w:rsidR="00AA42C3" w:rsidRDefault="00AA42C3" w:rsidP="00AA42C3">
            <w:pPr>
              <w:widowControl w:val="0"/>
              <w:spacing w:line="276" w:lineRule="auto"/>
              <w:jc w:val="center"/>
              <w:rPr>
                <w:sz w:val="28"/>
                <w:szCs w:val="28"/>
                <w:lang w:val="en-US"/>
              </w:rPr>
            </w:pPr>
            <w:proofErr w:type="spellStart"/>
            <w:r w:rsidRPr="005F4E35">
              <w:rPr>
                <w:sz w:val="28"/>
                <w:szCs w:val="28"/>
              </w:rPr>
              <w:t>testimony</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4D685B" w14:textId="371DAC27" w:rsidR="00AA42C3" w:rsidRDefault="00AA42C3" w:rsidP="00AA42C3">
            <w:pPr>
              <w:widowControl w:val="0"/>
              <w:spacing w:line="276" w:lineRule="auto"/>
              <w:jc w:val="center"/>
              <w:rPr>
                <w:bCs/>
                <w:sz w:val="28"/>
                <w:szCs w:val="28"/>
                <w:lang w:val="en-US"/>
              </w:rPr>
            </w:pPr>
            <w:r>
              <w:rPr>
                <w:bCs/>
                <w:sz w:val="28"/>
                <w:szCs w:val="28"/>
                <w:lang w:val="en-US"/>
              </w:rPr>
              <w:t>text</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A959F5" w14:textId="361C4B55" w:rsidR="00AA42C3" w:rsidRPr="00AA42C3" w:rsidRDefault="00AA42C3" w:rsidP="00AA42C3">
            <w:pPr>
              <w:widowControl w:val="0"/>
              <w:spacing w:line="276" w:lineRule="auto"/>
              <w:jc w:val="center"/>
              <w:rPr>
                <w:bCs/>
                <w:sz w:val="28"/>
                <w:szCs w:val="28"/>
                <w:lang w:val="uk-UA"/>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ECB8E3" w14:textId="64071B3E" w:rsidR="00AA42C3" w:rsidRDefault="00AA42C3" w:rsidP="00AA42C3">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1D7DAEBD" w14:textId="6C83DDFA" w:rsidR="00AA42C3" w:rsidRPr="00C8497A" w:rsidRDefault="00AA42C3" w:rsidP="00AA42C3">
            <w:pPr>
              <w:widowControl w:val="0"/>
              <w:spacing w:line="276" w:lineRule="auto"/>
              <w:jc w:val="center"/>
              <w:rPr>
                <w:sz w:val="28"/>
                <w:szCs w:val="28"/>
                <w:lang w:val="en-US"/>
              </w:rPr>
            </w:pPr>
            <w:r>
              <w:rPr>
                <w:sz w:val="28"/>
                <w:szCs w:val="28"/>
              </w:rPr>
              <w:t>свідчення громадянина</w:t>
            </w:r>
          </w:p>
        </w:tc>
      </w:tr>
    </w:tbl>
    <w:p w14:paraId="335B0813" w14:textId="1E8F8AAA" w:rsidR="003172D2" w:rsidRDefault="003172D2">
      <w:pPr>
        <w:spacing w:line="360" w:lineRule="auto"/>
        <w:ind w:firstLine="708"/>
        <w:jc w:val="both"/>
        <w:rPr>
          <w:sz w:val="28"/>
          <w:szCs w:val="28"/>
        </w:rPr>
      </w:pPr>
    </w:p>
    <w:p w14:paraId="03C77081" w14:textId="77777777" w:rsidR="003172D2" w:rsidRDefault="003172D2">
      <w:pPr>
        <w:rPr>
          <w:sz w:val="28"/>
          <w:szCs w:val="28"/>
        </w:rPr>
      </w:pPr>
      <w:r>
        <w:rPr>
          <w:sz w:val="28"/>
          <w:szCs w:val="28"/>
        </w:rPr>
        <w:br w:type="page"/>
      </w:r>
    </w:p>
    <w:p w14:paraId="44F91CE4" w14:textId="07B7E65E" w:rsidR="00AA42C3" w:rsidRDefault="00AA42C3" w:rsidP="00AA42C3">
      <w:pPr>
        <w:spacing w:line="360" w:lineRule="auto"/>
        <w:ind w:firstLine="709"/>
        <w:jc w:val="both"/>
        <w:rPr>
          <w:ins w:id="520" w:author="Соколов Олександр" w:date="2024-12-22T22:06:00Z"/>
          <w:sz w:val="28"/>
          <w:szCs w:val="28"/>
        </w:rPr>
      </w:pPr>
      <w:r>
        <w:rPr>
          <w:sz w:val="28"/>
          <w:szCs w:val="28"/>
        </w:rPr>
        <w:lastRenderedPageBreak/>
        <w:t>В таблиці 4.</w:t>
      </w:r>
      <w:r>
        <w:rPr>
          <w:sz w:val="28"/>
          <w:szCs w:val="28"/>
          <w:lang w:val="en-US"/>
        </w:rPr>
        <w:t>1</w:t>
      </w:r>
      <w:r>
        <w:rPr>
          <w:sz w:val="28"/>
          <w:szCs w:val="28"/>
        </w:rPr>
        <w:t>3</w:t>
      </w:r>
      <w:r>
        <w:rPr>
          <w:sz w:val="28"/>
          <w:szCs w:val="28"/>
        </w:rPr>
        <w:t xml:space="preserve"> наведено опис таблиці «</w:t>
      </w:r>
      <w:proofErr w:type="spellStart"/>
      <w:r w:rsidRPr="00AA42C3">
        <w:rPr>
          <w:sz w:val="28"/>
          <w:szCs w:val="28"/>
          <w:lang w:val="en-US"/>
        </w:rPr>
        <w:t>accident_resolutions</w:t>
      </w:r>
      <w:proofErr w:type="spellEnd"/>
      <w:r>
        <w:rPr>
          <w:sz w:val="28"/>
          <w:szCs w:val="28"/>
        </w:rPr>
        <w:t>»</w:t>
      </w:r>
      <w:r>
        <w:rPr>
          <w:sz w:val="28"/>
          <w:szCs w:val="28"/>
          <w:lang w:val="en-US"/>
        </w:rPr>
        <w:t xml:space="preserve">, </w:t>
      </w:r>
      <w:r>
        <w:rPr>
          <w:sz w:val="28"/>
          <w:szCs w:val="28"/>
        </w:rPr>
        <w:t xml:space="preserve">яка зберігає інформацію про </w:t>
      </w:r>
      <w:r>
        <w:rPr>
          <w:sz w:val="28"/>
          <w:szCs w:val="28"/>
        </w:rPr>
        <w:t>постанови</w:t>
      </w:r>
      <w:r>
        <w:rPr>
          <w:sz w:val="28"/>
          <w:szCs w:val="28"/>
        </w:rPr>
        <w:t>.</w:t>
      </w:r>
    </w:p>
    <w:p w14:paraId="350D49EA" w14:textId="77777777" w:rsidR="00DC3812" w:rsidRDefault="00DC3812" w:rsidP="00AA42C3">
      <w:pPr>
        <w:spacing w:line="360" w:lineRule="auto"/>
        <w:ind w:firstLine="709"/>
        <w:jc w:val="both"/>
        <w:rPr>
          <w:sz w:val="28"/>
          <w:szCs w:val="28"/>
        </w:rPr>
      </w:pPr>
    </w:p>
    <w:p w14:paraId="23D62222" w14:textId="70DD89DD" w:rsidR="00AA42C3" w:rsidRDefault="00AA42C3" w:rsidP="00DC3812">
      <w:pPr>
        <w:spacing w:line="360" w:lineRule="auto"/>
        <w:ind w:firstLine="709"/>
        <w:jc w:val="both"/>
        <w:outlineLvl w:val="2"/>
        <w:rPr>
          <w:sz w:val="28"/>
          <w:szCs w:val="28"/>
        </w:rPr>
        <w:pPrChange w:id="521" w:author="Соколов Олександр" w:date="2024-12-22T22:06:00Z">
          <w:pPr>
            <w:spacing w:line="360" w:lineRule="auto"/>
            <w:ind w:firstLine="708"/>
            <w:jc w:val="both"/>
          </w:pPr>
        </w:pPrChange>
      </w:pPr>
      <w:bookmarkStart w:id="522" w:name="_Toc185798448"/>
      <w:r>
        <w:rPr>
          <w:sz w:val="28"/>
          <w:szCs w:val="28"/>
        </w:rPr>
        <w:t>Таблиця 4.</w:t>
      </w:r>
      <w:r>
        <w:rPr>
          <w:sz w:val="28"/>
          <w:szCs w:val="28"/>
          <w:lang w:val="en-US"/>
        </w:rPr>
        <w:t>1</w:t>
      </w:r>
      <w:r>
        <w:rPr>
          <w:sz w:val="28"/>
          <w:szCs w:val="28"/>
        </w:rPr>
        <w:t>3</w:t>
      </w:r>
      <w:r>
        <w:rPr>
          <w:sz w:val="28"/>
          <w:szCs w:val="28"/>
        </w:rPr>
        <w:t xml:space="preserve"> – структура таблиці «</w:t>
      </w:r>
      <w:proofErr w:type="spellStart"/>
      <w:r w:rsidRPr="00AA42C3">
        <w:rPr>
          <w:sz w:val="28"/>
          <w:szCs w:val="28"/>
          <w:lang w:val="en-US"/>
        </w:rPr>
        <w:t>accident_resolutions</w:t>
      </w:r>
      <w:proofErr w:type="spellEnd"/>
      <w:r>
        <w:rPr>
          <w:sz w:val="28"/>
          <w:szCs w:val="28"/>
        </w:rPr>
        <w:t>»</w:t>
      </w:r>
      <w:bookmarkEnd w:id="522"/>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AA42C3" w14:paraId="7A662684"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8E83AE1"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27C359"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7DFF9C"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C3A1B7"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1FE376" w14:textId="77777777" w:rsidR="00AA42C3" w:rsidRPr="007D682B" w:rsidRDefault="00AA42C3"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3172D2" w14:paraId="2C2F2891"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88786A1" w14:textId="4D5179E8" w:rsidR="003172D2" w:rsidRPr="007D682B" w:rsidRDefault="003172D2" w:rsidP="003172D2">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44906D" w14:textId="49BE9239" w:rsidR="003172D2" w:rsidRPr="007D682B" w:rsidRDefault="003172D2" w:rsidP="003172D2">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657971" w14:textId="2EFC5F7D" w:rsidR="003172D2" w:rsidRPr="007D682B" w:rsidRDefault="003172D2" w:rsidP="003172D2">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F0C7B4" w14:textId="22E7FC87" w:rsidR="003172D2" w:rsidRPr="007D682B" w:rsidRDefault="003172D2" w:rsidP="003172D2">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562A348F" w14:textId="19B6C484" w:rsidR="003172D2" w:rsidRPr="007D682B" w:rsidRDefault="003172D2" w:rsidP="003172D2">
            <w:pPr>
              <w:widowControl w:val="0"/>
              <w:spacing w:line="276" w:lineRule="auto"/>
              <w:jc w:val="center"/>
              <w:rPr>
                <w:bCs/>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Pr>
                <w:sz w:val="28"/>
                <w:szCs w:val="28"/>
              </w:rPr>
              <w:t xml:space="preserve"> </w:t>
            </w:r>
            <w:r>
              <w:rPr>
                <w:sz w:val="28"/>
                <w:szCs w:val="28"/>
              </w:rPr>
              <w:t>протоколу у базі даних</w:t>
            </w:r>
          </w:p>
        </w:tc>
      </w:tr>
      <w:tr w:rsidR="003172D2" w14:paraId="76E2FD04"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70733D9" w14:textId="24293F25" w:rsidR="003172D2" w:rsidRDefault="003172D2" w:rsidP="003172D2">
            <w:pPr>
              <w:widowControl w:val="0"/>
              <w:spacing w:line="276" w:lineRule="auto"/>
              <w:jc w:val="center"/>
              <w:rPr>
                <w:sz w:val="28"/>
                <w:szCs w:val="28"/>
                <w:lang w:val="en-US"/>
              </w:rPr>
            </w:pPr>
            <w:proofErr w:type="spellStart"/>
            <w:r w:rsidRPr="005F4E35">
              <w:rPr>
                <w:sz w:val="28"/>
                <w:szCs w:val="28"/>
              </w:rPr>
              <w:t>series</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5CE958" w14:textId="6170431D" w:rsidR="003172D2" w:rsidRPr="00AA42C3" w:rsidRDefault="003172D2" w:rsidP="003172D2">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70A2D1" w14:textId="2ACBA1A7" w:rsidR="003172D2" w:rsidRDefault="003172D2" w:rsidP="003172D2">
            <w:pPr>
              <w:widowControl w:val="0"/>
              <w:spacing w:line="276" w:lineRule="auto"/>
              <w:jc w:val="center"/>
              <w:rPr>
                <w:bCs/>
                <w:sz w:val="28"/>
                <w:szCs w:val="28"/>
                <w:lang w:val="en-US"/>
              </w:rPr>
            </w:pPr>
            <w:r>
              <w:rPr>
                <w:bCs/>
                <w:sz w:val="28"/>
                <w:szCs w:val="28"/>
              </w:rPr>
              <w:t>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23218F" w14:textId="61054FA5"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6BCB720B" w14:textId="2B6AC2FE" w:rsidR="003172D2" w:rsidRPr="00C8497A" w:rsidRDefault="003172D2" w:rsidP="003172D2">
            <w:pPr>
              <w:widowControl w:val="0"/>
              <w:spacing w:line="276" w:lineRule="auto"/>
              <w:jc w:val="center"/>
              <w:rPr>
                <w:sz w:val="28"/>
                <w:szCs w:val="28"/>
                <w:lang w:val="en-US"/>
              </w:rPr>
            </w:pPr>
            <w:r>
              <w:rPr>
                <w:sz w:val="28"/>
                <w:szCs w:val="28"/>
              </w:rPr>
              <w:t xml:space="preserve">серія документу </w:t>
            </w:r>
            <w:r>
              <w:rPr>
                <w:sz w:val="28"/>
                <w:szCs w:val="28"/>
              </w:rPr>
              <w:t>постанови</w:t>
            </w:r>
          </w:p>
        </w:tc>
      </w:tr>
      <w:tr w:rsidR="003172D2" w14:paraId="68F6FE16"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1410FE8" w14:textId="5D6838EB" w:rsidR="003172D2" w:rsidRDefault="003172D2" w:rsidP="003172D2">
            <w:pPr>
              <w:widowControl w:val="0"/>
              <w:spacing w:line="276" w:lineRule="auto"/>
              <w:jc w:val="center"/>
              <w:rPr>
                <w:sz w:val="28"/>
                <w:szCs w:val="28"/>
                <w:lang w:val="en-US"/>
              </w:rPr>
            </w:pPr>
            <w:proofErr w:type="spellStart"/>
            <w:r w:rsidRPr="005F4E35">
              <w:rPr>
                <w:sz w:val="28"/>
                <w:szCs w:val="28"/>
              </w:rPr>
              <w:t>number</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0C007D" w14:textId="162F6C2D" w:rsidR="003172D2" w:rsidRPr="00AA42C3" w:rsidRDefault="003172D2" w:rsidP="003172D2">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7B80A5" w14:textId="3455A9A1" w:rsidR="003172D2" w:rsidRDefault="003172D2" w:rsidP="003172D2">
            <w:pPr>
              <w:widowControl w:val="0"/>
              <w:spacing w:line="276" w:lineRule="auto"/>
              <w:jc w:val="center"/>
              <w:rPr>
                <w:bCs/>
                <w:sz w:val="28"/>
                <w:szCs w:val="28"/>
                <w:lang w:val="en-US"/>
              </w:rPr>
            </w:pPr>
            <w:r>
              <w:rPr>
                <w:bCs/>
                <w:sz w:val="28"/>
                <w:szCs w:val="28"/>
              </w:rPr>
              <w:t>6</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030D7C" w14:textId="55595091"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0293C32" w14:textId="60772722" w:rsidR="003172D2" w:rsidRPr="00C8497A" w:rsidRDefault="003172D2" w:rsidP="003172D2">
            <w:pPr>
              <w:widowControl w:val="0"/>
              <w:spacing w:line="276" w:lineRule="auto"/>
              <w:jc w:val="center"/>
              <w:rPr>
                <w:sz w:val="28"/>
                <w:szCs w:val="28"/>
                <w:lang w:val="en-US"/>
              </w:rPr>
            </w:pPr>
            <w:r>
              <w:rPr>
                <w:sz w:val="28"/>
                <w:szCs w:val="28"/>
              </w:rPr>
              <w:t>номер документу постанови</w:t>
            </w:r>
          </w:p>
        </w:tc>
      </w:tr>
      <w:tr w:rsidR="003172D2" w14:paraId="77FE301A"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2B78E2F" w14:textId="025C7E58" w:rsidR="003172D2" w:rsidRDefault="003172D2" w:rsidP="003172D2">
            <w:pPr>
              <w:widowControl w:val="0"/>
              <w:spacing w:line="276" w:lineRule="auto"/>
              <w:jc w:val="center"/>
              <w:rPr>
                <w:sz w:val="28"/>
                <w:szCs w:val="28"/>
                <w:lang w:val="en-US"/>
              </w:rPr>
            </w:pPr>
            <w:proofErr w:type="spellStart"/>
            <w:r w:rsidRPr="005F4E35">
              <w:rPr>
                <w:sz w:val="28"/>
                <w:szCs w:val="28"/>
              </w:rPr>
              <w:t>time_of_consideration</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D6A567" w14:textId="549319F9" w:rsidR="003172D2" w:rsidRPr="00AA42C3" w:rsidRDefault="003172D2" w:rsidP="003172D2">
            <w:pPr>
              <w:widowControl w:val="0"/>
              <w:spacing w:line="276" w:lineRule="auto"/>
              <w:jc w:val="center"/>
              <w:rPr>
                <w:bCs/>
                <w:sz w:val="28"/>
                <w:szCs w:val="28"/>
                <w:lang w:val="en-US"/>
              </w:rPr>
            </w:pPr>
            <w:proofErr w:type="spellStart"/>
            <w:r>
              <w:rPr>
                <w:bCs/>
                <w:sz w:val="28"/>
                <w:szCs w:val="28"/>
                <w:lang w:val="en-US"/>
              </w:rPr>
              <w:t>timestamptz</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3940B80" w14:textId="2A585AB9" w:rsidR="003172D2" w:rsidRDefault="003172D2" w:rsidP="003172D2">
            <w:pPr>
              <w:widowControl w:val="0"/>
              <w:spacing w:line="276" w:lineRule="auto"/>
              <w:jc w:val="center"/>
              <w:rPr>
                <w:bCs/>
                <w:sz w:val="28"/>
                <w:szCs w:val="28"/>
                <w:lang w:val="en-US"/>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8A185A" w14:textId="1A9D28F3"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9D4E911" w14:textId="235D8921" w:rsidR="003172D2" w:rsidRPr="00C8497A" w:rsidRDefault="003172D2" w:rsidP="003172D2">
            <w:pPr>
              <w:widowControl w:val="0"/>
              <w:spacing w:line="276" w:lineRule="auto"/>
              <w:jc w:val="center"/>
              <w:rPr>
                <w:sz w:val="28"/>
                <w:szCs w:val="28"/>
                <w:lang w:val="en-US"/>
              </w:rPr>
            </w:pPr>
            <w:r>
              <w:rPr>
                <w:sz w:val="28"/>
                <w:szCs w:val="28"/>
              </w:rPr>
              <w:t xml:space="preserve">час та дата складання </w:t>
            </w:r>
            <w:r w:rsidRPr="003172D2">
              <w:rPr>
                <w:sz w:val="28"/>
                <w:szCs w:val="28"/>
              </w:rPr>
              <w:t>постанови</w:t>
            </w:r>
          </w:p>
        </w:tc>
      </w:tr>
      <w:tr w:rsidR="003172D2" w14:paraId="25C2C64A"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D82957A" w14:textId="679DFC4C" w:rsidR="003172D2" w:rsidRDefault="003172D2" w:rsidP="003172D2">
            <w:pPr>
              <w:widowControl w:val="0"/>
              <w:spacing w:line="276" w:lineRule="auto"/>
              <w:jc w:val="center"/>
              <w:rPr>
                <w:sz w:val="28"/>
                <w:szCs w:val="28"/>
                <w:lang w:val="en-US"/>
              </w:rPr>
            </w:pPr>
            <w:proofErr w:type="spellStart"/>
            <w:r w:rsidRPr="005F4E35">
              <w:rPr>
                <w:sz w:val="28"/>
                <w:szCs w:val="28"/>
              </w:rPr>
              <w:t>time_of_entry_into_force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AD4842" w14:textId="50007909" w:rsidR="003172D2" w:rsidRPr="00AA42C3" w:rsidRDefault="003172D2" w:rsidP="003172D2">
            <w:pPr>
              <w:widowControl w:val="0"/>
              <w:spacing w:line="276" w:lineRule="auto"/>
              <w:jc w:val="center"/>
              <w:rPr>
                <w:bCs/>
                <w:sz w:val="28"/>
                <w:szCs w:val="28"/>
                <w:lang w:val="en-US"/>
              </w:rPr>
            </w:pPr>
            <w:proofErr w:type="spellStart"/>
            <w:r>
              <w:rPr>
                <w:bCs/>
                <w:sz w:val="28"/>
                <w:szCs w:val="28"/>
                <w:lang w:val="en-US"/>
              </w:rPr>
              <w:t>timestamptz</w:t>
            </w:r>
            <w:proofErr w:type="spellEnd"/>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B9D03E" w14:textId="3D303FDC" w:rsidR="003172D2" w:rsidRDefault="003172D2" w:rsidP="003172D2">
            <w:pPr>
              <w:widowControl w:val="0"/>
              <w:spacing w:line="276" w:lineRule="auto"/>
              <w:jc w:val="center"/>
              <w:rPr>
                <w:bCs/>
                <w:sz w:val="28"/>
                <w:szCs w:val="28"/>
                <w:lang w:val="en-US"/>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7679D9" w14:textId="7F0EC2D8"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E2D2A75" w14:textId="6F1A8C37" w:rsidR="003172D2" w:rsidRPr="00C8497A" w:rsidRDefault="003172D2" w:rsidP="003172D2">
            <w:pPr>
              <w:widowControl w:val="0"/>
              <w:spacing w:line="276" w:lineRule="auto"/>
              <w:jc w:val="center"/>
              <w:rPr>
                <w:sz w:val="28"/>
                <w:szCs w:val="28"/>
                <w:lang w:val="en-US"/>
              </w:rPr>
            </w:pPr>
            <w:r>
              <w:rPr>
                <w:sz w:val="28"/>
                <w:szCs w:val="28"/>
              </w:rPr>
              <w:t>час та дата надбання постанови законної сили</w:t>
            </w:r>
          </w:p>
        </w:tc>
      </w:tr>
      <w:tr w:rsidR="003172D2" w14:paraId="34D2DB12"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CC9AE2" w14:textId="32E4DA02" w:rsidR="003172D2" w:rsidRDefault="003172D2" w:rsidP="003172D2">
            <w:pPr>
              <w:widowControl w:val="0"/>
              <w:spacing w:line="276" w:lineRule="auto"/>
              <w:jc w:val="center"/>
              <w:rPr>
                <w:sz w:val="28"/>
                <w:szCs w:val="28"/>
                <w:lang w:val="en-US"/>
              </w:rPr>
            </w:pPr>
            <w:proofErr w:type="spellStart"/>
            <w:r w:rsidRPr="005F4E35">
              <w:rPr>
                <w:sz w:val="28"/>
                <w:szCs w:val="28"/>
              </w:rPr>
              <w:t>violation_id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5EAEBD" w14:textId="625B5AC8" w:rsidR="003172D2" w:rsidRPr="00AA42C3" w:rsidRDefault="003172D2" w:rsidP="003172D2">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624BF2" w14:textId="65B6865E" w:rsidR="003172D2" w:rsidRDefault="003172D2" w:rsidP="003172D2">
            <w:pPr>
              <w:widowControl w:val="0"/>
              <w:spacing w:line="276" w:lineRule="auto"/>
              <w:jc w:val="center"/>
              <w:rPr>
                <w:bCs/>
                <w:sz w:val="28"/>
                <w:szCs w:val="28"/>
                <w:lang w:val="en-US"/>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086118" w14:textId="264DAA94" w:rsidR="003172D2" w:rsidRDefault="003172D2" w:rsidP="003172D2">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7F81E248" w14:textId="0C95AEDC" w:rsidR="003172D2" w:rsidRPr="00C8497A" w:rsidRDefault="003172D2" w:rsidP="003172D2">
            <w:pPr>
              <w:widowControl w:val="0"/>
              <w:spacing w:line="276" w:lineRule="auto"/>
              <w:jc w:val="center"/>
              <w:rPr>
                <w:sz w:val="28"/>
                <w:szCs w:val="28"/>
                <w:lang w:val="en-US"/>
              </w:rPr>
            </w:pPr>
            <w:r>
              <w:rPr>
                <w:sz w:val="28"/>
                <w:szCs w:val="28"/>
              </w:rPr>
              <w:t>ідентифікатор порушення, за яким складався протокол</w:t>
            </w:r>
          </w:p>
        </w:tc>
      </w:tr>
      <w:tr w:rsidR="003172D2" w14:paraId="367BDE77"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C1B44FC" w14:textId="108C55DF" w:rsidR="003172D2" w:rsidRDefault="003172D2" w:rsidP="003172D2">
            <w:pPr>
              <w:widowControl w:val="0"/>
              <w:spacing w:line="276" w:lineRule="auto"/>
              <w:jc w:val="center"/>
              <w:rPr>
                <w:sz w:val="28"/>
                <w:szCs w:val="28"/>
                <w:lang w:val="en-US"/>
              </w:rPr>
            </w:pPr>
            <w:proofErr w:type="spellStart"/>
            <w:r w:rsidRPr="005F4E35">
              <w:rPr>
                <w:sz w:val="28"/>
                <w:szCs w:val="28"/>
              </w:rPr>
              <w:t>police_officer_id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324AA4" w14:textId="6561DF26" w:rsidR="003172D2" w:rsidRPr="00AA42C3" w:rsidRDefault="003172D2" w:rsidP="003172D2">
            <w:pPr>
              <w:widowControl w:val="0"/>
              <w:spacing w:line="276" w:lineRule="auto"/>
              <w:jc w:val="center"/>
              <w:rPr>
                <w:bCs/>
                <w:sz w:val="28"/>
                <w:szCs w:val="28"/>
                <w:lang w:val="en-US"/>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D666047" w14:textId="76BA9B9A" w:rsidR="003172D2" w:rsidRDefault="003172D2" w:rsidP="003172D2">
            <w:pPr>
              <w:widowControl w:val="0"/>
              <w:spacing w:line="276" w:lineRule="auto"/>
              <w:jc w:val="center"/>
              <w:rPr>
                <w:bCs/>
                <w:sz w:val="28"/>
                <w:szCs w:val="28"/>
                <w:lang w:val="en-US"/>
              </w:rPr>
            </w:pPr>
            <w:r>
              <w:rPr>
                <w:bCs/>
                <w:sz w:val="28"/>
                <w:szCs w:val="28"/>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885071" w14:textId="6FF06B3D" w:rsidR="003172D2" w:rsidRDefault="003172D2" w:rsidP="003172D2">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3782F849" w14:textId="754EEC95" w:rsidR="003172D2" w:rsidRPr="00C8497A" w:rsidRDefault="003172D2" w:rsidP="003172D2">
            <w:pPr>
              <w:widowControl w:val="0"/>
              <w:spacing w:line="276" w:lineRule="auto"/>
              <w:jc w:val="center"/>
              <w:rPr>
                <w:sz w:val="28"/>
                <w:szCs w:val="28"/>
                <w:lang w:val="en-US"/>
              </w:rPr>
            </w:pPr>
            <w:r>
              <w:rPr>
                <w:sz w:val="28"/>
                <w:szCs w:val="28"/>
              </w:rPr>
              <w:t>ідентифікатор поліцейського, який складав протокол</w:t>
            </w:r>
          </w:p>
        </w:tc>
      </w:tr>
      <w:tr w:rsidR="003172D2" w14:paraId="02001A27" w14:textId="77777777" w:rsidTr="00FB5EB0">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F6BDB34" w14:textId="72C70900" w:rsidR="003172D2" w:rsidRDefault="003172D2" w:rsidP="003172D2">
            <w:pPr>
              <w:widowControl w:val="0"/>
              <w:spacing w:line="276" w:lineRule="auto"/>
              <w:jc w:val="center"/>
              <w:rPr>
                <w:sz w:val="28"/>
                <w:szCs w:val="28"/>
                <w:lang w:val="en-US"/>
              </w:rPr>
            </w:pPr>
            <w:proofErr w:type="spellStart"/>
            <w:r w:rsidRPr="005F4E35">
              <w:rPr>
                <w:sz w:val="28"/>
                <w:szCs w:val="28"/>
              </w:rPr>
              <w:t>location_id</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C502F4" w14:textId="0D80A590" w:rsidR="003172D2" w:rsidRPr="003172D2" w:rsidRDefault="003172D2" w:rsidP="003172D2">
            <w:pPr>
              <w:widowControl w:val="0"/>
              <w:spacing w:line="276" w:lineRule="auto"/>
              <w:jc w:val="center"/>
              <w:rPr>
                <w:bCs/>
                <w:sz w:val="28"/>
                <w:szCs w:val="28"/>
                <w:lang w:val="en-US"/>
              </w:rPr>
            </w:pPr>
            <w:r w:rsidRPr="003172D2">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0F12CD" w14:textId="1B5C50C5" w:rsidR="003172D2" w:rsidRDefault="003172D2" w:rsidP="003172D2">
            <w:pPr>
              <w:widowControl w:val="0"/>
              <w:spacing w:line="276" w:lineRule="auto"/>
              <w:jc w:val="center"/>
              <w:rPr>
                <w:bCs/>
                <w:sz w:val="28"/>
                <w:szCs w:val="28"/>
                <w:lang w:val="en-US"/>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50F2E1" w14:textId="0FE4A27E" w:rsidR="003172D2" w:rsidRDefault="003172D2" w:rsidP="003172D2">
            <w:pPr>
              <w:widowControl w:val="0"/>
              <w:spacing w:line="276" w:lineRule="auto"/>
              <w:jc w:val="center"/>
              <w:rPr>
                <w:bCs/>
                <w:sz w:val="28"/>
                <w:szCs w:val="28"/>
                <w:lang w:val="en-US"/>
              </w:rPr>
            </w:pPr>
            <w:r>
              <w:rPr>
                <w:bCs/>
                <w:sz w:val="28"/>
                <w:szCs w:val="28"/>
                <w:lang w:val="en-US"/>
              </w:rPr>
              <w:t>FK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1826241" w14:textId="1F7F0A60" w:rsidR="003172D2" w:rsidRPr="003172D2" w:rsidRDefault="003172D2" w:rsidP="003172D2">
            <w:pPr>
              <w:widowControl w:val="0"/>
              <w:spacing w:line="276" w:lineRule="auto"/>
              <w:jc w:val="center"/>
              <w:rPr>
                <w:sz w:val="28"/>
                <w:szCs w:val="28"/>
                <w:lang w:val="uk-UA"/>
              </w:rPr>
            </w:pPr>
            <w:r>
              <w:rPr>
                <w:sz w:val="28"/>
                <w:szCs w:val="28"/>
              </w:rPr>
              <w:t>ідентифікатор місця складання постанови</w:t>
            </w:r>
          </w:p>
        </w:tc>
      </w:tr>
    </w:tbl>
    <w:p w14:paraId="62327681" w14:textId="45A3122D" w:rsidR="00AA42C3" w:rsidRDefault="00AA42C3">
      <w:pPr>
        <w:spacing w:line="360" w:lineRule="auto"/>
        <w:ind w:firstLine="708"/>
        <w:jc w:val="both"/>
        <w:rPr>
          <w:sz w:val="28"/>
          <w:szCs w:val="28"/>
        </w:rPr>
      </w:pPr>
    </w:p>
    <w:p w14:paraId="5A07E8F2" w14:textId="77777777" w:rsidR="003172D2" w:rsidRDefault="003172D2">
      <w:pPr>
        <w:rPr>
          <w:sz w:val="28"/>
          <w:szCs w:val="28"/>
        </w:rPr>
      </w:pPr>
      <w:r>
        <w:rPr>
          <w:sz w:val="28"/>
          <w:szCs w:val="28"/>
        </w:rPr>
        <w:br w:type="page"/>
      </w:r>
    </w:p>
    <w:p w14:paraId="5B3A6468" w14:textId="41E0177E" w:rsidR="003172D2" w:rsidRDefault="003172D2" w:rsidP="003172D2">
      <w:pPr>
        <w:spacing w:line="360" w:lineRule="auto"/>
        <w:ind w:firstLine="709"/>
        <w:jc w:val="both"/>
        <w:rPr>
          <w:ins w:id="523" w:author="Соколов Олександр" w:date="2024-12-22T22:07:00Z"/>
          <w:sz w:val="28"/>
          <w:szCs w:val="28"/>
        </w:rPr>
      </w:pPr>
      <w:r>
        <w:rPr>
          <w:sz w:val="28"/>
          <w:szCs w:val="28"/>
        </w:rPr>
        <w:lastRenderedPageBreak/>
        <w:t>В таблиці 4.</w:t>
      </w:r>
      <w:r>
        <w:rPr>
          <w:sz w:val="28"/>
          <w:szCs w:val="28"/>
          <w:lang w:val="en-US"/>
        </w:rPr>
        <w:t>1</w:t>
      </w:r>
      <w:r>
        <w:rPr>
          <w:sz w:val="28"/>
          <w:szCs w:val="28"/>
        </w:rPr>
        <w:t>4</w:t>
      </w:r>
      <w:r>
        <w:rPr>
          <w:sz w:val="28"/>
          <w:szCs w:val="28"/>
        </w:rPr>
        <w:t xml:space="preserve"> наведено опис таблиці «</w:t>
      </w:r>
      <w:r w:rsidRPr="003172D2">
        <w:rPr>
          <w:sz w:val="28"/>
          <w:szCs w:val="28"/>
          <w:lang w:val="en-US"/>
        </w:rPr>
        <w:t>regions</w:t>
      </w:r>
      <w:r>
        <w:rPr>
          <w:sz w:val="28"/>
          <w:szCs w:val="28"/>
        </w:rPr>
        <w:t>»</w:t>
      </w:r>
      <w:r>
        <w:rPr>
          <w:sz w:val="28"/>
          <w:szCs w:val="28"/>
          <w:lang w:val="en-US"/>
        </w:rPr>
        <w:t xml:space="preserve">, </w:t>
      </w:r>
      <w:r>
        <w:rPr>
          <w:sz w:val="28"/>
          <w:szCs w:val="28"/>
        </w:rPr>
        <w:t>яка зберігає інформацію про постанови.</w:t>
      </w:r>
    </w:p>
    <w:p w14:paraId="4CF21078" w14:textId="77777777" w:rsidR="00DC3812" w:rsidRDefault="00DC3812" w:rsidP="003172D2">
      <w:pPr>
        <w:spacing w:line="360" w:lineRule="auto"/>
        <w:ind w:firstLine="709"/>
        <w:jc w:val="both"/>
        <w:rPr>
          <w:sz w:val="28"/>
          <w:szCs w:val="28"/>
        </w:rPr>
      </w:pPr>
    </w:p>
    <w:p w14:paraId="6A2AD5AD" w14:textId="685FF287" w:rsidR="003172D2" w:rsidRDefault="003172D2" w:rsidP="00DC3812">
      <w:pPr>
        <w:spacing w:line="360" w:lineRule="auto"/>
        <w:ind w:firstLine="709"/>
        <w:jc w:val="both"/>
        <w:outlineLvl w:val="2"/>
        <w:rPr>
          <w:sz w:val="28"/>
          <w:szCs w:val="28"/>
        </w:rPr>
        <w:pPrChange w:id="524" w:author="Соколов Олександр" w:date="2024-12-22T22:07:00Z">
          <w:pPr>
            <w:spacing w:line="360" w:lineRule="auto"/>
            <w:ind w:firstLine="708"/>
            <w:jc w:val="both"/>
          </w:pPr>
        </w:pPrChange>
      </w:pPr>
      <w:bookmarkStart w:id="525" w:name="_Toc185798449"/>
      <w:r>
        <w:rPr>
          <w:sz w:val="28"/>
          <w:szCs w:val="28"/>
        </w:rPr>
        <w:t>Таблиця 4.</w:t>
      </w:r>
      <w:r>
        <w:rPr>
          <w:sz w:val="28"/>
          <w:szCs w:val="28"/>
          <w:lang w:val="en-US"/>
        </w:rPr>
        <w:t>1</w:t>
      </w:r>
      <w:r>
        <w:rPr>
          <w:sz w:val="28"/>
          <w:szCs w:val="28"/>
        </w:rPr>
        <w:t>4</w:t>
      </w:r>
      <w:r>
        <w:rPr>
          <w:sz w:val="28"/>
          <w:szCs w:val="28"/>
        </w:rPr>
        <w:t xml:space="preserve"> – структура таблиці «</w:t>
      </w:r>
      <w:r w:rsidRPr="003172D2">
        <w:rPr>
          <w:sz w:val="28"/>
          <w:szCs w:val="28"/>
          <w:lang w:val="en-US"/>
        </w:rPr>
        <w:t>regions</w:t>
      </w:r>
      <w:r>
        <w:rPr>
          <w:sz w:val="28"/>
          <w:szCs w:val="28"/>
        </w:rPr>
        <w:t>»</w:t>
      </w:r>
      <w:bookmarkEnd w:id="525"/>
    </w:p>
    <w:tbl>
      <w:tblPr>
        <w:tblW w:w="8647" w:type="dxa"/>
        <w:tblInd w:w="701" w:type="dxa"/>
        <w:tblBorders>
          <w:top w:val="nil"/>
          <w:left w:val="nil"/>
          <w:bottom w:val="nil"/>
          <w:right w:val="nil"/>
          <w:insideH w:val="nil"/>
          <w:insideV w:val="nil"/>
        </w:tblBorders>
        <w:tblLayout w:type="fixed"/>
        <w:tblLook w:val="0600" w:firstRow="0" w:lastRow="0" w:firstColumn="0" w:lastColumn="0" w:noHBand="1" w:noVBand="1"/>
      </w:tblPr>
      <w:tblGrid>
        <w:gridCol w:w="1843"/>
        <w:gridCol w:w="1984"/>
        <w:gridCol w:w="1134"/>
        <w:gridCol w:w="851"/>
        <w:gridCol w:w="2835"/>
      </w:tblGrid>
      <w:tr w:rsidR="003172D2" w14:paraId="7405D657"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33B387" w14:textId="77777777" w:rsidR="003172D2" w:rsidRPr="007D682B" w:rsidRDefault="003172D2" w:rsidP="0029254A">
            <w:pPr>
              <w:widowControl w:val="0"/>
              <w:spacing w:line="276" w:lineRule="auto"/>
              <w:jc w:val="center"/>
              <w:rPr>
                <w:rFonts w:ascii="Arial" w:eastAsia="Arial" w:hAnsi="Arial" w:cs="Arial"/>
                <w:bCs/>
                <w:sz w:val="28"/>
                <w:szCs w:val="28"/>
              </w:rPr>
            </w:pPr>
            <w:r w:rsidRPr="007D682B">
              <w:rPr>
                <w:bCs/>
                <w:sz w:val="28"/>
                <w:szCs w:val="28"/>
              </w:rPr>
              <w:t>Ім’я поля</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7B045A" w14:textId="77777777" w:rsidR="003172D2" w:rsidRPr="007D682B" w:rsidRDefault="003172D2" w:rsidP="0029254A">
            <w:pPr>
              <w:widowControl w:val="0"/>
              <w:spacing w:line="276" w:lineRule="auto"/>
              <w:jc w:val="center"/>
              <w:rPr>
                <w:rFonts w:ascii="Arial" w:eastAsia="Arial" w:hAnsi="Arial" w:cs="Arial"/>
                <w:bCs/>
                <w:sz w:val="28"/>
                <w:szCs w:val="28"/>
              </w:rPr>
            </w:pPr>
            <w:r w:rsidRPr="007D682B">
              <w:rPr>
                <w:bCs/>
                <w:sz w:val="28"/>
                <w:szCs w:val="28"/>
              </w:rPr>
              <w:t>Тип даних</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62E762" w14:textId="77777777" w:rsidR="003172D2" w:rsidRPr="007D682B" w:rsidRDefault="003172D2" w:rsidP="0029254A">
            <w:pPr>
              <w:widowControl w:val="0"/>
              <w:spacing w:line="276" w:lineRule="auto"/>
              <w:jc w:val="center"/>
              <w:rPr>
                <w:rFonts w:ascii="Arial" w:eastAsia="Arial" w:hAnsi="Arial" w:cs="Arial"/>
                <w:bCs/>
                <w:sz w:val="28"/>
                <w:szCs w:val="28"/>
              </w:rPr>
            </w:pPr>
            <w:r w:rsidRPr="007D682B">
              <w:rPr>
                <w:bCs/>
                <w:sz w:val="28"/>
                <w:szCs w:val="28"/>
              </w:rPr>
              <w:t>Розмір</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5369A7" w14:textId="77777777" w:rsidR="003172D2" w:rsidRPr="007D682B" w:rsidRDefault="003172D2" w:rsidP="0029254A">
            <w:pPr>
              <w:widowControl w:val="0"/>
              <w:spacing w:line="276" w:lineRule="auto"/>
              <w:jc w:val="center"/>
              <w:rPr>
                <w:rFonts w:ascii="Arial" w:eastAsia="Arial" w:hAnsi="Arial" w:cs="Arial"/>
                <w:bCs/>
                <w:sz w:val="28"/>
                <w:szCs w:val="28"/>
              </w:rPr>
            </w:pPr>
            <w:r w:rsidRPr="007D682B">
              <w:rPr>
                <w:bCs/>
                <w:sz w:val="28"/>
                <w:szCs w:val="28"/>
              </w:rPr>
              <w:t>Ключ</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08F758" w14:textId="77777777" w:rsidR="003172D2" w:rsidRPr="007D682B" w:rsidRDefault="003172D2" w:rsidP="0029254A">
            <w:pPr>
              <w:widowControl w:val="0"/>
              <w:spacing w:line="276" w:lineRule="auto"/>
              <w:jc w:val="center"/>
              <w:rPr>
                <w:rFonts w:ascii="Arial" w:eastAsia="Arial" w:hAnsi="Arial" w:cs="Arial"/>
                <w:bCs/>
                <w:sz w:val="28"/>
                <w:szCs w:val="28"/>
              </w:rPr>
            </w:pPr>
            <w:r w:rsidRPr="007D682B">
              <w:rPr>
                <w:bCs/>
                <w:sz w:val="28"/>
                <w:szCs w:val="28"/>
              </w:rPr>
              <w:t>Опис</w:t>
            </w:r>
          </w:p>
        </w:tc>
      </w:tr>
      <w:tr w:rsidR="003172D2" w14:paraId="33D80EC0"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EFCACB0" w14:textId="77777777" w:rsidR="003172D2" w:rsidRPr="007D682B" w:rsidRDefault="003172D2" w:rsidP="0029254A">
            <w:pPr>
              <w:widowControl w:val="0"/>
              <w:spacing w:line="276" w:lineRule="auto"/>
              <w:jc w:val="center"/>
              <w:rPr>
                <w:bCs/>
                <w:sz w:val="28"/>
                <w:szCs w:val="28"/>
              </w:rPr>
            </w:pPr>
            <w:r>
              <w:rPr>
                <w:sz w:val="28"/>
                <w:szCs w:val="28"/>
                <w:lang w:val="en-US"/>
              </w:rPr>
              <w:t>id</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7990C3" w14:textId="77777777" w:rsidR="003172D2" w:rsidRPr="007D682B" w:rsidRDefault="003172D2" w:rsidP="0029254A">
            <w:pPr>
              <w:widowControl w:val="0"/>
              <w:spacing w:line="276" w:lineRule="auto"/>
              <w:jc w:val="center"/>
              <w:rPr>
                <w:bCs/>
                <w:sz w:val="28"/>
                <w:szCs w:val="28"/>
              </w:rPr>
            </w:pPr>
            <w:r w:rsidRPr="00AA42C3">
              <w:rPr>
                <w:bCs/>
                <w:sz w:val="28"/>
                <w:szCs w:val="28"/>
                <w:lang w:val="en-US"/>
              </w:rPr>
              <w:t>integer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B364D9" w14:textId="77777777" w:rsidR="003172D2" w:rsidRPr="007D682B" w:rsidRDefault="003172D2" w:rsidP="0029254A">
            <w:pPr>
              <w:widowControl w:val="0"/>
              <w:spacing w:line="276" w:lineRule="auto"/>
              <w:jc w:val="center"/>
              <w:rPr>
                <w:bCs/>
                <w:sz w:val="28"/>
                <w:szCs w:val="28"/>
              </w:rPr>
            </w:pPr>
            <w:r>
              <w:rPr>
                <w:bCs/>
                <w:sz w:val="28"/>
                <w:szCs w:val="28"/>
                <w:lang w:val="en-US"/>
              </w:rPr>
              <w:t>-</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30DB23" w14:textId="77777777" w:rsidR="003172D2" w:rsidRPr="007D682B" w:rsidRDefault="003172D2" w:rsidP="0029254A">
            <w:pPr>
              <w:widowControl w:val="0"/>
              <w:spacing w:line="276" w:lineRule="auto"/>
              <w:jc w:val="center"/>
              <w:rPr>
                <w:bCs/>
                <w:sz w:val="28"/>
                <w:szCs w:val="28"/>
              </w:rPr>
            </w:pPr>
            <w:r>
              <w:rPr>
                <w:bCs/>
                <w:sz w:val="28"/>
                <w:szCs w:val="28"/>
                <w:lang w:val="en-US"/>
              </w:rPr>
              <w:t>PK</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0E537C66" w14:textId="77777777" w:rsidR="003172D2" w:rsidRPr="007D682B" w:rsidRDefault="003172D2" w:rsidP="0029254A">
            <w:pPr>
              <w:widowControl w:val="0"/>
              <w:spacing w:line="276" w:lineRule="auto"/>
              <w:jc w:val="center"/>
              <w:rPr>
                <w:bCs/>
                <w:sz w:val="28"/>
                <w:szCs w:val="28"/>
              </w:rPr>
            </w:pPr>
            <w:proofErr w:type="spellStart"/>
            <w:r w:rsidRPr="00C8497A">
              <w:rPr>
                <w:sz w:val="28"/>
                <w:szCs w:val="28"/>
                <w:lang w:val="en-US"/>
              </w:rPr>
              <w:t>унікальний</w:t>
            </w:r>
            <w:proofErr w:type="spellEnd"/>
            <w:r w:rsidRPr="00C8497A">
              <w:rPr>
                <w:sz w:val="28"/>
                <w:szCs w:val="28"/>
                <w:lang w:val="en-US"/>
              </w:rPr>
              <w:t xml:space="preserve"> </w:t>
            </w:r>
            <w:proofErr w:type="spellStart"/>
            <w:r w:rsidRPr="00C8497A">
              <w:rPr>
                <w:sz w:val="28"/>
                <w:szCs w:val="28"/>
                <w:lang w:val="en-US"/>
              </w:rPr>
              <w:t>ідентифікатор</w:t>
            </w:r>
            <w:proofErr w:type="spellEnd"/>
            <w:r>
              <w:rPr>
                <w:sz w:val="28"/>
                <w:szCs w:val="28"/>
              </w:rPr>
              <w:t xml:space="preserve"> протоколу у базі даних</w:t>
            </w:r>
          </w:p>
        </w:tc>
      </w:tr>
      <w:tr w:rsidR="003172D2" w14:paraId="1D2CBEC3"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A02D8C" w14:textId="3318270A" w:rsidR="003172D2" w:rsidRDefault="003172D2" w:rsidP="003172D2">
            <w:pPr>
              <w:widowControl w:val="0"/>
              <w:spacing w:line="276" w:lineRule="auto"/>
              <w:jc w:val="center"/>
              <w:rPr>
                <w:sz w:val="28"/>
                <w:szCs w:val="28"/>
                <w:lang w:val="en-US"/>
              </w:rPr>
            </w:pPr>
            <w:proofErr w:type="spellStart"/>
            <w:r w:rsidRPr="006B7EB1">
              <w:rPr>
                <w:sz w:val="28"/>
                <w:szCs w:val="28"/>
              </w:rPr>
              <w:t>region_name</w:t>
            </w:r>
            <w:proofErr w:type="spellEnd"/>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0023BC" w14:textId="1AECE40F" w:rsidR="003172D2" w:rsidRPr="003172D2" w:rsidRDefault="003172D2" w:rsidP="003172D2">
            <w:pPr>
              <w:widowControl w:val="0"/>
              <w:spacing w:line="276" w:lineRule="auto"/>
              <w:jc w:val="center"/>
              <w:rPr>
                <w:bCs/>
                <w:sz w:val="28"/>
                <w:szCs w:val="28"/>
                <w:lang w:val="en-US"/>
              </w:rPr>
            </w:pPr>
            <w:r>
              <w:rPr>
                <w:bCs/>
                <w:sz w:val="28"/>
                <w:szCs w:val="28"/>
                <w:lang w:val="en-US"/>
              </w:rPr>
              <w:t>varchar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67AEE6" w14:textId="78BD076B" w:rsidR="003172D2" w:rsidRDefault="003172D2" w:rsidP="003172D2">
            <w:pPr>
              <w:widowControl w:val="0"/>
              <w:spacing w:line="276" w:lineRule="auto"/>
              <w:jc w:val="center"/>
              <w:rPr>
                <w:bCs/>
                <w:sz w:val="28"/>
                <w:szCs w:val="28"/>
                <w:lang w:val="en-US"/>
              </w:rPr>
            </w:pPr>
            <w:r>
              <w:rPr>
                <w:bCs/>
                <w:sz w:val="28"/>
                <w:szCs w:val="28"/>
                <w:lang w:val="en-US"/>
              </w:rPr>
              <w:t>100</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AD91F6" w14:textId="06D29C18"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5C54D21" w14:textId="41903684" w:rsidR="003172D2" w:rsidRPr="00C8497A" w:rsidRDefault="003172D2" w:rsidP="003172D2">
            <w:pPr>
              <w:widowControl w:val="0"/>
              <w:spacing w:line="276" w:lineRule="auto"/>
              <w:jc w:val="center"/>
              <w:rPr>
                <w:sz w:val="28"/>
                <w:szCs w:val="28"/>
                <w:lang w:val="en-US"/>
              </w:rPr>
            </w:pPr>
            <w:r>
              <w:rPr>
                <w:sz w:val="28"/>
                <w:szCs w:val="28"/>
              </w:rPr>
              <w:t>назва області</w:t>
            </w:r>
          </w:p>
        </w:tc>
      </w:tr>
      <w:tr w:rsidR="003172D2" w14:paraId="7A4D9B58"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5B1BFE7" w14:textId="409E7736" w:rsidR="003172D2" w:rsidRDefault="003172D2" w:rsidP="003172D2">
            <w:pPr>
              <w:widowControl w:val="0"/>
              <w:spacing w:line="276" w:lineRule="auto"/>
              <w:jc w:val="center"/>
              <w:rPr>
                <w:sz w:val="28"/>
                <w:szCs w:val="28"/>
                <w:lang w:val="en-US"/>
              </w:rPr>
            </w:pPr>
            <w:r w:rsidRPr="006B7EB1">
              <w:rPr>
                <w:sz w:val="28"/>
                <w:szCs w:val="28"/>
              </w:rPr>
              <w:t>code_2004</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1BD451" w14:textId="4F1EF70B" w:rsidR="003172D2" w:rsidRPr="00AA42C3" w:rsidRDefault="003172D2" w:rsidP="003172D2">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ACE145" w14:textId="71F85296" w:rsidR="003172D2" w:rsidRDefault="003172D2" w:rsidP="003172D2">
            <w:pPr>
              <w:widowControl w:val="0"/>
              <w:spacing w:line="276" w:lineRule="auto"/>
              <w:jc w:val="center"/>
              <w:rPr>
                <w:bCs/>
                <w:sz w:val="28"/>
                <w:szCs w:val="28"/>
                <w:lang w:val="en-US"/>
              </w:rPr>
            </w:pPr>
            <w:r>
              <w:rPr>
                <w:bCs/>
                <w:sz w:val="28"/>
                <w:szCs w:val="28"/>
                <w:lang w:val="en-US"/>
              </w:rPr>
              <w:t>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4AF699" w14:textId="58BB00E3"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E31FF3" w14:textId="54883441" w:rsidR="003172D2" w:rsidRPr="00C8497A" w:rsidRDefault="003172D2" w:rsidP="003172D2">
            <w:pPr>
              <w:widowControl w:val="0"/>
              <w:spacing w:line="276" w:lineRule="auto"/>
              <w:jc w:val="center"/>
              <w:rPr>
                <w:sz w:val="28"/>
                <w:szCs w:val="28"/>
                <w:lang w:val="en-US"/>
              </w:rPr>
            </w:pPr>
            <w:r>
              <w:rPr>
                <w:sz w:val="28"/>
                <w:szCs w:val="28"/>
              </w:rPr>
              <w:t>код регіону реєстрації ТЗ у 2004</w:t>
            </w:r>
          </w:p>
        </w:tc>
      </w:tr>
      <w:tr w:rsidR="003172D2" w14:paraId="6DCFF859"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5A643E2" w14:textId="1A501E86" w:rsidR="003172D2" w:rsidRDefault="003172D2" w:rsidP="003172D2">
            <w:pPr>
              <w:widowControl w:val="0"/>
              <w:spacing w:line="276" w:lineRule="auto"/>
              <w:jc w:val="center"/>
              <w:rPr>
                <w:sz w:val="28"/>
                <w:szCs w:val="28"/>
                <w:lang w:val="en-US"/>
              </w:rPr>
            </w:pPr>
            <w:r w:rsidRPr="006B7EB1">
              <w:rPr>
                <w:sz w:val="28"/>
                <w:szCs w:val="28"/>
              </w:rPr>
              <w:t>code_2013</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86E61B" w14:textId="72A8A6DF" w:rsidR="003172D2" w:rsidRPr="00AA42C3" w:rsidRDefault="003172D2" w:rsidP="003172D2">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366BB5" w14:textId="4B169B8B" w:rsidR="003172D2" w:rsidRDefault="003172D2" w:rsidP="003172D2">
            <w:pPr>
              <w:widowControl w:val="0"/>
              <w:spacing w:line="276" w:lineRule="auto"/>
              <w:jc w:val="center"/>
              <w:rPr>
                <w:bCs/>
                <w:sz w:val="28"/>
                <w:szCs w:val="28"/>
                <w:lang w:val="en-US"/>
              </w:rPr>
            </w:pPr>
            <w:r>
              <w:rPr>
                <w:bCs/>
                <w:sz w:val="28"/>
                <w:szCs w:val="28"/>
                <w:lang w:val="en-US"/>
              </w:rPr>
              <w:t>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CEC6B0" w14:textId="191DD8D6"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21A90FCD" w14:textId="08497456" w:rsidR="003172D2" w:rsidRPr="00C8497A" w:rsidRDefault="003172D2" w:rsidP="003172D2">
            <w:pPr>
              <w:widowControl w:val="0"/>
              <w:spacing w:line="276" w:lineRule="auto"/>
              <w:jc w:val="center"/>
              <w:rPr>
                <w:sz w:val="28"/>
                <w:szCs w:val="28"/>
                <w:lang w:val="en-US"/>
              </w:rPr>
            </w:pPr>
            <w:r>
              <w:rPr>
                <w:sz w:val="28"/>
                <w:szCs w:val="28"/>
              </w:rPr>
              <w:t>код регіону реєстрації ТЗ у 2013</w:t>
            </w:r>
          </w:p>
        </w:tc>
      </w:tr>
      <w:tr w:rsidR="003172D2" w14:paraId="425C2080" w14:textId="77777777" w:rsidTr="0029254A">
        <w:trPr>
          <w:trHeight w:val="392"/>
        </w:trPr>
        <w:tc>
          <w:tcPr>
            <w:tcW w:w="184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59F89B5" w14:textId="0EAFAE3C" w:rsidR="003172D2" w:rsidRDefault="003172D2" w:rsidP="003172D2">
            <w:pPr>
              <w:widowControl w:val="0"/>
              <w:spacing w:line="276" w:lineRule="auto"/>
              <w:jc w:val="center"/>
              <w:rPr>
                <w:sz w:val="28"/>
                <w:szCs w:val="28"/>
                <w:lang w:val="en-US"/>
              </w:rPr>
            </w:pPr>
            <w:r w:rsidRPr="006B7EB1">
              <w:rPr>
                <w:sz w:val="28"/>
                <w:szCs w:val="28"/>
              </w:rPr>
              <w:t>code_2021</w:t>
            </w:r>
          </w:p>
        </w:tc>
        <w:tc>
          <w:tcPr>
            <w:tcW w:w="198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72B42E" w14:textId="70B5D9D8" w:rsidR="003172D2" w:rsidRPr="00AA42C3" w:rsidRDefault="003172D2" w:rsidP="003172D2">
            <w:pPr>
              <w:widowControl w:val="0"/>
              <w:spacing w:line="276" w:lineRule="auto"/>
              <w:jc w:val="center"/>
              <w:rPr>
                <w:bCs/>
                <w:sz w:val="28"/>
                <w:szCs w:val="28"/>
                <w:lang w:val="en-US"/>
              </w:rPr>
            </w:pPr>
            <w:r>
              <w:rPr>
                <w:bCs/>
                <w:sz w:val="28"/>
                <w:szCs w:val="28"/>
                <w:lang w:val="en-US"/>
              </w:rPr>
              <w:t>char</w:t>
            </w:r>
          </w:p>
        </w:tc>
        <w:tc>
          <w:tcPr>
            <w:tcW w:w="1134"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7710DF" w14:textId="0B7335EC" w:rsidR="003172D2" w:rsidRDefault="003172D2" w:rsidP="003172D2">
            <w:pPr>
              <w:widowControl w:val="0"/>
              <w:spacing w:line="276" w:lineRule="auto"/>
              <w:jc w:val="center"/>
              <w:rPr>
                <w:bCs/>
                <w:sz w:val="28"/>
                <w:szCs w:val="28"/>
                <w:lang w:val="en-US"/>
              </w:rPr>
            </w:pPr>
            <w:r>
              <w:rPr>
                <w:bCs/>
                <w:sz w:val="28"/>
                <w:szCs w:val="28"/>
                <w:lang w:val="en-US"/>
              </w:rPr>
              <w:t>2</w:t>
            </w:r>
          </w:p>
        </w:tc>
        <w:tc>
          <w:tcPr>
            <w:tcW w:w="851"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CEEB6A" w14:textId="29145173" w:rsidR="003172D2" w:rsidRDefault="003172D2" w:rsidP="003172D2">
            <w:pPr>
              <w:widowControl w:val="0"/>
              <w:spacing w:line="276" w:lineRule="auto"/>
              <w:jc w:val="center"/>
              <w:rPr>
                <w:bCs/>
                <w:sz w:val="28"/>
                <w:szCs w:val="28"/>
                <w:lang w:val="en-US"/>
              </w:rPr>
            </w:pPr>
            <w:r>
              <w:rPr>
                <w:bCs/>
                <w:sz w:val="28"/>
                <w:szCs w:val="28"/>
                <w:lang w:val="en-US"/>
              </w:rPr>
              <w:t>-</w:t>
            </w:r>
          </w:p>
        </w:tc>
        <w:tc>
          <w:tcPr>
            <w:tcW w:w="28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tcPr>
          <w:p w14:paraId="4E2A2862" w14:textId="0500CF1A" w:rsidR="003172D2" w:rsidRPr="00C8497A" w:rsidRDefault="003172D2" w:rsidP="003172D2">
            <w:pPr>
              <w:widowControl w:val="0"/>
              <w:spacing w:line="276" w:lineRule="auto"/>
              <w:jc w:val="center"/>
              <w:rPr>
                <w:sz w:val="28"/>
                <w:szCs w:val="28"/>
                <w:lang w:val="en-US"/>
              </w:rPr>
            </w:pPr>
            <w:r>
              <w:rPr>
                <w:sz w:val="28"/>
                <w:szCs w:val="28"/>
              </w:rPr>
              <w:t>код регіону реєстрації ТЗ у 2021</w:t>
            </w:r>
          </w:p>
        </w:tc>
      </w:tr>
    </w:tbl>
    <w:p w14:paraId="43E81D87" w14:textId="7C80691F" w:rsidR="003172D2" w:rsidRDefault="003172D2" w:rsidP="003172D2">
      <w:pPr>
        <w:spacing w:line="360" w:lineRule="auto"/>
        <w:ind w:firstLine="708"/>
        <w:jc w:val="both"/>
        <w:rPr>
          <w:sz w:val="28"/>
          <w:szCs w:val="28"/>
        </w:rPr>
      </w:pPr>
    </w:p>
    <w:p w14:paraId="369052FC" w14:textId="3266F1A4" w:rsidR="001228EA" w:rsidRDefault="001228EA" w:rsidP="001228EA">
      <w:pPr>
        <w:spacing w:line="360" w:lineRule="auto"/>
        <w:ind w:firstLine="708"/>
        <w:jc w:val="both"/>
        <w:rPr>
          <w:sz w:val="28"/>
          <w:szCs w:val="28"/>
        </w:rPr>
      </w:pPr>
      <w:r w:rsidRPr="001228EA">
        <w:rPr>
          <w:sz w:val="28"/>
          <w:szCs w:val="28"/>
        </w:rPr>
        <w:t>На основі табличних описів було розроблено реляційну схему (рис. 4.1), яка відповідає вимогам третьої нормальної форми. Цього вдалося досягти шляхом декомпозиції таблиць, усунення надлишкових даних, забезпечення транзитивної незалежності атрибутів від первинного ключа, а також повної функціональної залежності всіх атрибутів від первинного ключа.</w:t>
      </w:r>
    </w:p>
    <w:p w14:paraId="46770BA9" w14:textId="77777777" w:rsidR="001228EA" w:rsidRPr="001228EA" w:rsidRDefault="001228EA" w:rsidP="001228EA">
      <w:pPr>
        <w:spacing w:line="360" w:lineRule="auto"/>
        <w:ind w:firstLine="708"/>
        <w:jc w:val="both"/>
        <w:rPr>
          <w:sz w:val="28"/>
          <w:szCs w:val="28"/>
        </w:rPr>
      </w:pPr>
    </w:p>
    <w:p w14:paraId="22560DEA" w14:textId="6227F04B" w:rsidR="008F106F" w:rsidRDefault="00B079CE">
      <w:pPr>
        <w:spacing w:line="360" w:lineRule="auto"/>
        <w:ind w:firstLine="708"/>
        <w:jc w:val="both"/>
        <w:rPr>
          <w:sz w:val="28"/>
          <w:szCs w:val="28"/>
        </w:rPr>
      </w:pPr>
      <w:r>
        <w:br w:type="page"/>
      </w:r>
    </w:p>
    <w:p w14:paraId="3BE3E5FA" w14:textId="4A19AEAD" w:rsidR="008F106F" w:rsidRDefault="007159D1" w:rsidP="00610B9D">
      <w:pPr>
        <w:spacing w:line="360" w:lineRule="auto"/>
        <w:ind w:left="709"/>
        <w:jc w:val="center"/>
        <w:rPr>
          <w:sz w:val="28"/>
          <w:szCs w:val="28"/>
        </w:rPr>
      </w:pPr>
      <w:r>
        <w:rPr>
          <w:noProof/>
          <w:sz w:val="28"/>
          <w:szCs w:val="28"/>
        </w:rPr>
        <w:lastRenderedPageBreak/>
        <w:drawing>
          <wp:inline distT="0" distB="0" distL="0" distR="0" wp14:anchorId="564F0D9F" wp14:editId="765EA8B6">
            <wp:extent cx="5496492" cy="3559941"/>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4349" cy="3636274"/>
                    </a:xfrm>
                    <a:prstGeom prst="rect">
                      <a:avLst/>
                    </a:prstGeom>
                  </pic:spPr>
                </pic:pic>
              </a:graphicData>
            </a:graphic>
          </wp:inline>
        </w:drawing>
      </w:r>
    </w:p>
    <w:p w14:paraId="30FA85DB" w14:textId="22991163" w:rsidR="008F106F" w:rsidRDefault="00B079CE" w:rsidP="00610B9D">
      <w:pPr>
        <w:spacing w:line="360" w:lineRule="auto"/>
        <w:ind w:left="709" w:right="-1"/>
        <w:jc w:val="center"/>
        <w:rPr>
          <w:sz w:val="28"/>
          <w:szCs w:val="28"/>
          <w:lang w:val="en-US"/>
        </w:rPr>
      </w:pPr>
      <w:r>
        <w:rPr>
          <w:sz w:val="28"/>
          <w:szCs w:val="28"/>
        </w:rPr>
        <w:t>Рис</w:t>
      </w:r>
      <w:r w:rsidR="00610B9D">
        <w:rPr>
          <w:sz w:val="28"/>
          <w:szCs w:val="28"/>
        </w:rPr>
        <w:t>унок</w:t>
      </w:r>
      <w:r>
        <w:rPr>
          <w:sz w:val="28"/>
          <w:szCs w:val="28"/>
        </w:rPr>
        <w:t xml:space="preserve"> 4.1 – Реляційна схема бази даних реалізована засобами </w:t>
      </w:r>
      <w:r w:rsidR="007159D1">
        <w:rPr>
          <w:sz w:val="28"/>
          <w:szCs w:val="28"/>
          <w:lang w:val="en-US"/>
        </w:rPr>
        <w:t>Postgres</w:t>
      </w:r>
      <w:r>
        <w:rPr>
          <w:sz w:val="28"/>
          <w:szCs w:val="28"/>
        </w:rPr>
        <w:t xml:space="preserve">SQL, </w:t>
      </w:r>
      <w:proofErr w:type="spellStart"/>
      <w:r w:rsidR="00C00EEF">
        <w:rPr>
          <w:sz w:val="28"/>
          <w:szCs w:val="28"/>
        </w:rPr>
        <w:t>згенерована</w:t>
      </w:r>
      <w:proofErr w:type="spellEnd"/>
      <w:r w:rsidR="00C00EEF">
        <w:rPr>
          <w:sz w:val="28"/>
          <w:szCs w:val="28"/>
        </w:rPr>
        <w:t xml:space="preserve"> </w:t>
      </w:r>
      <w:r>
        <w:rPr>
          <w:sz w:val="28"/>
          <w:szCs w:val="28"/>
        </w:rPr>
        <w:t xml:space="preserve">використовуючи програмне забезпечення </w:t>
      </w:r>
      <w:proofErr w:type="spellStart"/>
      <w:r w:rsidR="007159D1">
        <w:rPr>
          <w:sz w:val="28"/>
          <w:szCs w:val="28"/>
          <w:lang w:val="en-US"/>
        </w:rPr>
        <w:t>DataGrip</w:t>
      </w:r>
      <w:proofErr w:type="spellEnd"/>
      <w:r w:rsidR="007159D1">
        <w:rPr>
          <w:sz w:val="28"/>
          <w:szCs w:val="28"/>
          <w:lang w:val="en-US"/>
        </w:rPr>
        <w:t>[7]</w:t>
      </w:r>
    </w:p>
    <w:p w14:paraId="6A86D696" w14:textId="769A5856" w:rsidR="007159D1" w:rsidRDefault="007159D1">
      <w:pPr>
        <w:spacing w:line="360" w:lineRule="auto"/>
        <w:jc w:val="center"/>
        <w:rPr>
          <w:sz w:val="28"/>
          <w:szCs w:val="28"/>
          <w:lang w:val="en-US"/>
        </w:rPr>
      </w:pPr>
    </w:p>
    <w:p w14:paraId="1A3BE078" w14:textId="314A00AF" w:rsidR="007159D1" w:rsidRDefault="00610B9D" w:rsidP="00DC3812">
      <w:pPr>
        <w:spacing w:line="360" w:lineRule="auto"/>
        <w:ind w:firstLine="709"/>
        <w:outlineLvl w:val="1"/>
        <w:rPr>
          <w:sz w:val="28"/>
          <w:szCs w:val="28"/>
        </w:rPr>
        <w:pPrChange w:id="526" w:author="Соколов Олександр" w:date="2024-12-22T22:07:00Z">
          <w:pPr>
            <w:spacing w:line="360" w:lineRule="auto"/>
            <w:ind w:firstLine="709"/>
          </w:pPr>
        </w:pPrChange>
      </w:pPr>
      <w:bookmarkStart w:id="527" w:name="_Toc185798450"/>
      <w:r>
        <w:rPr>
          <w:sz w:val="28"/>
          <w:szCs w:val="28"/>
        </w:rPr>
        <w:t>4.</w:t>
      </w:r>
      <w:r w:rsidR="00C00EEF">
        <w:rPr>
          <w:sz w:val="28"/>
          <w:szCs w:val="28"/>
        </w:rPr>
        <w:t>4</w:t>
      </w:r>
      <w:r>
        <w:rPr>
          <w:sz w:val="28"/>
          <w:szCs w:val="28"/>
        </w:rPr>
        <w:t xml:space="preserve"> Висновки</w:t>
      </w:r>
      <w:bookmarkEnd w:id="527"/>
    </w:p>
    <w:p w14:paraId="512490CB" w14:textId="77777777" w:rsidR="00610B9D" w:rsidRPr="00610B9D" w:rsidRDefault="00610B9D" w:rsidP="00610B9D">
      <w:pPr>
        <w:spacing w:line="360" w:lineRule="auto"/>
        <w:ind w:firstLine="709"/>
        <w:jc w:val="both"/>
        <w:rPr>
          <w:sz w:val="28"/>
          <w:szCs w:val="28"/>
        </w:rPr>
      </w:pPr>
      <w:r w:rsidRPr="00610B9D">
        <w:rPr>
          <w:sz w:val="28"/>
          <w:szCs w:val="28"/>
        </w:rPr>
        <w:t>У розділі було здійснено перехід від логічної моделі бази даних до її реалізації в обраній системі управління базами даних PostgreSQL. Розроблено реляційну схему, яка відповідає вимогам третьої нормальної форми, що забезпечує мінімізацію надлишковості даних, підтримку цілісності та логічної структури.</w:t>
      </w:r>
    </w:p>
    <w:p w14:paraId="02D3A639" w14:textId="77777777" w:rsidR="00610B9D" w:rsidRPr="00610B9D" w:rsidRDefault="00610B9D" w:rsidP="00610B9D">
      <w:pPr>
        <w:spacing w:line="360" w:lineRule="auto"/>
        <w:ind w:firstLine="709"/>
        <w:jc w:val="both"/>
        <w:rPr>
          <w:sz w:val="28"/>
          <w:szCs w:val="28"/>
        </w:rPr>
      </w:pPr>
      <w:r w:rsidRPr="00610B9D">
        <w:rPr>
          <w:sz w:val="28"/>
          <w:szCs w:val="28"/>
        </w:rPr>
        <w:t>Обґрунтовано вибір СУБД PostgreSQL як платформи для реалізації бази даних, враховуючи її функціональні можливості, продуктивність, масштабованість і підтримку складних запитів. Визначено основні структурні елементи схеми, що відповідають сутностям предметного середовища, та реалізовано всі необхідні зв'язки між ними.</w:t>
      </w:r>
    </w:p>
    <w:p w14:paraId="2C4ACA4A" w14:textId="4C3F34C0" w:rsidR="00C00EEF" w:rsidRDefault="00610B9D" w:rsidP="00C00EEF">
      <w:pPr>
        <w:spacing w:line="360" w:lineRule="auto"/>
        <w:ind w:firstLine="709"/>
        <w:jc w:val="both"/>
        <w:rPr>
          <w:sz w:val="28"/>
          <w:szCs w:val="28"/>
        </w:rPr>
      </w:pPr>
      <w:r w:rsidRPr="00610B9D">
        <w:rPr>
          <w:sz w:val="28"/>
          <w:szCs w:val="28"/>
        </w:rPr>
        <w:t>Ця реалізація створює надійну основу для подальшого використання бази даних у практичних задачах, забезпечуючи її ефективну роботу, багатокористувальницький доступ і зручність експлуатації.</w:t>
      </w:r>
      <w:bookmarkStart w:id="528" w:name="_heading=h.26in1rg" w:colFirst="0" w:colLast="0"/>
      <w:bookmarkEnd w:id="528"/>
      <w:r w:rsidR="00C00EEF">
        <w:rPr>
          <w:sz w:val="28"/>
          <w:szCs w:val="28"/>
        </w:rPr>
        <w:br w:type="page"/>
      </w:r>
    </w:p>
    <w:p w14:paraId="65BC4971" w14:textId="7B169478" w:rsidR="008F106F" w:rsidRDefault="00B079CE" w:rsidP="00DC3812">
      <w:pPr>
        <w:spacing w:line="360" w:lineRule="auto"/>
        <w:ind w:firstLine="709"/>
        <w:jc w:val="center"/>
        <w:outlineLvl w:val="0"/>
        <w:rPr>
          <w:b/>
          <w:smallCaps/>
          <w:sz w:val="28"/>
          <w:szCs w:val="28"/>
        </w:rPr>
        <w:pPrChange w:id="529" w:author="Соколов Олександр" w:date="2024-12-22T22:07:00Z">
          <w:pPr>
            <w:spacing w:line="360" w:lineRule="auto"/>
            <w:ind w:firstLine="709"/>
            <w:jc w:val="center"/>
          </w:pPr>
        </w:pPrChange>
      </w:pPr>
      <w:bookmarkStart w:id="530" w:name="_Toc185798451"/>
      <w:r>
        <w:rPr>
          <w:b/>
          <w:smallCaps/>
          <w:sz w:val="28"/>
          <w:szCs w:val="28"/>
        </w:rPr>
        <w:lastRenderedPageBreak/>
        <w:t>5</w:t>
      </w:r>
      <w:r>
        <w:rPr>
          <w:b/>
          <w:smallCaps/>
          <w:sz w:val="28"/>
          <w:szCs w:val="28"/>
        </w:rPr>
        <w:tab/>
        <w:t>РЕАЛІЗАЦІЯ БАЗИ ДАНИХ</w:t>
      </w:r>
      <w:bookmarkEnd w:id="530"/>
    </w:p>
    <w:p w14:paraId="035A5743" w14:textId="7F48101A" w:rsidR="008F106F" w:rsidRDefault="00B079CE" w:rsidP="00DC3812">
      <w:pPr>
        <w:pBdr>
          <w:top w:val="nil"/>
          <w:left w:val="nil"/>
          <w:bottom w:val="nil"/>
          <w:right w:val="nil"/>
          <w:between w:val="nil"/>
        </w:pBdr>
        <w:spacing w:line="360" w:lineRule="auto"/>
        <w:ind w:firstLine="709"/>
        <w:jc w:val="both"/>
        <w:outlineLvl w:val="1"/>
        <w:rPr>
          <w:color w:val="000000"/>
          <w:sz w:val="28"/>
          <w:szCs w:val="28"/>
        </w:rPr>
        <w:pPrChange w:id="531" w:author="Соколов Олександр" w:date="2024-12-22T22:07:00Z">
          <w:pPr>
            <w:pBdr>
              <w:top w:val="nil"/>
              <w:left w:val="nil"/>
              <w:bottom w:val="nil"/>
              <w:right w:val="nil"/>
              <w:between w:val="nil"/>
            </w:pBdr>
            <w:spacing w:line="360" w:lineRule="auto"/>
            <w:ind w:firstLine="709"/>
            <w:jc w:val="both"/>
          </w:pPr>
        </w:pPrChange>
      </w:pPr>
      <w:bookmarkStart w:id="532" w:name="_heading=h.lnxbz9" w:colFirst="0" w:colLast="0"/>
      <w:bookmarkStart w:id="533" w:name="_Toc185798452"/>
      <w:bookmarkEnd w:id="532"/>
      <w:r>
        <w:rPr>
          <w:color w:val="000000"/>
          <w:sz w:val="28"/>
          <w:szCs w:val="28"/>
        </w:rPr>
        <w:t>5.1 Створення бази даних</w:t>
      </w:r>
      <w:bookmarkEnd w:id="533"/>
    </w:p>
    <w:p w14:paraId="0A9EC323" w14:textId="00326019" w:rsidR="00C00EEF" w:rsidRDefault="00C00EEF">
      <w:pPr>
        <w:pBdr>
          <w:top w:val="nil"/>
          <w:left w:val="nil"/>
          <w:bottom w:val="nil"/>
          <w:right w:val="nil"/>
          <w:between w:val="nil"/>
        </w:pBdr>
        <w:spacing w:line="360" w:lineRule="auto"/>
        <w:ind w:firstLine="709"/>
        <w:jc w:val="both"/>
        <w:rPr>
          <w:color w:val="000000"/>
          <w:sz w:val="28"/>
          <w:szCs w:val="28"/>
          <w:lang w:val="en-US"/>
        </w:rPr>
      </w:pPr>
      <w:r>
        <w:rPr>
          <w:color w:val="000000"/>
          <w:sz w:val="28"/>
          <w:szCs w:val="28"/>
        </w:rPr>
        <w:t>Проаналізувавши предметне середовище</w:t>
      </w:r>
      <w:r w:rsidR="002A61B4">
        <w:rPr>
          <w:color w:val="000000"/>
          <w:sz w:val="28"/>
          <w:szCs w:val="28"/>
        </w:rPr>
        <w:t xml:space="preserve">, </w:t>
      </w:r>
      <w:r>
        <w:rPr>
          <w:color w:val="000000"/>
          <w:sz w:val="28"/>
          <w:szCs w:val="28"/>
        </w:rPr>
        <w:t>виділивши сутності системи та структуру таблиць, маємо</w:t>
      </w:r>
      <w:r w:rsidR="002A61B4">
        <w:rPr>
          <w:color w:val="000000"/>
          <w:sz w:val="28"/>
          <w:szCs w:val="28"/>
        </w:rPr>
        <w:t xml:space="preserve"> сформований </w:t>
      </w:r>
      <w:r w:rsidR="002A61B4">
        <w:rPr>
          <w:color w:val="000000"/>
          <w:sz w:val="28"/>
          <w:szCs w:val="28"/>
          <w:lang w:val="en-US"/>
        </w:rPr>
        <w:t xml:space="preserve">SQL </w:t>
      </w:r>
      <w:proofErr w:type="spellStart"/>
      <w:r w:rsidR="002A61B4">
        <w:rPr>
          <w:color w:val="000000"/>
          <w:sz w:val="28"/>
          <w:szCs w:val="28"/>
        </w:rPr>
        <w:t>скрипт</w:t>
      </w:r>
      <w:proofErr w:type="spellEnd"/>
      <w:r w:rsidR="002A61B4">
        <w:rPr>
          <w:color w:val="000000"/>
          <w:sz w:val="28"/>
          <w:szCs w:val="28"/>
        </w:rPr>
        <w:t xml:space="preserve"> для створення бази даних за допомогою </w:t>
      </w:r>
      <w:r w:rsidR="002A61B4">
        <w:rPr>
          <w:color w:val="000000"/>
          <w:sz w:val="28"/>
          <w:szCs w:val="28"/>
          <w:lang w:val="en-US"/>
        </w:rPr>
        <w:t>PostgreSQL:</w:t>
      </w:r>
    </w:p>
    <w:p w14:paraId="61C0FEC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SCHEMA IF NOT EXISTS public;</w:t>
      </w:r>
    </w:p>
    <w:p w14:paraId="43FB8D4F" w14:textId="77777777" w:rsidR="001966EB" w:rsidRPr="001966EB" w:rsidRDefault="001966EB" w:rsidP="001966EB">
      <w:pPr>
        <w:spacing w:line="360" w:lineRule="auto"/>
        <w:ind w:left="709"/>
        <w:rPr>
          <w:color w:val="000000"/>
          <w:sz w:val="28"/>
          <w:szCs w:val="28"/>
          <w:lang w:val="en-US"/>
        </w:rPr>
      </w:pPr>
    </w:p>
    <w:p w14:paraId="2468E83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TYPE EVIDENCE_TYPE AS ENUM ('photo', 'video');</w:t>
      </w:r>
    </w:p>
    <w:p w14:paraId="67A06721" w14:textId="77777777" w:rsidR="001966EB" w:rsidRPr="001966EB" w:rsidRDefault="001966EB" w:rsidP="001966EB">
      <w:pPr>
        <w:spacing w:line="360" w:lineRule="auto"/>
        <w:ind w:left="709"/>
        <w:rPr>
          <w:color w:val="000000"/>
          <w:sz w:val="28"/>
          <w:szCs w:val="28"/>
          <w:lang w:val="en-US"/>
        </w:rPr>
      </w:pPr>
    </w:p>
    <w:p w14:paraId="0FA15A3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TYPE CITIZEN_ON_PROTOCOL_ROLE AS ENUM ('victim', 'witness');</w:t>
      </w:r>
    </w:p>
    <w:p w14:paraId="3C0DF7A5" w14:textId="77777777" w:rsidR="001966EB" w:rsidRPr="001966EB" w:rsidRDefault="001966EB" w:rsidP="001966EB">
      <w:pPr>
        <w:spacing w:line="360" w:lineRule="auto"/>
        <w:ind w:left="709"/>
        <w:rPr>
          <w:color w:val="000000"/>
          <w:sz w:val="28"/>
          <w:szCs w:val="28"/>
          <w:lang w:val="en-US"/>
        </w:rPr>
      </w:pPr>
    </w:p>
    <w:p w14:paraId="7EE259B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TYPE POLICE_OFFICER_RANK AS ENUM (</w:t>
      </w:r>
    </w:p>
    <w:p w14:paraId="4C98CD7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junior_sergeant</w:t>
      </w:r>
      <w:proofErr w:type="spellEnd"/>
      <w:r w:rsidRPr="001966EB">
        <w:rPr>
          <w:color w:val="000000"/>
          <w:sz w:val="28"/>
          <w:szCs w:val="28"/>
          <w:lang w:val="en-US"/>
        </w:rPr>
        <w:t>',</w:t>
      </w:r>
    </w:p>
    <w:p w14:paraId="1D0E73F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'sergeant',</w:t>
      </w:r>
    </w:p>
    <w:p w14:paraId="4E82C31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senior_sergeant</w:t>
      </w:r>
      <w:proofErr w:type="spellEnd"/>
      <w:r w:rsidRPr="001966EB">
        <w:rPr>
          <w:color w:val="000000"/>
          <w:sz w:val="28"/>
          <w:szCs w:val="28"/>
          <w:lang w:val="en-US"/>
        </w:rPr>
        <w:t>',</w:t>
      </w:r>
    </w:p>
    <w:p w14:paraId="0983EBD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junior_lieutenant</w:t>
      </w:r>
      <w:proofErr w:type="spellEnd"/>
      <w:r w:rsidRPr="001966EB">
        <w:rPr>
          <w:color w:val="000000"/>
          <w:sz w:val="28"/>
          <w:szCs w:val="28"/>
          <w:lang w:val="en-US"/>
        </w:rPr>
        <w:t>',</w:t>
      </w:r>
    </w:p>
    <w:p w14:paraId="24FBEC8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'lieutenant',</w:t>
      </w:r>
    </w:p>
    <w:p w14:paraId="6FACD05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senior_lieutenant</w:t>
      </w:r>
      <w:proofErr w:type="spellEnd"/>
      <w:r w:rsidRPr="001966EB">
        <w:rPr>
          <w:color w:val="000000"/>
          <w:sz w:val="28"/>
          <w:szCs w:val="28"/>
          <w:lang w:val="en-US"/>
        </w:rPr>
        <w:t>',</w:t>
      </w:r>
    </w:p>
    <w:p w14:paraId="53C0FA9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'captain',</w:t>
      </w:r>
    </w:p>
    <w:p w14:paraId="2D5A1ED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'major',</w:t>
      </w:r>
    </w:p>
    <w:p w14:paraId="755DE97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lieutenant_colonel</w:t>
      </w:r>
      <w:proofErr w:type="spellEnd"/>
      <w:r w:rsidRPr="001966EB">
        <w:rPr>
          <w:color w:val="000000"/>
          <w:sz w:val="28"/>
          <w:szCs w:val="28"/>
          <w:lang w:val="en-US"/>
        </w:rPr>
        <w:t>',</w:t>
      </w:r>
    </w:p>
    <w:p w14:paraId="2ED3098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'colonel'</w:t>
      </w:r>
    </w:p>
    <w:p w14:paraId="71220F0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42A88C10" w14:textId="77777777" w:rsidR="001966EB" w:rsidRPr="001966EB" w:rsidRDefault="001966EB" w:rsidP="001966EB">
      <w:pPr>
        <w:spacing w:line="360" w:lineRule="auto"/>
        <w:ind w:left="709"/>
        <w:rPr>
          <w:color w:val="000000"/>
          <w:sz w:val="28"/>
          <w:szCs w:val="28"/>
          <w:lang w:val="en-US"/>
        </w:rPr>
      </w:pPr>
    </w:p>
    <w:p w14:paraId="571224F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citizens (</w:t>
      </w:r>
    </w:p>
    <w:p w14:paraId="6E20174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602AD86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first_name</w:t>
      </w:r>
      <w:proofErr w:type="spellEnd"/>
      <w:r w:rsidRPr="001966EB">
        <w:rPr>
          <w:color w:val="000000"/>
          <w:sz w:val="28"/>
          <w:szCs w:val="28"/>
          <w:lang w:val="en-US"/>
        </w:rPr>
        <w:t xml:space="preserve"> VARCHAR(50) NOT NULL,</w:t>
      </w:r>
    </w:p>
    <w:p w14:paraId="66BE171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last_name</w:t>
      </w:r>
      <w:proofErr w:type="spellEnd"/>
      <w:r w:rsidRPr="001966EB">
        <w:rPr>
          <w:color w:val="000000"/>
          <w:sz w:val="28"/>
          <w:szCs w:val="28"/>
          <w:lang w:val="en-US"/>
        </w:rPr>
        <w:t xml:space="preserve"> VARCHAR(50) NOT NULL,</w:t>
      </w:r>
    </w:p>
    <w:p w14:paraId="258844A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patronymic VARCHAR(50),</w:t>
      </w:r>
    </w:p>
    <w:p w14:paraId="77BF04E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w:t>
      </w:r>
      <w:proofErr w:type="spellStart"/>
      <w:r w:rsidRPr="001966EB">
        <w:rPr>
          <w:color w:val="000000"/>
          <w:sz w:val="28"/>
          <w:szCs w:val="28"/>
          <w:lang w:val="en-US"/>
        </w:rPr>
        <w:t>date_of_birth</w:t>
      </w:r>
      <w:proofErr w:type="spellEnd"/>
      <w:r w:rsidRPr="001966EB">
        <w:rPr>
          <w:color w:val="000000"/>
          <w:sz w:val="28"/>
          <w:szCs w:val="28"/>
          <w:lang w:val="en-US"/>
        </w:rPr>
        <w:t xml:space="preserve"> DATE NOT NULL,</w:t>
      </w:r>
    </w:p>
    <w:p w14:paraId="762BCEE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check_date_of_birth</w:t>
      </w:r>
      <w:proofErr w:type="spellEnd"/>
      <w:r w:rsidRPr="001966EB">
        <w:rPr>
          <w:color w:val="000000"/>
          <w:sz w:val="28"/>
          <w:szCs w:val="28"/>
          <w:lang w:val="en-US"/>
        </w:rPr>
        <w:t xml:space="preserve"> CHECK (</w:t>
      </w:r>
    </w:p>
    <w:p w14:paraId="09AD951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date_of_birth</w:t>
      </w:r>
      <w:proofErr w:type="spellEnd"/>
      <w:r w:rsidRPr="001966EB">
        <w:rPr>
          <w:color w:val="000000"/>
          <w:sz w:val="28"/>
          <w:szCs w:val="28"/>
          <w:lang w:val="en-US"/>
        </w:rPr>
        <w:t xml:space="preserve"> &gt; CURRENT_DATE - INTERVAL '120 years'</w:t>
      </w:r>
    </w:p>
    <w:p w14:paraId="633D621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date_of_birth</w:t>
      </w:r>
      <w:proofErr w:type="spellEnd"/>
      <w:r w:rsidRPr="001966EB">
        <w:rPr>
          <w:color w:val="000000"/>
          <w:sz w:val="28"/>
          <w:szCs w:val="28"/>
          <w:lang w:val="en-US"/>
        </w:rPr>
        <w:t xml:space="preserve"> &lt; CURRENT_DATE</w:t>
      </w:r>
    </w:p>
    <w:p w14:paraId="44E97BF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4C45FB5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33C70F91" w14:textId="77777777" w:rsidR="001966EB" w:rsidRPr="001966EB" w:rsidRDefault="001966EB" w:rsidP="001966EB">
      <w:pPr>
        <w:spacing w:line="360" w:lineRule="auto"/>
        <w:ind w:left="709"/>
        <w:rPr>
          <w:color w:val="000000"/>
          <w:sz w:val="28"/>
          <w:szCs w:val="28"/>
          <w:lang w:val="en-US"/>
        </w:rPr>
      </w:pPr>
    </w:p>
    <w:p w14:paraId="76AD0FE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drivers (</w:t>
      </w:r>
    </w:p>
    <w:p w14:paraId="6848162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30863B6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citizen_id</w:t>
      </w:r>
      <w:proofErr w:type="spellEnd"/>
      <w:r w:rsidRPr="001966EB">
        <w:rPr>
          <w:color w:val="000000"/>
          <w:sz w:val="28"/>
          <w:szCs w:val="28"/>
          <w:lang w:val="en-US"/>
        </w:rPr>
        <w:t xml:space="preserve"> INT NOT NULL,</w:t>
      </w:r>
    </w:p>
    <w:p w14:paraId="28A257A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license_number</w:t>
      </w:r>
      <w:proofErr w:type="spellEnd"/>
      <w:r w:rsidRPr="001966EB">
        <w:rPr>
          <w:color w:val="000000"/>
          <w:sz w:val="28"/>
          <w:szCs w:val="28"/>
          <w:lang w:val="en-US"/>
        </w:rPr>
        <w:t xml:space="preserve"> CHAR(9) NOT NULL,</w:t>
      </w:r>
    </w:p>
    <w:p w14:paraId="77089A9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license_issued_time</w:t>
      </w:r>
      <w:proofErr w:type="spellEnd"/>
      <w:r w:rsidRPr="001966EB">
        <w:rPr>
          <w:color w:val="000000"/>
          <w:sz w:val="28"/>
          <w:szCs w:val="28"/>
          <w:lang w:val="en-US"/>
        </w:rPr>
        <w:t xml:space="preserve"> TIMESTAMPTZ NOT NULL,</w:t>
      </w:r>
    </w:p>
    <w:p w14:paraId="201EC02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fk_citizen_id</w:t>
      </w:r>
      <w:proofErr w:type="spellEnd"/>
      <w:r w:rsidRPr="001966EB">
        <w:rPr>
          <w:color w:val="000000"/>
          <w:sz w:val="28"/>
          <w:szCs w:val="28"/>
          <w:lang w:val="en-US"/>
        </w:rPr>
        <w:t xml:space="preserve"> FOREIGN KEY (</w:t>
      </w:r>
      <w:proofErr w:type="spellStart"/>
      <w:r w:rsidRPr="001966EB">
        <w:rPr>
          <w:color w:val="000000"/>
          <w:sz w:val="28"/>
          <w:szCs w:val="28"/>
          <w:lang w:val="en-US"/>
        </w:rPr>
        <w:t>citizen_id</w:t>
      </w:r>
      <w:proofErr w:type="spellEnd"/>
      <w:r w:rsidRPr="001966EB">
        <w:rPr>
          <w:color w:val="000000"/>
          <w:sz w:val="28"/>
          <w:szCs w:val="28"/>
          <w:lang w:val="en-US"/>
        </w:rPr>
        <w:t>) REFERENCES citizens (id) ON DELETE CASCADE,</w:t>
      </w:r>
    </w:p>
    <w:p w14:paraId="56BDC42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check_license_number</w:t>
      </w:r>
      <w:proofErr w:type="spellEnd"/>
      <w:r w:rsidRPr="001966EB">
        <w:rPr>
          <w:color w:val="000000"/>
          <w:sz w:val="28"/>
          <w:szCs w:val="28"/>
          <w:lang w:val="en-US"/>
        </w:rPr>
        <w:t xml:space="preserve"> CHECK (</w:t>
      </w:r>
    </w:p>
    <w:p w14:paraId="491BB46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license_number</w:t>
      </w:r>
      <w:proofErr w:type="spellEnd"/>
      <w:r w:rsidRPr="001966EB">
        <w:rPr>
          <w:color w:val="000000"/>
          <w:sz w:val="28"/>
          <w:szCs w:val="28"/>
          <w:lang w:val="en-US"/>
        </w:rPr>
        <w:t xml:space="preserve"> ~ '^[A-Z]{3}[0-9]{6}$'</w:t>
      </w:r>
    </w:p>
    <w:p w14:paraId="46E5E81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7D062F3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check_license_issued_time</w:t>
      </w:r>
      <w:proofErr w:type="spellEnd"/>
      <w:r w:rsidRPr="001966EB">
        <w:rPr>
          <w:color w:val="000000"/>
          <w:sz w:val="28"/>
          <w:szCs w:val="28"/>
          <w:lang w:val="en-US"/>
        </w:rPr>
        <w:t xml:space="preserve"> CHECK (</w:t>
      </w:r>
    </w:p>
    <w:p w14:paraId="714E684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license_issued_time</w:t>
      </w:r>
      <w:proofErr w:type="spellEnd"/>
      <w:r w:rsidRPr="001966EB">
        <w:rPr>
          <w:color w:val="000000"/>
          <w:sz w:val="28"/>
          <w:szCs w:val="28"/>
          <w:lang w:val="en-US"/>
        </w:rPr>
        <w:t xml:space="preserve"> &lt; CURRENT_TIMESTAMP</w:t>
      </w:r>
    </w:p>
    <w:p w14:paraId="6802A1F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480D440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uq_license_number</w:t>
      </w:r>
      <w:proofErr w:type="spellEnd"/>
      <w:r w:rsidRPr="001966EB">
        <w:rPr>
          <w:color w:val="000000"/>
          <w:sz w:val="28"/>
          <w:szCs w:val="28"/>
          <w:lang w:val="en-US"/>
        </w:rPr>
        <w:t xml:space="preserve"> UNIQUE (</w:t>
      </w:r>
      <w:proofErr w:type="spellStart"/>
      <w:r w:rsidRPr="001966EB">
        <w:rPr>
          <w:color w:val="000000"/>
          <w:sz w:val="28"/>
          <w:szCs w:val="28"/>
          <w:lang w:val="en-US"/>
        </w:rPr>
        <w:t>license_number</w:t>
      </w:r>
      <w:proofErr w:type="spellEnd"/>
      <w:r w:rsidRPr="001966EB">
        <w:rPr>
          <w:color w:val="000000"/>
          <w:sz w:val="28"/>
          <w:szCs w:val="28"/>
          <w:lang w:val="en-US"/>
        </w:rPr>
        <w:t>),</w:t>
      </w:r>
    </w:p>
    <w:p w14:paraId="3FF851B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ck_is_driver_more_than_16_years_old CHECK (</w:t>
      </w:r>
      <w:proofErr w:type="spellStart"/>
      <w:r w:rsidRPr="001966EB">
        <w:rPr>
          <w:color w:val="000000"/>
          <w:sz w:val="28"/>
          <w:szCs w:val="28"/>
          <w:lang w:val="en-US"/>
        </w:rPr>
        <w:t>is_citizen_older_than</w:t>
      </w:r>
      <w:proofErr w:type="spellEnd"/>
      <w:r w:rsidRPr="001966EB">
        <w:rPr>
          <w:color w:val="000000"/>
          <w:sz w:val="28"/>
          <w:szCs w:val="28"/>
          <w:lang w:val="en-US"/>
        </w:rPr>
        <w:t>(</w:t>
      </w:r>
      <w:proofErr w:type="spellStart"/>
      <w:r w:rsidRPr="001966EB">
        <w:rPr>
          <w:color w:val="000000"/>
          <w:sz w:val="28"/>
          <w:szCs w:val="28"/>
          <w:lang w:val="en-US"/>
        </w:rPr>
        <w:t>citizen_id</w:t>
      </w:r>
      <w:proofErr w:type="spellEnd"/>
      <w:r w:rsidRPr="001966EB">
        <w:rPr>
          <w:color w:val="000000"/>
          <w:sz w:val="28"/>
          <w:szCs w:val="28"/>
          <w:lang w:val="en-US"/>
        </w:rPr>
        <w:t>, 16))</w:t>
      </w:r>
    </w:p>
    <w:p w14:paraId="346456D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08634847" w14:textId="77777777" w:rsidR="001966EB" w:rsidRPr="001966EB" w:rsidRDefault="001966EB" w:rsidP="001966EB">
      <w:pPr>
        <w:spacing w:line="360" w:lineRule="auto"/>
        <w:ind w:left="709"/>
        <w:rPr>
          <w:color w:val="000000"/>
          <w:sz w:val="28"/>
          <w:szCs w:val="28"/>
          <w:lang w:val="en-US"/>
        </w:rPr>
      </w:pPr>
    </w:p>
    <w:p w14:paraId="63D86FA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police_officers</w:t>
      </w:r>
      <w:proofErr w:type="spellEnd"/>
      <w:r w:rsidRPr="001966EB">
        <w:rPr>
          <w:color w:val="000000"/>
          <w:sz w:val="28"/>
          <w:szCs w:val="28"/>
          <w:lang w:val="en-US"/>
        </w:rPr>
        <w:t xml:space="preserve"> (</w:t>
      </w:r>
    </w:p>
    <w:p w14:paraId="014166A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450B61C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citizen_id</w:t>
      </w:r>
      <w:proofErr w:type="spellEnd"/>
      <w:r w:rsidRPr="001966EB">
        <w:rPr>
          <w:color w:val="000000"/>
          <w:sz w:val="28"/>
          <w:szCs w:val="28"/>
          <w:lang w:val="en-US"/>
        </w:rPr>
        <w:t xml:space="preserve"> INT NOT NULL,</w:t>
      </w:r>
    </w:p>
    <w:p w14:paraId="60B375C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badge_number</w:t>
      </w:r>
      <w:proofErr w:type="spellEnd"/>
      <w:r w:rsidRPr="001966EB">
        <w:rPr>
          <w:color w:val="000000"/>
          <w:sz w:val="28"/>
          <w:szCs w:val="28"/>
          <w:lang w:val="en-US"/>
        </w:rPr>
        <w:t xml:space="preserve"> CHAR(9) NOT NULL,</w:t>
      </w:r>
    </w:p>
    <w:p w14:paraId="5FBA07B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rank POLICE_OFFICER_RANK NOT NULL,</w:t>
      </w:r>
    </w:p>
    <w:p w14:paraId="7EC7E38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CONSTRAINT </w:t>
      </w:r>
      <w:proofErr w:type="spellStart"/>
      <w:r w:rsidRPr="001966EB">
        <w:rPr>
          <w:color w:val="000000"/>
          <w:sz w:val="28"/>
          <w:szCs w:val="28"/>
          <w:lang w:val="en-US"/>
        </w:rPr>
        <w:t>fk_citizen_id</w:t>
      </w:r>
      <w:proofErr w:type="spellEnd"/>
      <w:r w:rsidRPr="001966EB">
        <w:rPr>
          <w:color w:val="000000"/>
          <w:sz w:val="28"/>
          <w:szCs w:val="28"/>
          <w:lang w:val="en-US"/>
        </w:rPr>
        <w:t xml:space="preserve"> FOREIGN KEY (</w:t>
      </w:r>
      <w:proofErr w:type="spellStart"/>
      <w:r w:rsidRPr="001966EB">
        <w:rPr>
          <w:color w:val="000000"/>
          <w:sz w:val="28"/>
          <w:szCs w:val="28"/>
          <w:lang w:val="en-US"/>
        </w:rPr>
        <w:t>citizen_id</w:t>
      </w:r>
      <w:proofErr w:type="spellEnd"/>
      <w:r w:rsidRPr="001966EB">
        <w:rPr>
          <w:color w:val="000000"/>
          <w:sz w:val="28"/>
          <w:szCs w:val="28"/>
          <w:lang w:val="en-US"/>
        </w:rPr>
        <w:t>) REFERENCES citizens (id) ON DELETE CASCADE,</w:t>
      </w:r>
    </w:p>
    <w:p w14:paraId="5571AF2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check_badge_number</w:t>
      </w:r>
      <w:proofErr w:type="spellEnd"/>
      <w:r w:rsidRPr="001966EB">
        <w:rPr>
          <w:color w:val="000000"/>
          <w:sz w:val="28"/>
          <w:szCs w:val="28"/>
          <w:lang w:val="en-US"/>
        </w:rPr>
        <w:t xml:space="preserve"> CHECK (</w:t>
      </w:r>
    </w:p>
    <w:p w14:paraId="0558583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badge_number</w:t>
      </w:r>
      <w:proofErr w:type="spellEnd"/>
      <w:r w:rsidRPr="001966EB">
        <w:rPr>
          <w:color w:val="000000"/>
          <w:sz w:val="28"/>
          <w:szCs w:val="28"/>
          <w:lang w:val="en-US"/>
        </w:rPr>
        <w:t xml:space="preserve"> ~ '^[A-Z]{3}[0-9]{6}$'</w:t>
      </w:r>
    </w:p>
    <w:p w14:paraId="293DC81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42311EF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uq_badge_number</w:t>
      </w:r>
      <w:proofErr w:type="spellEnd"/>
      <w:r w:rsidRPr="001966EB">
        <w:rPr>
          <w:color w:val="000000"/>
          <w:sz w:val="28"/>
          <w:szCs w:val="28"/>
          <w:lang w:val="en-US"/>
        </w:rPr>
        <w:t xml:space="preserve"> UNIQUE (</w:t>
      </w:r>
      <w:proofErr w:type="spellStart"/>
      <w:r w:rsidRPr="001966EB">
        <w:rPr>
          <w:color w:val="000000"/>
          <w:sz w:val="28"/>
          <w:szCs w:val="28"/>
          <w:lang w:val="en-US"/>
        </w:rPr>
        <w:t>badge_number</w:t>
      </w:r>
      <w:proofErr w:type="spellEnd"/>
      <w:r w:rsidRPr="001966EB">
        <w:rPr>
          <w:color w:val="000000"/>
          <w:sz w:val="28"/>
          <w:szCs w:val="28"/>
          <w:lang w:val="en-US"/>
        </w:rPr>
        <w:t>),</w:t>
      </w:r>
    </w:p>
    <w:p w14:paraId="717D23E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ck_is_police_officer_more_than_18_years_old CHECK (</w:t>
      </w:r>
      <w:proofErr w:type="spellStart"/>
      <w:r w:rsidRPr="001966EB">
        <w:rPr>
          <w:color w:val="000000"/>
          <w:sz w:val="28"/>
          <w:szCs w:val="28"/>
          <w:lang w:val="en-US"/>
        </w:rPr>
        <w:t>is_citizen_older_than</w:t>
      </w:r>
      <w:proofErr w:type="spellEnd"/>
      <w:r w:rsidRPr="001966EB">
        <w:rPr>
          <w:color w:val="000000"/>
          <w:sz w:val="28"/>
          <w:szCs w:val="28"/>
          <w:lang w:val="en-US"/>
        </w:rPr>
        <w:t>(</w:t>
      </w:r>
      <w:proofErr w:type="spellStart"/>
      <w:r w:rsidRPr="001966EB">
        <w:rPr>
          <w:color w:val="000000"/>
          <w:sz w:val="28"/>
          <w:szCs w:val="28"/>
          <w:lang w:val="en-US"/>
        </w:rPr>
        <w:t>citizen_id</w:t>
      </w:r>
      <w:proofErr w:type="spellEnd"/>
      <w:r w:rsidRPr="001966EB">
        <w:rPr>
          <w:color w:val="000000"/>
          <w:sz w:val="28"/>
          <w:szCs w:val="28"/>
          <w:lang w:val="en-US"/>
        </w:rPr>
        <w:t>, 18))</w:t>
      </w:r>
    </w:p>
    <w:p w14:paraId="68D6FD4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1AC06F95" w14:textId="77777777" w:rsidR="001966EB" w:rsidRPr="001966EB" w:rsidRDefault="001966EB" w:rsidP="001966EB">
      <w:pPr>
        <w:spacing w:line="360" w:lineRule="auto"/>
        <w:ind w:left="709"/>
        <w:rPr>
          <w:color w:val="000000"/>
          <w:sz w:val="28"/>
          <w:szCs w:val="28"/>
          <w:lang w:val="en-US"/>
        </w:rPr>
      </w:pPr>
    </w:p>
    <w:p w14:paraId="63855D3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vehicle_types</w:t>
      </w:r>
      <w:proofErr w:type="spellEnd"/>
      <w:r w:rsidRPr="001966EB">
        <w:rPr>
          <w:color w:val="000000"/>
          <w:sz w:val="28"/>
          <w:szCs w:val="28"/>
          <w:lang w:val="en-US"/>
        </w:rPr>
        <w:t xml:space="preserve"> (</w:t>
      </w:r>
    </w:p>
    <w:p w14:paraId="0E56597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21B299C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name VARCHAR(50) NOT NULL,</w:t>
      </w:r>
    </w:p>
    <w:p w14:paraId="5BC10FB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description TEXT,</w:t>
      </w:r>
    </w:p>
    <w:p w14:paraId="1885162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min_seating_capacity</w:t>
      </w:r>
      <w:proofErr w:type="spellEnd"/>
      <w:r w:rsidRPr="001966EB">
        <w:rPr>
          <w:color w:val="000000"/>
          <w:sz w:val="28"/>
          <w:szCs w:val="28"/>
          <w:lang w:val="en-US"/>
        </w:rPr>
        <w:t xml:space="preserve"> INT,</w:t>
      </w:r>
    </w:p>
    <w:p w14:paraId="44AFD03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max_seating_capacity</w:t>
      </w:r>
      <w:proofErr w:type="spellEnd"/>
      <w:r w:rsidRPr="001966EB">
        <w:rPr>
          <w:color w:val="000000"/>
          <w:sz w:val="28"/>
          <w:szCs w:val="28"/>
          <w:lang w:val="en-US"/>
        </w:rPr>
        <w:t xml:space="preserve"> INT,</w:t>
      </w:r>
    </w:p>
    <w:p w14:paraId="27D416C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min_engine_capacity</w:t>
      </w:r>
      <w:proofErr w:type="spellEnd"/>
      <w:r w:rsidRPr="001966EB">
        <w:rPr>
          <w:color w:val="000000"/>
          <w:sz w:val="28"/>
          <w:szCs w:val="28"/>
          <w:lang w:val="en-US"/>
        </w:rPr>
        <w:t xml:space="preserve"> DECIMAL(4, 2),</w:t>
      </w:r>
    </w:p>
    <w:p w14:paraId="0E7B156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max_engine_capacity</w:t>
      </w:r>
      <w:proofErr w:type="spellEnd"/>
      <w:r w:rsidRPr="001966EB">
        <w:rPr>
          <w:color w:val="000000"/>
          <w:sz w:val="28"/>
          <w:szCs w:val="28"/>
          <w:lang w:val="en-US"/>
        </w:rPr>
        <w:t xml:space="preserve"> DECIMAL(4, 2),</w:t>
      </w:r>
    </w:p>
    <w:p w14:paraId="22F1F2D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uq_name</w:t>
      </w:r>
      <w:proofErr w:type="spellEnd"/>
      <w:r w:rsidRPr="001966EB">
        <w:rPr>
          <w:color w:val="000000"/>
          <w:sz w:val="28"/>
          <w:szCs w:val="28"/>
          <w:lang w:val="en-US"/>
        </w:rPr>
        <w:t xml:space="preserve"> UNIQUE (name),</w:t>
      </w:r>
    </w:p>
    <w:p w14:paraId="36FD8F0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ck_seating_capacity</w:t>
      </w:r>
      <w:proofErr w:type="spellEnd"/>
      <w:r w:rsidRPr="001966EB">
        <w:rPr>
          <w:color w:val="000000"/>
          <w:sz w:val="28"/>
          <w:szCs w:val="28"/>
          <w:lang w:val="en-US"/>
        </w:rPr>
        <w:t xml:space="preserve"> CHECK (</w:t>
      </w:r>
    </w:p>
    <w:p w14:paraId="3863C0A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65E19AD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min_seating_capacity</w:t>
      </w:r>
      <w:proofErr w:type="spellEnd"/>
      <w:r w:rsidRPr="001966EB">
        <w:rPr>
          <w:color w:val="000000"/>
          <w:sz w:val="28"/>
          <w:szCs w:val="28"/>
          <w:lang w:val="en-US"/>
        </w:rPr>
        <w:t xml:space="preserve"> IS NULL</w:t>
      </w:r>
    </w:p>
    <w:p w14:paraId="1AFEB08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max_seating_capacity</w:t>
      </w:r>
      <w:proofErr w:type="spellEnd"/>
      <w:r w:rsidRPr="001966EB">
        <w:rPr>
          <w:color w:val="000000"/>
          <w:sz w:val="28"/>
          <w:szCs w:val="28"/>
          <w:lang w:val="en-US"/>
        </w:rPr>
        <w:t xml:space="preserve"> IS NULL</w:t>
      </w:r>
    </w:p>
    <w:p w14:paraId="37C622C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472FEA1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OR (</w:t>
      </w:r>
    </w:p>
    <w:p w14:paraId="1433E24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min_seating_capacity</w:t>
      </w:r>
      <w:proofErr w:type="spellEnd"/>
      <w:r w:rsidRPr="001966EB">
        <w:rPr>
          <w:color w:val="000000"/>
          <w:sz w:val="28"/>
          <w:szCs w:val="28"/>
          <w:lang w:val="en-US"/>
        </w:rPr>
        <w:t xml:space="preserve"> &gt;= 0</w:t>
      </w:r>
    </w:p>
    <w:p w14:paraId="257D601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max_seating_capacity</w:t>
      </w:r>
      <w:proofErr w:type="spellEnd"/>
      <w:r w:rsidRPr="001966EB">
        <w:rPr>
          <w:color w:val="000000"/>
          <w:sz w:val="28"/>
          <w:szCs w:val="28"/>
          <w:lang w:val="en-US"/>
        </w:rPr>
        <w:t xml:space="preserve"> &gt;= </w:t>
      </w:r>
      <w:proofErr w:type="spellStart"/>
      <w:r w:rsidRPr="001966EB">
        <w:rPr>
          <w:color w:val="000000"/>
          <w:sz w:val="28"/>
          <w:szCs w:val="28"/>
          <w:lang w:val="en-US"/>
        </w:rPr>
        <w:t>min_seating_capacity</w:t>
      </w:r>
      <w:proofErr w:type="spellEnd"/>
    </w:p>
    <w:p w14:paraId="55DB399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563CAE9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7102D02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ck_engine_capacity</w:t>
      </w:r>
      <w:proofErr w:type="spellEnd"/>
      <w:r w:rsidRPr="001966EB">
        <w:rPr>
          <w:color w:val="000000"/>
          <w:sz w:val="28"/>
          <w:szCs w:val="28"/>
          <w:lang w:val="en-US"/>
        </w:rPr>
        <w:t xml:space="preserve"> CHECK (</w:t>
      </w:r>
    </w:p>
    <w:p w14:paraId="13F8B80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w:t>
      </w:r>
    </w:p>
    <w:p w14:paraId="47B86CD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min_engine_capacity</w:t>
      </w:r>
      <w:proofErr w:type="spellEnd"/>
      <w:r w:rsidRPr="001966EB">
        <w:rPr>
          <w:color w:val="000000"/>
          <w:sz w:val="28"/>
          <w:szCs w:val="28"/>
          <w:lang w:val="en-US"/>
        </w:rPr>
        <w:t xml:space="preserve"> IS NULL</w:t>
      </w:r>
    </w:p>
    <w:p w14:paraId="093513F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max_engine_capacity</w:t>
      </w:r>
      <w:proofErr w:type="spellEnd"/>
      <w:r w:rsidRPr="001966EB">
        <w:rPr>
          <w:color w:val="000000"/>
          <w:sz w:val="28"/>
          <w:szCs w:val="28"/>
          <w:lang w:val="en-US"/>
        </w:rPr>
        <w:t xml:space="preserve"> IS NULL</w:t>
      </w:r>
    </w:p>
    <w:p w14:paraId="544C58C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0FF6A6E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OR (</w:t>
      </w:r>
    </w:p>
    <w:p w14:paraId="046DD93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min_engine_capacity</w:t>
      </w:r>
      <w:proofErr w:type="spellEnd"/>
      <w:r w:rsidRPr="001966EB">
        <w:rPr>
          <w:color w:val="000000"/>
          <w:sz w:val="28"/>
          <w:szCs w:val="28"/>
          <w:lang w:val="en-US"/>
        </w:rPr>
        <w:t xml:space="preserve"> &gt;= 0</w:t>
      </w:r>
    </w:p>
    <w:p w14:paraId="0533D38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max_engine_capacity</w:t>
      </w:r>
      <w:proofErr w:type="spellEnd"/>
      <w:r w:rsidRPr="001966EB">
        <w:rPr>
          <w:color w:val="000000"/>
          <w:sz w:val="28"/>
          <w:szCs w:val="28"/>
          <w:lang w:val="en-US"/>
        </w:rPr>
        <w:t xml:space="preserve"> &gt;= </w:t>
      </w:r>
      <w:proofErr w:type="spellStart"/>
      <w:r w:rsidRPr="001966EB">
        <w:rPr>
          <w:color w:val="000000"/>
          <w:sz w:val="28"/>
          <w:szCs w:val="28"/>
          <w:lang w:val="en-US"/>
        </w:rPr>
        <w:t>min_engine_capacity</w:t>
      </w:r>
      <w:proofErr w:type="spellEnd"/>
    </w:p>
    <w:p w14:paraId="304697C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1F391D1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6D1E8C0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47EE7548" w14:textId="77777777" w:rsidR="001966EB" w:rsidRPr="001966EB" w:rsidRDefault="001966EB" w:rsidP="001966EB">
      <w:pPr>
        <w:spacing w:line="360" w:lineRule="auto"/>
        <w:ind w:left="709"/>
        <w:rPr>
          <w:color w:val="000000"/>
          <w:sz w:val="28"/>
          <w:szCs w:val="28"/>
          <w:lang w:val="en-US"/>
        </w:rPr>
      </w:pPr>
    </w:p>
    <w:p w14:paraId="2216208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vehicles (</w:t>
      </w:r>
    </w:p>
    <w:p w14:paraId="45E9A41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2F480AA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owner_id</w:t>
      </w:r>
      <w:proofErr w:type="spellEnd"/>
      <w:r w:rsidRPr="001966EB">
        <w:rPr>
          <w:color w:val="000000"/>
          <w:sz w:val="28"/>
          <w:szCs w:val="28"/>
          <w:lang w:val="en-US"/>
        </w:rPr>
        <w:t xml:space="preserve"> INT NOT NULL,</w:t>
      </w:r>
    </w:p>
    <w:p w14:paraId="79CD606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vehicle_type_id</w:t>
      </w:r>
      <w:proofErr w:type="spellEnd"/>
      <w:r w:rsidRPr="001966EB">
        <w:rPr>
          <w:color w:val="000000"/>
          <w:sz w:val="28"/>
          <w:szCs w:val="28"/>
          <w:lang w:val="en-US"/>
        </w:rPr>
        <w:t xml:space="preserve"> INT NOT NULL,</w:t>
      </w:r>
    </w:p>
    <w:p w14:paraId="56F8A1B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registration_number</w:t>
      </w:r>
      <w:proofErr w:type="spellEnd"/>
      <w:r w:rsidRPr="001966EB">
        <w:rPr>
          <w:color w:val="000000"/>
          <w:sz w:val="28"/>
          <w:szCs w:val="28"/>
          <w:lang w:val="en-US"/>
        </w:rPr>
        <w:t xml:space="preserve"> VARCHAR(8) NOT NULL,</w:t>
      </w:r>
    </w:p>
    <w:p w14:paraId="1B61CAC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vin CHAR(17) NOT NULL,</w:t>
      </w:r>
    </w:p>
    <w:p w14:paraId="11ACABC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insurance_policy_number</w:t>
      </w:r>
      <w:proofErr w:type="spellEnd"/>
      <w:r w:rsidRPr="001966EB">
        <w:rPr>
          <w:color w:val="000000"/>
          <w:sz w:val="28"/>
          <w:szCs w:val="28"/>
          <w:lang w:val="en-US"/>
        </w:rPr>
        <w:t xml:space="preserve"> CHAR(9),</w:t>
      </w:r>
    </w:p>
    <w:p w14:paraId="2845C9D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model VARCHAR(50) NOT NULL,</w:t>
      </w:r>
    </w:p>
    <w:p w14:paraId="185CA52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brand VARCHAR(50) NOT NULL,</w:t>
      </w:r>
    </w:p>
    <w:p w14:paraId="3537B80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color VARCHAR(50) NOT NULL,</w:t>
      </w:r>
    </w:p>
    <w:p w14:paraId="359BEAF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engine_capacity</w:t>
      </w:r>
      <w:proofErr w:type="spellEnd"/>
      <w:r w:rsidRPr="001966EB">
        <w:rPr>
          <w:color w:val="000000"/>
          <w:sz w:val="28"/>
          <w:szCs w:val="28"/>
          <w:lang w:val="en-US"/>
        </w:rPr>
        <w:t xml:space="preserve"> DECIMAL(4, 2),</w:t>
      </w:r>
    </w:p>
    <w:p w14:paraId="3991DA5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seating_capacity</w:t>
      </w:r>
      <w:proofErr w:type="spellEnd"/>
      <w:r w:rsidRPr="001966EB">
        <w:rPr>
          <w:color w:val="000000"/>
          <w:sz w:val="28"/>
          <w:szCs w:val="28"/>
          <w:lang w:val="en-US"/>
        </w:rPr>
        <w:t xml:space="preserve"> INT,</w:t>
      </w:r>
    </w:p>
    <w:p w14:paraId="2B717EC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year_of_manufacture</w:t>
      </w:r>
      <w:proofErr w:type="spellEnd"/>
      <w:r w:rsidRPr="001966EB">
        <w:rPr>
          <w:color w:val="000000"/>
          <w:sz w:val="28"/>
          <w:szCs w:val="28"/>
          <w:lang w:val="en-US"/>
        </w:rPr>
        <w:t xml:space="preserve"> INT NOT NULL,</w:t>
      </w:r>
    </w:p>
    <w:p w14:paraId="3C18EC2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fk_owner_id</w:t>
      </w:r>
      <w:proofErr w:type="spellEnd"/>
      <w:r w:rsidRPr="001966EB">
        <w:rPr>
          <w:color w:val="000000"/>
          <w:sz w:val="28"/>
          <w:szCs w:val="28"/>
          <w:lang w:val="en-US"/>
        </w:rPr>
        <w:t xml:space="preserve"> FOREIGN KEY (</w:t>
      </w:r>
      <w:proofErr w:type="spellStart"/>
      <w:r w:rsidRPr="001966EB">
        <w:rPr>
          <w:color w:val="000000"/>
          <w:sz w:val="28"/>
          <w:szCs w:val="28"/>
          <w:lang w:val="en-US"/>
        </w:rPr>
        <w:t>owner_id</w:t>
      </w:r>
      <w:proofErr w:type="spellEnd"/>
      <w:r w:rsidRPr="001966EB">
        <w:rPr>
          <w:color w:val="000000"/>
          <w:sz w:val="28"/>
          <w:szCs w:val="28"/>
          <w:lang w:val="en-US"/>
        </w:rPr>
        <w:t>) REFERENCES citizens (id) ON DELETE CASCADE,</w:t>
      </w:r>
    </w:p>
    <w:p w14:paraId="2328BB4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fk_vehicle_type_id</w:t>
      </w:r>
      <w:proofErr w:type="spellEnd"/>
      <w:r w:rsidRPr="001966EB">
        <w:rPr>
          <w:color w:val="000000"/>
          <w:sz w:val="28"/>
          <w:szCs w:val="28"/>
          <w:lang w:val="en-US"/>
        </w:rPr>
        <w:t xml:space="preserve"> FOREIGN KEY (</w:t>
      </w:r>
      <w:proofErr w:type="spellStart"/>
      <w:r w:rsidRPr="001966EB">
        <w:rPr>
          <w:color w:val="000000"/>
          <w:sz w:val="28"/>
          <w:szCs w:val="28"/>
          <w:lang w:val="en-US"/>
        </w:rPr>
        <w:t>vehicle_type_id</w:t>
      </w:r>
      <w:proofErr w:type="spellEnd"/>
      <w:r w:rsidRPr="001966EB">
        <w:rPr>
          <w:color w:val="000000"/>
          <w:sz w:val="28"/>
          <w:szCs w:val="28"/>
          <w:lang w:val="en-US"/>
        </w:rPr>
        <w:t xml:space="preserve">) REFERENCES </w:t>
      </w:r>
      <w:proofErr w:type="spellStart"/>
      <w:r w:rsidRPr="001966EB">
        <w:rPr>
          <w:color w:val="000000"/>
          <w:sz w:val="28"/>
          <w:szCs w:val="28"/>
          <w:lang w:val="en-US"/>
        </w:rPr>
        <w:t>vehicle_types</w:t>
      </w:r>
      <w:proofErr w:type="spellEnd"/>
      <w:r w:rsidRPr="001966EB">
        <w:rPr>
          <w:color w:val="000000"/>
          <w:sz w:val="28"/>
          <w:szCs w:val="28"/>
          <w:lang w:val="en-US"/>
        </w:rPr>
        <w:t xml:space="preserve"> (id) ON DELETE CASCADE,</w:t>
      </w:r>
    </w:p>
    <w:p w14:paraId="6CA4AF1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ck_valid_vin</w:t>
      </w:r>
      <w:proofErr w:type="spellEnd"/>
      <w:r w:rsidRPr="001966EB">
        <w:rPr>
          <w:color w:val="000000"/>
          <w:sz w:val="28"/>
          <w:szCs w:val="28"/>
          <w:lang w:val="en-US"/>
        </w:rPr>
        <w:t xml:space="preserve"> CHECK (vin ~ '^[A-HJ-NPR-Z0-9]{17}$'),</w:t>
      </w:r>
    </w:p>
    <w:p w14:paraId="04DCDBB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ck_year_of_manufacture</w:t>
      </w:r>
      <w:proofErr w:type="spellEnd"/>
      <w:r w:rsidRPr="001966EB">
        <w:rPr>
          <w:color w:val="000000"/>
          <w:sz w:val="28"/>
          <w:szCs w:val="28"/>
          <w:lang w:val="en-US"/>
        </w:rPr>
        <w:t xml:space="preserve"> CHECK (</w:t>
      </w:r>
    </w:p>
    <w:p w14:paraId="27E5F2B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w:t>
      </w:r>
      <w:proofErr w:type="spellStart"/>
      <w:r w:rsidRPr="001966EB">
        <w:rPr>
          <w:color w:val="000000"/>
          <w:sz w:val="28"/>
          <w:szCs w:val="28"/>
          <w:lang w:val="en-US"/>
        </w:rPr>
        <w:t>year_of_manufacture</w:t>
      </w:r>
      <w:proofErr w:type="spellEnd"/>
      <w:r w:rsidRPr="001966EB">
        <w:rPr>
          <w:color w:val="000000"/>
          <w:sz w:val="28"/>
          <w:szCs w:val="28"/>
          <w:lang w:val="en-US"/>
        </w:rPr>
        <w:t xml:space="preserve"> &gt;= 1886</w:t>
      </w:r>
    </w:p>
    <w:p w14:paraId="3B9C49C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year_of_manufacture</w:t>
      </w:r>
      <w:proofErr w:type="spellEnd"/>
      <w:r w:rsidRPr="001966EB">
        <w:rPr>
          <w:color w:val="000000"/>
          <w:sz w:val="28"/>
          <w:szCs w:val="28"/>
          <w:lang w:val="en-US"/>
        </w:rPr>
        <w:t xml:space="preserve"> &lt;= EXTRACT(</w:t>
      </w:r>
    </w:p>
    <w:p w14:paraId="75C6B96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YEAR</w:t>
      </w:r>
    </w:p>
    <w:p w14:paraId="63C345A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FROM</w:t>
      </w:r>
    </w:p>
    <w:p w14:paraId="55553D4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CURRENT_DATE</w:t>
      </w:r>
    </w:p>
    <w:p w14:paraId="421D1D3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71F7B9C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479FC4F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uq_vin</w:t>
      </w:r>
      <w:proofErr w:type="spellEnd"/>
      <w:r w:rsidRPr="001966EB">
        <w:rPr>
          <w:color w:val="000000"/>
          <w:sz w:val="28"/>
          <w:szCs w:val="28"/>
          <w:lang w:val="en-US"/>
        </w:rPr>
        <w:t xml:space="preserve"> UNIQUE (vin),</w:t>
      </w:r>
    </w:p>
    <w:p w14:paraId="5754FDB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uq_insurance_policy_number</w:t>
      </w:r>
      <w:proofErr w:type="spellEnd"/>
      <w:r w:rsidRPr="001966EB">
        <w:rPr>
          <w:color w:val="000000"/>
          <w:sz w:val="28"/>
          <w:szCs w:val="28"/>
          <w:lang w:val="en-US"/>
        </w:rPr>
        <w:t xml:space="preserve"> UNIQUE NULLS NOT DISTINCT (</w:t>
      </w:r>
      <w:proofErr w:type="spellStart"/>
      <w:r w:rsidRPr="001966EB">
        <w:rPr>
          <w:color w:val="000000"/>
          <w:sz w:val="28"/>
          <w:szCs w:val="28"/>
          <w:lang w:val="en-US"/>
        </w:rPr>
        <w:t>insurance_policy_number</w:t>
      </w:r>
      <w:proofErr w:type="spellEnd"/>
      <w:r w:rsidRPr="001966EB">
        <w:rPr>
          <w:color w:val="000000"/>
          <w:sz w:val="28"/>
          <w:szCs w:val="28"/>
          <w:lang w:val="en-US"/>
        </w:rPr>
        <w:t>)</w:t>
      </w:r>
    </w:p>
    <w:p w14:paraId="7297481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30B4E9E1" w14:textId="77777777" w:rsidR="001966EB" w:rsidRPr="001966EB" w:rsidRDefault="001966EB" w:rsidP="001966EB">
      <w:pPr>
        <w:spacing w:line="360" w:lineRule="auto"/>
        <w:ind w:left="709"/>
        <w:rPr>
          <w:color w:val="000000"/>
          <w:sz w:val="28"/>
          <w:szCs w:val="28"/>
          <w:lang w:val="en-US"/>
        </w:rPr>
      </w:pPr>
    </w:p>
    <w:p w14:paraId="277D22A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traffic_rules</w:t>
      </w:r>
      <w:proofErr w:type="spellEnd"/>
      <w:r w:rsidRPr="001966EB">
        <w:rPr>
          <w:color w:val="000000"/>
          <w:sz w:val="28"/>
          <w:szCs w:val="28"/>
          <w:lang w:val="en-US"/>
        </w:rPr>
        <w:t xml:space="preserve"> (</w:t>
      </w:r>
    </w:p>
    <w:p w14:paraId="06A6FFD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4FB1A42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article INT NOT NULL,</w:t>
      </w:r>
    </w:p>
    <w:p w14:paraId="6CF3968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part INT NOT NULL,</w:t>
      </w:r>
    </w:p>
    <w:p w14:paraId="57E3A15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description TEXT,</w:t>
      </w:r>
    </w:p>
    <w:p w14:paraId="52B2A6F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uq_article_part</w:t>
      </w:r>
      <w:proofErr w:type="spellEnd"/>
      <w:r w:rsidRPr="001966EB">
        <w:rPr>
          <w:color w:val="000000"/>
          <w:sz w:val="28"/>
          <w:szCs w:val="28"/>
          <w:lang w:val="en-US"/>
        </w:rPr>
        <w:t xml:space="preserve"> UNIQUE (article, part)</w:t>
      </w:r>
    </w:p>
    <w:p w14:paraId="2ABCD37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290A0FE5" w14:textId="77777777" w:rsidR="001966EB" w:rsidRPr="001966EB" w:rsidRDefault="001966EB" w:rsidP="001966EB">
      <w:pPr>
        <w:spacing w:line="360" w:lineRule="auto"/>
        <w:ind w:left="709"/>
        <w:rPr>
          <w:color w:val="000000"/>
          <w:sz w:val="28"/>
          <w:szCs w:val="28"/>
          <w:lang w:val="en-US"/>
        </w:rPr>
      </w:pPr>
    </w:p>
    <w:p w14:paraId="0210817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administrative_offenses</w:t>
      </w:r>
      <w:proofErr w:type="spellEnd"/>
      <w:r w:rsidRPr="001966EB">
        <w:rPr>
          <w:color w:val="000000"/>
          <w:sz w:val="28"/>
          <w:szCs w:val="28"/>
          <w:lang w:val="en-US"/>
        </w:rPr>
        <w:t xml:space="preserve"> (</w:t>
      </w:r>
    </w:p>
    <w:p w14:paraId="4E443BD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2AB8F0D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article INT NOT NULL,</w:t>
      </w:r>
    </w:p>
    <w:p w14:paraId="13FB4B8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sup INT,</w:t>
      </w:r>
    </w:p>
    <w:p w14:paraId="2A8C7BF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part INT,</w:t>
      </w:r>
    </w:p>
    <w:p w14:paraId="6A7B8B7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description TEXT,</w:t>
      </w:r>
    </w:p>
    <w:p w14:paraId="20A32A6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penalty_fee</w:t>
      </w:r>
      <w:proofErr w:type="spellEnd"/>
      <w:r w:rsidRPr="001966EB">
        <w:rPr>
          <w:color w:val="000000"/>
          <w:sz w:val="28"/>
          <w:szCs w:val="28"/>
          <w:lang w:val="en-US"/>
        </w:rPr>
        <w:t xml:space="preserve"> DECIMAL(10, 2),</w:t>
      </w:r>
    </w:p>
    <w:p w14:paraId="2E9F86A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uq_article_sup_part</w:t>
      </w:r>
      <w:proofErr w:type="spellEnd"/>
      <w:r w:rsidRPr="001966EB">
        <w:rPr>
          <w:color w:val="000000"/>
          <w:sz w:val="28"/>
          <w:szCs w:val="28"/>
          <w:lang w:val="en-US"/>
        </w:rPr>
        <w:t xml:space="preserve"> UNIQUE (article, sup, part),</w:t>
      </w:r>
    </w:p>
    <w:p w14:paraId="38FD22C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ck_article</w:t>
      </w:r>
      <w:proofErr w:type="spellEnd"/>
      <w:r w:rsidRPr="001966EB">
        <w:rPr>
          <w:color w:val="000000"/>
          <w:sz w:val="28"/>
          <w:szCs w:val="28"/>
          <w:lang w:val="en-US"/>
        </w:rPr>
        <w:t xml:space="preserve"> CHECK (article &gt;= 1),</w:t>
      </w:r>
    </w:p>
    <w:p w14:paraId="622B5CD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ck_sup</w:t>
      </w:r>
      <w:proofErr w:type="spellEnd"/>
      <w:r w:rsidRPr="001966EB">
        <w:rPr>
          <w:color w:val="000000"/>
          <w:sz w:val="28"/>
          <w:szCs w:val="28"/>
          <w:lang w:val="en-US"/>
        </w:rPr>
        <w:t xml:space="preserve"> CHECK (sup &gt;= 1),</w:t>
      </w:r>
    </w:p>
    <w:p w14:paraId="34969C2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CONSTRAINT </w:t>
      </w:r>
      <w:proofErr w:type="spellStart"/>
      <w:r w:rsidRPr="001966EB">
        <w:rPr>
          <w:color w:val="000000"/>
          <w:sz w:val="28"/>
          <w:szCs w:val="28"/>
          <w:lang w:val="en-US"/>
        </w:rPr>
        <w:t>ck_part</w:t>
      </w:r>
      <w:proofErr w:type="spellEnd"/>
      <w:r w:rsidRPr="001966EB">
        <w:rPr>
          <w:color w:val="000000"/>
          <w:sz w:val="28"/>
          <w:szCs w:val="28"/>
          <w:lang w:val="en-US"/>
        </w:rPr>
        <w:t xml:space="preserve"> CHECK (part &gt;= 1),</w:t>
      </w:r>
    </w:p>
    <w:p w14:paraId="10F2109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ck_penalty_fee</w:t>
      </w:r>
      <w:proofErr w:type="spellEnd"/>
      <w:r w:rsidRPr="001966EB">
        <w:rPr>
          <w:color w:val="000000"/>
          <w:sz w:val="28"/>
          <w:szCs w:val="28"/>
          <w:lang w:val="en-US"/>
        </w:rPr>
        <w:t xml:space="preserve"> CHECK (</w:t>
      </w:r>
      <w:proofErr w:type="spellStart"/>
      <w:r w:rsidRPr="001966EB">
        <w:rPr>
          <w:color w:val="000000"/>
          <w:sz w:val="28"/>
          <w:szCs w:val="28"/>
          <w:lang w:val="en-US"/>
        </w:rPr>
        <w:t>penalty_fee</w:t>
      </w:r>
      <w:proofErr w:type="spellEnd"/>
      <w:r w:rsidRPr="001966EB">
        <w:rPr>
          <w:color w:val="000000"/>
          <w:sz w:val="28"/>
          <w:szCs w:val="28"/>
          <w:lang w:val="en-US"/>
        </w:rPr>
        <w:t xml:space="preserve"> &gt;= 0)</w:t>
      </w:r>
    </w:p>
    <w:p w14:paraId="3172303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04B087E6" w14:textId="77777777" w:rsidR="001966EB" w:rsidRPr="001966EB" w:rsidRDefault="001966EB" w:rsidP="001966EB">
      <w:pPr>
        <w:spacing w:line="360" w:lineRule="auto"/>
        <w:ind w:left="709"/>
        <w:rPr>
          <w:color w:val="000000"/>
          <w:sz w:val="28"/>
          <w:szCs w:val="28"/>
          <w:lang w:val="en-US"/>
        </w:rPr>
      </w:pPr>
    </w:p>
    <w:p w14:paraId="035A34D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locations (</w:t>
      </w:r>
    </w:p>
    <w:p w14:paraId="36A9A4A6"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251E42E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longitude DECIMAL(9, 6) NOT NULL,</w:t>
      </w:r>
    </w:p>
    <w:p w14:paraId="14F9868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latitude DECIMAL(9, 6) NOT NULL,</w:t>
      </w:r>
    </w:p>
    <w:p w14:paraId="43AA2D5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street VARCHAR(50),</w:t>
      </w:r>
    </w:p>
    <w:p w14:paraId="7299ABE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building_number</w:t>
      </w:r>
      <w:proofErr w:type="spellEnd"/>
      <w:r w:rsidRPr="001966EB">
        <w:rPr>
          <w:color w:val="000000"/>
          <w:sz w:val="28"/>
          <w:szCs w:val="28"/>
          <w:lang w:val="en-US"/>
        </w:rPr>
        <w:t xml:space="preserve"> VARCHAR(10),</w:t>
      </w:r>
    </w:p>
    <w:p w14:paraId="0C64CC8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description TEXT</w:t>
      </w:r>
    </w:p>
    <w:p w14:paraId="1208455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625A028F" w14:textId="77777777" w:rsidR="001966EB" w:rsidRPr="001966EB" w:rsidRDefault="001966EB" w:rsidP="001966EB">
      <w:pPr>
        <w:spacing w:line="360" w:lineRule="auto"/>
        <w:ind w:left="709"/>
        <w:rPr>
          <w:color w:val="000000"/>
          <w:sz w:val="28"/>
          <w:szCs w:val="28"/>
          <w:lang w:val="en-US"/>
        </w:rPr>
      </w:pPr>
    </w:p>
    <w:p w14:paraId="322118D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violations (</w:t>
      </w:r>
    </w:p>
    <w:p w14:paraId="3AC3CC3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047E7CC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time_of_violation</w:t>
      </w:r>
      <w:proofErr w:type="spellEnd"/>
      <w:r w:rsidRPr="001966EB">
        <w:rPr>
          <w:color w:val="000000"/>
          <w:sz w:val="28"/>
          <w:szCs w:val="28"/>
          <w:lang w:val="en-US"/>
        </w:rPr>
        <w:t xml:space="preserve"> TIMESTAMPTZ NOT NULL,</w:t>
      </w:r>
    </w:p>
    <w:p w14:paraId="0386930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description TEXT,</w:t>
      </w:r>
    </w:p>
    <w:p w14:paraId="5CC2284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vehicle_id</w:t>
      </w:r>
      <w:proofErr w:type="spellEnd"/>
      <w:r w:rsidRPr="001966EB">
        <w:rPr>
          <w:color w:val="000000"/>
          <w:sz w:val="28"/>
          <w:szCs w:val="28"/>
          <w:lang w:val="en-US"/>
        </w:rPr>
        <w:t xml:space="preserve"> INT NOT NULL,</w:t>
      </w:r>
    </w:p>
    <w:p w14:paraId="1F8F743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location_id</w:t>
      </w:r>
      <w:proofErr w:type="spellEnd"/>
      <w:r w:rsidRPr="001966EB">
        <w:rPr>
          <w:color w:val="000000"/>
          <w:sz w:val="28"/>
          <w:szCs w:val="28"/>
          <w:lang w:val="en-US"/>
        </w:rPr>
        <w:t xml:space="preserve"> INT NOT NULL,</w:t>
      </w:r>
    </w:p>
    <w:p w14:paraId="5D69848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administrative_offense_id</w:t>
      </w:r>
      <w:proofErr w:type="spellEnd"/>
      <w:r w:rsidRPr="001966EB">
        <w:rPr>
          <w:color w:val="000000"/>
          <w:sz w:val="28"/>
          <w:szCs w:val="28"/>
          <w:lang w:val="en-US"/>
        </w:rPr>
        <w:t xml:space="preserve"> INT NOT NULL,</w:t>
      </w:r>
    </w:p>
    <w:p w14:paraId="340EB54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traffic_rule_id</w:t>
      </w:r>
      <w:proofErr w:type="spellEnd"/>
      <w:r w:rsidRPr="001966EB">
        <w:rPr>
          <w:color w:val="000000"/>
          <w:sz w:val="28"/>
          <w:szCs w:val="28"/>
          <w:lang w:val="en-US"/>
        </w:rPr>
        <w:t xml:space="preserve"> INT NOT NULL,</w:t>
      </w:r>
    </w:p>
    <w:p w14:paraId="334DCE3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fk_vehicle_id</w:t>
      </w:r>
      <w:proofErr w:type="spellEnd"/>
      <w:r w:rsidRPr="001966EB">
        <w:rPr>
          <w:color w:val="000000"/>
          <w:sz w:val="28"/>
          <w:szCs w:val="28"/>
          <w:lang w:val="en-US"/>
        </w:rPr>
        <w:t xml:space="preserve"> FOREIGN KEY (</w:t>
      </w:r>
      <w:proofErr w:type="spellStart"/>
      <w:r w:rsidRPr="001966EB">
        <w:rPr>
          <w:color w:val="000000"/>
          <w:sz w:val="28"/>
          <w:szCs w:val="28"/>
          <w:lang w:val="en-US"/>
        </w:rPr>
        <w:t>vehicle_id</w:t>
      </w:r>
      <w:proofErr w:type="spellEnd"/>
      <w:r w:rsidRPr="001966EB">
        <w:rPr>
          <w:color w:val="000000"/>
          <w:sz w:val="28"/>
          <w:szCs w:val="28"/>
          <w:lang w:val="en-US"/>
        </w:rPr>
        <w:t>) REFERENCES vehicles (id) ON DELETE CASCADE,</w:t>
      </w:r>
    </w:p>
    <w:p w14:paraId="4AEC26B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fk_location_id</w:t>
      </w:r>
      <w:proofErr w:type="spellEnd"/>
      <w:r w:rsidRPr="001966EB">
        <w:rPr>
          <w:color w:val="000000"/>
          <w:sz w:val="28"/>
          <w:szCs w:val="28"/>
          <w:lang w:val="en-US"/>
        </w:rPr>
        <w:t xml:space="preserve"> FOREIGN KEY (</w:t>
      </w:r>
      <w:proofErr w:type="spellStart"/>
      <w:r w:rsidRPr="001966EB">
        <w:rPr>
          <w:color w:val="000000"/>
          <w:sz w:val="28"/>
          <w:szCs w:val="28"/>
          <w:lang w:val="en-US"/>
        </w:rPr>
        <w:t>location_id</w:t>
      </w:r>
      <w:proofErr w:type="spellEnd"/>
      <w:r w:rsidRPr="001966EB">
        <w:rPr>
          <w:color w:val="000000"/>
          <w:sz w:val="28"/>
          <w:szCs w:val="28"/>
          <w:lang w:val="en-US"/>
        </w:rPr>
        <w:t>) REFERENCES locations (id) ON DELETE CASCADE,</w:t>
      </w:r>
    </w:p>
    <w:p w14:paraId="6096DA9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fk_administrative_offense_id</w:t>
      </w:r>
      <w:proofErr w:type="spellEnd"/>
      <w:r w:rsidRPr="001966EB">
        <w:rPr>
          <w:color w:val="000000"/>
          <w:sz w:val="28"/>
          <w:szCs w:val="28"/>
          <w:lang w:val="en-US"/>
        </w:rPr>
        <w:t xml:space="preserve"> FOREIGN KEY (</w:t>
      </w:r>
      <w:proofErr w:type="spellStart"/>
      <w:r w:rsidRPr="001966EB">
        <w:rPr>
          <w:color w:val="000000"/>
          <w:sz w:val="28"/>
          <w:szCs w:val="28"/>
          <w:lang w:val="en-US"/>
        </w:rPr>
        <w:t>administrative_offense_id</w:t>
      </w:r>
      <w:proofErr w:type="spellEnd"/>
      <w:r w:rsidRPr="001966EB">
        <w:rPr>
          <w:color w:val="000000"/>
          <w:sz w:val="28"/>
          <w:szCs w:val="28"/>
          <w:lang w:val="en-US"/>
        </w:rPr>
        <w:t xml:space="preserve">) REFERENCES </w:t>
      </w:r>
      <w:proofErr w:type="spellStart"/>
      <w:r w:rsidRPr="001966EB">
        <w:rPr>
          <w:color w:val="000000"/>
          <w:sz w:val="28"/>
          <w:szCs w:val="28"/>
          <w:lang w:val="en-US"/>
        </w:rPr>
        <w:t>administrative_offenses</w:t>
      </w:r>
      <w:proofErr w:type="spellEnd"/>
      <w:r w:rsidRPr="001966EB">
        <w:rPr>
          <w:color w:val="000000"/>
          <w:sz w:val="28"/>
          <w:szCs w:val="28"/>
          <w:lang w:val="en-US"/>
        </w:rPr>
        <w:t xml:space="preserve"> (id) ON DELETE CASCADE,</w:t>
      </w:r>
    </w:p>
    <w:p w14:paraId="164C494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fk_traffic_rule_id</w:t>
      </w:r>
      <w:proofErr w:type="spellEnd"/>
      <w:r w:rsidRPr="001966EB">
        <w:rPr>
          <w:color w:val="000000"/>
          <w:sz w:val="28"/>
          <w:szCs w:val="28"/>
          <w:lang w:val="en-US"/>
        </w:rPr>
        <w:t xml:space="preserve"> FOREIGN KEY (</w:t>
      </w:r>
      <w:proofErr w:type="spellStart"/>
      <w:r w:rsidRPr="001966EB">
        <w:rPr>
          <w:color w:val="000000"/>
          <w:sz w:val="28"/>
          <w:szCs w:val="28"/>
          <w:lang w:val="en-US"/>
        </w:rPr>
        <w:t>traffic_rule_id</w:t>
      </w:r>
      <w:proofErr w:type="spellEnd"/>
      <w:r w:rsidRPr="001966EB">
        <w:rPr>
          <w:color w:val="000000"/>
          <w:sz w:val="28"/>
          <w:szCs w:val="28"/>
          <w:lang w:val="en-US"/>
        </w:rPr>
        <w:t xml:space="preserve">) REFERENCES </w:t>
      </w:r>
      <w:proofErr w:type="spellStart"/>
      <w:r w:rsidRPr="001966EB">
        <w:rPr>
          <w:color w:val="000000"/>
          <w:sz w:val="28"/>
          <w:szCs w:val="28"/>
          <w:lang w:val="en-US"/>
        </w:rPr>
        <w:t>traffic_rules</w:t>
      </w:r>
      <w:proofErr w:type="spellEnd"/>
      <w:r w:rsidRPr="001966EB">
        <w:rPr>
          <w:color w:val="000000"/>
          <w:sz w:val="28"/>
          <w:szCs w:val="28"/>
          <w:lang w:val="en-US"/>
        </w:rPr>
        <w:t xml:space="preserve"> (id) ON DELETE CASCADE,</w:t>
      </w:r>
    </w:p>
    <w:p w14:paraId="07A385F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CONSTRAINT </w:t>
      </w:r>
      <w:proofErr w:type="spellStart"/>
      <w:r w:rsidRPr="001966EB">
        <w:rPr>
          <w:color w:val="000000"/>
          <w:sz w:val="28"/>
          <w:szCs w:val="28"/>
          <w:lang w:val="en-US"/>
        </w:rPr>
        <w:t>ck_time_of_violation</w:t>
      </w:r>
      <w:proofErr w:type="spellEnd"/>
      <w:r w:rsidRPr="001966EB">
        <w:rPr>
          <w:color w:val="000000"/>
          <w:sz w:val="28"/>
          <w:szCs w:val="28"/>
          <w:lang w:val="en-US"/>
        </w:rPr>
        <w:t xml:space="preserve"> CHECK (</w:t>
      </w:r>
    </w:p>
    <w:p w14:paraId="2756A9B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time_of_violation</w:t>
      </w:r>
      <w:proofErr w:type="spellEnd"/>
      <w:r w:rsidRPr="001966EB">
        <w:rPr>
          <w:color w:val="000000"/>
          <w:sz w:val="28"/>
          <w:szCs w:val="28"/>
          <w:lang w:val="en-US"/>
        </w:rPr>
        <w:t xml:space="preserve"> &lt;= CURRENT_TIMESTAMP</w:t>
      </w:r>
    </w:p>
    <w:p w14:paraId="42B9EE0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AND </w:t>
      </w:r>
      <w:proofErr w:type="spellStart"/>
      <w:r w:rsidRPr="001966EB">
        <w:rPr>
          <w:color w:val="000000"/>
          <w:sz w:val="28"/>
          <w:szCs w:val="28"/>
          <w:lang w:val="en-US"/>
        </w:rPr>
        <w:t>time_of_violation</w:t>
      </w:r>
      <w:proofErr w:type="spellEnd"/>
      <w:r w:rsidRPr="001966EB">
        <w:rPr>
          <w:color w:val="000000"/>
          <w:sz w:val="28"/>
          <w:szCs w:val="28"/>
          <w:lang w:val="en-US"/>
        </w:rPr>
        <w:t xml:space="preserve"> &gt; CURRENT_DATE - INTERVAL '10 years'</w:t>
      </w:r>
    </w:p>
    <w:p w14:paraId="71EC875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
    <w:p w14:paraId="1A11BCF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358A78BD" w14:textId="77777777" w:rsidR="001966EB" w:rsidRPr="001966EB" w:rsidRDefault="001966EB" w:rsidP="001966EB">
      <w:pPr>
        <w:spacing w:line="360" w:lineRule="auto"/>
        <w:ind w:left="709"/>
        <w:rPr>
          <w:color w:val="000000"/>
          <w:sz w:val="28"/>
          <w:szCs w:val="28"/>
          <w:lang w:val="en-US"/>
        </w:rPr>
      </w:pPr>
    </w:p>
    <w:p w14:paraId="1C46C8E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evidences (</w:t>
      </w:r>
    </w:p>
    <w:p w14:paraId="6296CC8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4E31BCE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violation_id</w:t>
      </w:r>
      <w:proofErr w:type="spellEnd"/>
      <w:r w:rsidRPr="001966EB">
        <w:rPr>
          <w:color w:val="000000"/>
          <w:sz w:val="28"/>
          <w:szCs w:val="28"/>
          <w:lang w:val="en-US"/>
        </w:rPr>
        <w:t xml:space="preserve"> INT NOT NULL,</w:t>
      </w:r>
    </w:p>
    <w:p w14:paraId="65298E1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type EVIDENCE_TYPE NOT NULL,</w:t>
      </w:r>
    </w:p>
    <w:p w14:paraId="063BDDF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url</w:t>
      </w:r>
      <w:proofErr w:type="spellEnd"/>
      <w:r w:rsidRPr="001966EB">
        <w:rPr>
          <w:color w:val="000000"/>
          <w:sz w:val="28"/>
          <w:szCs w:val="28"/>
          <w:lang w:val="en-US"/>
        </w:rPr>
        <w:t xml:space="preserve"> TEXT NOT NULL,</w:t>
      </w:r>
    </w:p>
    <w:p w14:paraId="41BF4AF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fk_violation_id</w:t>
      </w:r>
      <w:proofErr w:type="spellEnd"/>
      <w:r w:rsidRPr="001966EB">
        <w:rPr>
          <w:color w:val="000000"/>
          <w:sz w:val="28"/>
          <w:szCs w:val="28"/>
          <w:lang w:val="en-US"/>
        </w:rPr>
        <w:t xml:space="preserve"> FOREIGN KEY (</w:t>
      </w:r>
      <w:proofErr w:type="spellStart"/>
      <w:r w:rsidRPr="001966EB">
        <w:rPr>
          <w:color w:val="000000"/>
          <w:sz w:val="28"/>
          <w:szCs w:val="28"/>
          <w:lang w:val="en-US"/>
        </w:rPr>
        <w:t>violation_id</w:t>
      </w:r>
      <w:proofErr w:type="spellEnd"/>
      <w:r w:rsidRPr="001966EB">
        <w:rPr>
          <w:color w:val="000000"/>
          <w:sz w:val="28"/>
          <w:szCs w:val="28"/>
          <w:lang w:val="en-US"/>
        </w:rPr>
        <w:t>) REFERENCES violations (id) ON DELETE CASCADE</w:t>
      </w:r>
    </w:p>
    <w:p w14:paraId="62AC81D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0EFEA65F" w14:textId="77777777" w:rsidR="001966EB" w:rsidRPr="001966EB" w:rsidRDefault="001966EB" w:rsidP="001966EB">
      <w:pPr>
        <w:spacing w:line="360" w:lineRule="auto"/>
        <w:ind w:left="709"/>
        <w:rPr>
          <w:color w:val="000000"/>
          <w:sz w:val="28"/>
          <w:szCs w:val="28"/>
          <w:lang w:val="en-US"/>
        </w:rPr>
      </w:pPr>
    </w:p>
    <w:p w14:paraId="5A414EF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accident_protocols</w:t>
      </w:r>
      <w:proofErr w:type="spellEnd"/>
      <w:r w:rsidRPr="001966EB">
        <w:rPr>
          <w:color w:val="000000"/>
          <w:sz w:val="28"/>
          <w:szCs w:val="28"/>
          <w:lang w:val="en-US"/>
        </w:rPr>
        <w:t xml:space="preserve"> (</w:t>
      </w:r>
    </w:p>
    <w:p w14:paraId="1680673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5704E6B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series CHAR(2) NOT NULL,</w:t>
      </w:r>
    </w:p>
    <w:p w14:paraId="7213379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number CHAR(6) NOT NULL,</w:t>
      </w:r>
    </w:p>
    <w:p w14:paraId="6647AE02"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defendant_explanation</w:t>
      </w:r>
      <w:proofErr w:type="spellEnd"/>
      <w:r w:rsidRPr="001966EB">
        <w:rPr>
          <w:color w:val="000000"/>
          <w:sz w:val="28"/>
          <w:szCs w:val="28"/>
          <w:lang w:val="en-US"/>
        </w:rPr>
        <w:t xml:space="preserve"> TEXT,</w:t>
      </w:r>
    </w:p>
    <w:p w14:paraId="66EB782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time_of_drawing_up</w:t>
      </w:r>
      <w:proofErr w:type="spellEnd"/>
      <w:r w:rsidRPr="001966EB">
        <w:rPr>
          <w:color w:val="000000"/>
          <w:sz w:val="28"/>
          <w:szCs w:val="28"/>
          <w:lang w:val="en-US"/>
        </w:rPr>
        <w:t xml:space="preserve"> TIMESTAMPTZ NOT NULL,</w:t>
      </w:r>
    </w:p>
    <w:p w14:paraId="726CC8C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violation_id</w:t>
      </w:r>
      <w:proofErr w:type="spellEnd"/>
      <w:r w:rsidRPr="001966EB">
        <w:rPr>
          <w:color w:val="000000"/>
          <w:sz w:val="28"/>
          <w:szCs w:val="28"/>
          <w:lang w:val="en-US"/>
        </w:rPr>
        <w:t xml:space="preserve"> INT NOT NULL,</w:t>
      </w:r>
    </w:p>
    <w:p w14:paraId="525E7F7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police_officer_id</w:t>
      </w:r>
      <w:proofErr w:type="spellEnd"/>
      <w:r w:rsidRPr="001966EB">
        <w:rPr>
          <w:color w:val="000000"/>
          <w:sz w:val="28"/>
          <w:szCs w:val="28"/>
          <w:lang w:val="en-US"/>
        </w:rPr>
        <w:t xml:space="preserve"> INT NOT NULL,</w:t>
      </w:r>
    </w:p>
    <w:p w14:paraId="0E4D9D2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defendant_id</w:t>
      </w:r>
      <w:proofErr w:type="spellEnd"/>
      <w:r w:rsidRPr="001966EB">
        <w:rPr>
          <w:color w:val="000000"/>
          <w:sz w:val="28"/>
          <w:szCs w:val="28"/>
          <w:lang w:val="en-US"/>
        </w:rPr>
        <w:t xml:space="preserve"> INT NOT NULL,</w:t>
      </w:r>
    </w:p>
    <w:p w14:paraId="5291AFB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fk_violation_id</w:t>
      </w:r>
      <w:proofErr w:type="spellEnd"/>
      <w:r w:rsidRPr="001966EB">
        <w:rPr>
          <w:color w:val="000000"/>
          <w:sz w:val="28"/>
          <w:szCs w:val="28"/>
          <w:lang w:val="en-US"/>
        </w:rPr>
        <w:t xml:space="preserve"> FOREIGN KEY (</w:t>
      </w:r>
      <w:proofErr w:type="spellStart"/>
      <w:r w:rsidRPr="001966EB">
        <w:rPr>
          <w:color w:val="000000"/>
          <w:sz w:val="28"/>
          <w:szCs w:val="28"/>
          <w:lang w:val="en-US"/>
        </w:rPr>
        <w:t>violation_id</w:t>
      </w:r>
      <w:proofErr w:type="spellEnd"/>
      <w:r w:rsidRPr="001966EB">
        <w:rPr>
          <w:color w:val="000000"/>
          <w:sz w:val="28"/>
          <w:szCs w:val="28"/>
          <w:lang w:val="en-US"/>
        </w:rPr>
        <w:t>) REFERENCES violations (id) ON DELETE CASCADE,</w:t>
      </w:r>
    </w:p>
    <w:p w14:paraId="3A0FBAB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fk_police_officer_id</w:t>
      </w:r>
      <w:proofErr w:type="spellEnd"/>
      <w:r w:rsidRPr="001966EB">
        <w:rPr>
          <w:color w:val="000000"/>
          <w:sz w:val="28"/>
          <w:szCs w:val="28"/>
          <w:lang w:val="en-US"/>
        </w:rPr>
        <w:t xml:space="preserve"> FOREIGN KEY (</w:t>
      </w:r>
      <w:proofErr w:type="spellStart"/>
      <w:r w:rsidRPr="001966EB">
        <w:rPr>
          <w:color w:val="000000"/>
          <w:sz w:val="28"/>
          <w:szCs w:val="28"/>
          <w:lang w:val="en-US"/>
        </w:rPr>
        <w:t>police_officer_id</w:t>
      </w:r>
      <w:proofErr w:type="spellEnd"/>
      <w:r w:rsidRPr="001966EB">
        <w:rPr>
          <w:color w:val="000000"/>
          <w:sz w:val="28"/>
          <w:szCs w:val="28"/>
          <w:lang w:val="en-US"/>
        </w:rPr>
        <w:t xml:space="preserve">) REFERENCES </w:t>
      </w:r>
      <w:proofErr w:type="spellStart"/>
      <w:r w:rsidRPr="001966EB">
        <w:rPr>
          <w:color w:val="000000"/>
          <w:sz w:val="28"/>
          <w:szCs w:val="28"/>
          <w:lang w:val="en-US"/>
        </w:rPr>
        <w:t>police_officers</w:t>
      </w:r>
      <w:proofErr w:type="spellEnd"/>
      <w:r w:rsidRPr="001966EB">
        <w:rPr>
          <w:color w:val="000000"/>
          <w:sz w:val="28"/>
          <w:szCs w:val="28"/>
          <w:lang w:val="en-US"/>
        </w:rPr>
        <w:t xml:space="preserve"> (id) ON DELETE CASCADE,</w:t>
      </w:r>
    </w:p>
    <w:p w14:paraId="087A6B7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fk_defendant_id</w:t>
      </w:r>
      <w:proofErr w:type="spellEnd"/>
      <w:r w:rsidRPr="001966EB">
        <w:rPr>
          <w:color w:val="000000"/>
          <w:sz w:val="28"/>
          <w:szCs w:val="28"/>
          <w:lang w:val="en-US"/>
        </w:rPr>
        <w:t xml:space="preserve"> FOREIGN KEY (</w:t>
      </w:r>
      <w:proofErr w:type="spellStart"/>
      <w:r w:rsidRPr="001966EB">
        <w:rPr>
          <w:color w:val="000000"/>
          <w:sz w:val="28"/>
          <w:szCs w:val="28"/>
          <w:lang w:val="en-US"/>
        </w:rPr>
        <w:t>defendant_id</w:t>
      </w:r>
      <w:proofErr w:type="spellEnd"/>
      <w:r w:rsidRPr="001966EB">
        <w:rPr>
          <w:color w:val="000000"/>
          <w:sz w:val="28"/>
          <w:szCs w:val="28"/>
          <w:lang w:val="en-US"/>
        </w:rPr>
        <w:t>) REFERENCES citizens (id) ON DELETE CASCADE,</w:t>
      </w:r>
    </w:p>
    <w:p w14:paraId="5B78EF5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CONSTRAINT </w:t>
      </w:r>
      <w:proofErr w:type="spellStart"/>
      <w:r w:rsidRPr="001966EB">
        <w:rPr>
          <w:color w:val="000000"/>
          <w:sz w:val="28"/>
          <w:szCs w:val="28"/>
          <w:lang w:val="en-US"/>
        </w:rPr>
        <w:t>uq_series_number_protocol</w:t>
      </w:r>
      <w:proofErr w:type="spellEnd"/>
      <w:r w:rsidRPr="001966EB">
        <w:rPr>
          <w:color w:val="000000"/>
          <w:sz w:val="28"/>
          <w:szCs w:val="28"/>
          <w:lang w:val="en-US"/>
        </w:rPr>
        <w:t xml:space="preserve"> UNIQUE (series, number)</w:t>
      </w:r>
    </w:p>
    <w:p w14:paraId="4983EC1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65064E95" w14:textId="77777777" w:rsidR="001966EB" w:rsidRPr="001966EB" w:rsidRDefault="001966EB" w:rsidP="001966EB">
      <w:pPr>
        <w:spacing w:line="360" w:lineRule="auto"/>
        <w:ind w:left="709"/>
        <w:rPr>
          <w:color w:val="000000"/>
          <w:sz w:val="28"/>
          <w:szCs w:val="28"/>
          <w:lang w:val="en-US"/>
        </w:rPr>
      </w:pPr>
    </w:p>
    <w:p w14:paraId="3E01847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citizens_on_protocol</w:t>
      </w:r>
      <w:proofErr w:type="spellEnd"/>
      <w:r w:rsidRPr="001966EB">
        <w:rPr>
          <w:color w:val="000000"/>
          <w:sz w:val="28"/>
          <w:szCs w:val="28"/>
          <w:lang w:val="en-US"/>
        </w:rPr>
        <w:t xml:space="preserve"> (</w:t>
      </w:r>
    </w:p>
    <w:p w14:paraId="5B44B1D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756827D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role CITIZEN_ON_PROTOCOL_ROLE NOT NULL,</w:t>
      </w:r>
    </w:p>
    <w:p w14:paraId="37CCC0DD"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citizen_id</w:t>
      </w:r>
      <w:proofErr w:type="spellEnd"/>
      <w:r w:rsidRPr="001966EB">
        <w:rPr>
          <w:color w:val="000000"/>
          <w:sz w:val="28"/>
          <w:szCs w:val="28"/>
          <w:lang w:val="en-US"/>
        </w:rPr>
        <w:t xml:space="preserve"> INT NOT NULL,</w:t>
      </w:r>
    </w:p>
    <w:p w14:paraId="450FB7D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protocol_id</w:t>
      </w:r>
      <w:proofErr w:type="spellEnd"/>
      <w:r w:rsidRPr="001966EB">
        <w:rPr>
          <w:color w:val="000000"/>
          <w:sz w:val="28"/>
          <w:szCs w:val="28"/>
          <w:lang w:val="en-US"/>
        </w:rPr>
        <w:t xml:space="preserve"> INT NOT NULL,</w:t>
      </w:r>
    </w:p>
    <w:p w14:paraId="070BF5D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testimony TEXT,</w:t>
      </w:r>
    </w:p>
    <w:p w14:paraId="70E2166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fk_citizen_id</w:t>
      </w:r>
      <w:proofErr w:type="spellEnd"/>
      <w:r w:rsidRPr="001966EB">
        <w:rPr>
          <w:color w:val="000000"/>
          <w:sz w:val="28"/>
          <w:szCs w:val="28"/>
          <w:lang w:val="en-US"/>
        </w:rPr>
        <w:t xml:space="preserve"> FOREIGN KEY (</w:t>
      </w:r>
      <w:proofErr w:type="spellStart"/>
      <w:r w:rsidRPr="001966EB">
        <w:rPr>
          <w:color w:val="000000"/>
          <w:sz w:val="28"/>
          <w:szCs w:val="28"/>
          <w:lang w:val="en-US"/>
        </w:rPr>
        <w:t>citizen_id</w:t>
      </w:r>
      <w:proofErr w:type="spellEnd"/>
      <w:r w:rsidRPr="001966EB">
        <w:rPr>
          <w:color w:val="000000"/>
          <w:sz w:val="28"/>
          <w:szCs w:val="28"/>
          <w:lang w:val="en-US"/>
        </w:rPr>
        <w:t>) REFERENCES citizens (id) ON DELETE CASCADE,</w:t>
      </w:r>
    </w:p>
    <w:p w14:paraId="2C83936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fk_protocol_id</w:t>
      </w:r>
      <w:proofErr w:type="spellEnd"/>
      <w:r w:rsidRPr="001966EB">
        <w:rPr>
          <w:color w:val="000000"/>
          <w:sz w:val="28"/>
          <w:szCs w:val="28"/>
          <w:lang w:val="en-US"/>
        </w:rPr>
        <w:t xml:space="preserve"> FOREIGN KEY (</w:t>
      </w:r>
      <w:proofErr w:type="spellStart"/>
      <w:r w:rsidRPr="001966EB">
        <w:rPr>
          <w:color w:val="000000"/>
          <w:sz w:val="28"/>
          <w:szCs w:val="28"/>
          <w:lang w:val="en-US"/>
        </w:rPr>
        <w:t>protocol_id</w:t>
      </w:r>
      <w:proofErr w:type="spellEnd"/>
      <w:r w:rsidRPr="001966EB">
        <w:rPr>
          <w:color w:val="000000"/>
          <w:sz w:val="28"/>
          <w:szCs w:val="28"/>
          <w:lang w:val="en-US"/>
        </w:rPr>
        <w:t xml:space="preserve">) REFERENCES </w:t>
      </w:r>
      <w:proofErr w:type="spellStart"/>
      <w:r w:rsidRPr="001966EB">
        <w:rPr>
          <w:color w:val="000000"/>
          <w:sz w:val="28"/>
          <w:szCs w:val="28"/>
          <w:lang w:val="en-US"/>
        </w:rPr>
        <w:t>accident_protocols</w:t>
      </w:r>
      <w:proofErr w:type="spellEnd"/>
      <w:r w:rsidRPr="001966EB">
        <w:rPr>
          <w:color w:val="000000"/>
          <w:sz w:val="28"/>
          <w:szCs w:val="28"/>
          <w:lang w:val="en-US"/>
        </w:rPr>
        <w:t xml:space="preserve"> (id) ON DELETE CASCADE</w:t>
      </w:r>
    </w:p>
    <w:p w14:paraId="4EBB235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7C47DF00" w14:textId="77777777" w:rsidR="001966EB" w:rsidRPr="001966EB" w:rsidRDefault="001966EB" w:rsidP="001966EB">
      <w:pPr>
        <w:spacing w:line="360" w:lineRule="auto"/>
        <w:ind w:left="709"/>
        <w:rPr>
          <w:color w:val="000000"/>
          <w:sz w:val="28"/>
          <w:szCs w:val="28"/>
          <w:lang w:val="en-US"/>
        </w:rPr>
      </w:pPr>
    </w:p>
    <w:p w14:paraId="6C4302C0"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CREATE TABLE </w:t>
      </w:r>
      <w:proofErr w:type="spellStart"/>
      <w:r w:rsidRPr="001966EB">
        <w:rPr>
          <w:color w:val="000000"/>
          <w:sz w:val="28"/>
          <w:szCs w:val="28"/>
          <w:lang w:val="en-US"/>
        </w:rPr>
        <w:t>accident_resolutions</w:t>
      </w:r>
      <w:proofErr w:type="spellEnd"/>
      <w:r w:rsidRPr="001966EB">
        <w:rPr>
          <w:color w:val="000000"/>
          <w:sz w:val="28"/>
          <w:szCs w:val="28"/>
          <w:lang w:val="en-US"/>
        </w:rPr>
        <w:t xml:space="preserve"> (</w:t>
      </w:r>
    </w:p>
    <w:p w14:paraId="61CD746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21F7D94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series CHAR(2) NOT NULL,</w:t>
      </w:r>
    </w:p>
    <w:p w14:paraId="3C58542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number CHAR(6) NOT NULL,</w:t>
      </w:r>
    </w:p>
    <w:p w14:paraId="23A1860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time_of_consideration</w:t>
      </w:r>
      <w:proofErr w:type="spellEnd"/>
      <w:r w:rsidRPr="001966EB">
        <w:rPr>
          <w:color w:val="000000"/>
          <w:sz w:val="28"/>
          <w:szCs w:val="28"/>
          <w:lang w:val="en-US"/>
        </w:rPr>
        <w:t xml:space="preserve"> TIMESTAMPTZ NOT NULL,</w:t>
      </w:r>
    </w:p>
    <w:p w14:paraId="069FB248"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time_of_entry_into_force</w:t>
      </w:r>
      <w:proofErr w:type="spellEnd"/>
      <w:r w:rsidRPr="001966EB">
        <w:rPr>
          <w:color w:val="000000"/>
          <w:sz w:val="28"/>
          <w:szCs w:val="28"/>
          <w:lang w:val="en-US"/>
        </w:rPr>
        <w:t xml:space="preserve"> TIMESTAMPTZ NOT NULL,</w:t>
      </w:r>
    </w:p>
    <w:p w14:paraId="378731AC"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violation_id</w:t>
      </w:r>
      <w:proofErr w:type="spellEnd"/>
      <w:r w:rsidRPr="001966EB">
        <w:rPr>
          <w:color w:val="000000"/>
          <w:sz w:val="28"/>
          <w:szCs w:val="28"/>
          <w:lang w:val="en-US"/>
        </w:rPr>
        <w:t xml:space="preserve"> INT NOT NULL,</w:t>
      </w:r>
    </w:p>
    <w:p w14:paraId="58897231"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police_officer_id</w:t>
      </w:r>
      <w:proofErr w:type="spellEnd"/>
      <w:r w:rsidRPr="001966EB">
        <w:rPr>
          <w:color w:val="000000"/>
          <w:sz w:val="28"/>
          <w:szCs w:val="28"/>
          <w:lang w:val="en-US"/>
        </w:rPr>
        <w:t xml:space="preserve"> INT NOT NULL,</w:t>
      </w:r>
    </w:p>
    <w:p w14:paraId="2BEEB26B"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location_id</w:t>
      </w:r>
      <w:proofErr w:type="spellEnd"/>
      <w:r w:rsidRPr="001966EB">
        <w:rPr>
          <w:color w:val="000000"/>
          <w:sz w:val="28"/>
          <w:szCs w:val="28"/>
          <w:lang w:val="en-US"/>
        </w:rPr>
        <w:t xml:space="preserve"> INT NOT NULL,</w:t>
      </w:r>
    </w:p>
    <w:p w14:paraId="7F3F8CE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fk_violation_id</w:t>
      </w:r>
      <w:proofErr w:type="spellEnd"/>
      <w:r w:rsidRPr="001966EB">
        <w:rPr>
          <w:color w:val="000000"/>
          <w:sz w:val="28"/>
          <w:szCs w:val="28"/>
          <w:lang w:val="en-US"/>
        </w:rPr>
        <w:t xml:space="preserve"> FOREIGN KEY (</w:t>
      </w:r>
      <w:proofErr w:type="spellStart"/>
      <w:r w:rsidRPr="001966EB">
        <w:rPr>
          <w:color w:val="000000"/>
          <w:sz w:val="28"/>
          <w:szCs w:val="28"/>
          <w:lang w:val="en-US"/>
        </w:rPr>
        <w:t>violation_id</w:t>
      </w:r>
      <w:proofErr w:type="spellEnd"/>
      <w:r w:rsidRPr="001966EB">
        <w:rPr>
          <w:color w:val="000000"/>
          <w:sz w:val="28"/>
          <w:szCs w:val="28"/>
          <w:lang w:val="en-US"/>
        </w:rPr>
        <w:t>) REFERENCES violations (id) ON DELETE CASCADE,</w:t>
      </w:r>
    </w:p>
    <w:p w14:paraId="440E9367"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fk_police_officer_id</w:t>
      </w:r>
      <w:proofErr w:type="spellEnd"/>
      <w:r w:rsidRPr="001966EB">
        <w:rPr>
          <w:color w:val="000000"/>
          <w:sz w:val="28"/>
          <w:szCs w:val="28"/>
          <w:lang w:val="en-US"/>
        </w:rPr>
        <w:t xml:space="preserve"> FOREIGN KEY (</w:t>
      </w:r>
      <w:proofErr w:type="spellStart"/>
      <w:r w:rsidRPr="001966EB">
        <w:rPr>
          <w:color w:val="000000"/>
          <w:sz w:val="28"/>
          <w:szCs w:val="28"/>
          <w:lang w:val="en-US"/>
        </w:rPr>
        <w:t>police_officer_id</w:t>
      </w:r>
      <w:proofErr w:type="spellEnd"/>
      <w:r w:rsidRPr="001966EB">
        <w:rPr>
          <w:color w:val="000000"/>
          <w:sz w:val="28"/>
          <w:szCs w:val="28"/>
          <w:lang w:val="en-US"/>
        </w:rPr>
        <w:t xml:space="preserve">) REFERENCES </w:t>
      </w:r>
      <w:proofErr w:type="spellStart"/>
      <w:r w:rsidRPr="001966EB">
        <w:rPr>
          <w:color w:val="000000"/>
          <w:sz w:val="28"/>
          <w:szCs w:val="28"/>
          <w:lang w:val="en-US"/>
        </w:rPr>
        <w:t>police_officers</w:t>
      </w:r>
      <w:proofErr w:type="spellEnd"/>
      <w:r w:rsidRPr="001966EB">
        <w:rPr>
          <w:color w:val="000000"/>
          <w:sz w:val="28"/>
          <w:szCs w:val="28"/>
          <w:lang w:val="en-US"/>
        </w:rPr>
        <w:t xml:space="preserve"> (id) ON DELETE CASCADE,</w:t>
      </w:r>
    </w:p>
    <w:p w14:paraId="7E39A38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CONSTRAINT </w:t>
      </w:r>
      <w:proofErr w:type="spellStart"/>
      <w:r w:rsidRPr="001966EB">
        <w:rPr>
          <w:color w:val="000000"/>
          <w:sz w:val="28"/>
          <w:szCs w:val="28"/>
          <w:lang w:val="en-US"/>
        </w:rPr>
        <w:t>fk_location_id</w:t>
      </w:r>
      <w:proofErr w:type="spellEnd"/>
      <w:r w:rsidRPr="001966EB">
        <w:rPr>
          <w:color w:val="000000"/>
          <w:sz w:val="28"/>
          <w:szCs w:val="28"/>
          <w:lang w:val="en-US"/>
        </w:rPr>
        <w:t xml:space="preserve"> FOREIGN KEY (</w:t>
      </w:r>
      <w:proofErr w:type="spellStart"/>
      <w:r w:rsidRPr="001966EB">
        <w:rPr>
          <w:color w:val="000000"/>
          <w:sz w:val="28"/>
          <w:szCs w:val="28"/>
          <w:lang w:val="en-US"/>
        </w:rPr>
        <w:t>location_id</w:t>
      </w:r>
      <w:proofErr w:type="spellEnd"/>
      <w:r w:rsidRPr="001966EB">
        <w:rPr>
          <w:color w:val="000000"/>
          <w:sz w:val="28"/>
          <w:szCs w:val="28"/>
          <w:lang w:val="en-US"/>
        </w:rPr>
        <w:t>) REFERENCES locations (id) ON DELETE CASCADE,</w:t>
      </w:r>
    </w:p>
    <w:p w14:paraId="0442FBA3"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lastRenderedPageBreak/>
        <w:t xml:space="preserve">    CONSTRAINT </w:t>
      </w:r>
      <w:proofErr w:type="spellStart"/>
      <w:r w:rsidRPr="001966EB">
        <w:rPr>
          <w:color w:val="000000"/>
          <w:sz w:val="28"/>
          <w:szCs w:val="28"/>
          <w:lang w:val="en-US"/>
        </w:rPr>
        <w:t>uq_series_number_resolution</w:t>
      </w:r>
      <w:proofErr w:type="spellEnd"/>
      <w:r w:rsidRPr="001966EB">
        <w:rPr>
          <w:color w:val="000000"/>
          <w:sz w:val="28"/>
          <w:szCs w:val="28"/>
          <w:lang w:val="en-US"/>
        </w:rPr>
        <w:t xml:space="preserve"> UNIQUE (series, number)</w:t>
      </w:r>
    </w:p>
    <w:p w14:paraId="18BC5949"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w:t>
      </w:r>
    </w:p>
    <w:p w14:paraId="0CB9FA6C" w14:textId="77777777" w:rsidR="001966EB" w:rsidRPr="001966EB" w:rsidRDefault="001966EB" w:rsidP="001966EB">
      <w:pPr>
        <w:spacing w:line="360" w:lineRule="auto"/>
        <w:ind w:left="709"/>
        <w:rPr>
          <w:color w:val="000000"/>
          <w:sz w:val="28"/>
          <w:szCs w:val="28"/>
          <w:lang w:val="en-US"/>
        </w:rPr>
      </w:pPr>
    </w:p>
    <w:p w14:paraId="55C8BDDA"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CREATE TABLE regions (</w:t>
      </w:r>
    </w:p>
    <w:p w14:paraId="11282C0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id SERIAL PRIMARY KEY,</w:t>
      </w:r>
    </w:p>
    <w:p w14:paraId="4D2D446F"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region_name</w:t>
      </w:r>
      <w:proofErr w:type="spellEnd"/>
      <w:r w:rsidRPr="001966EB">
        <w:rPr>
          <w:color w:val="000000"/>
          <w:sz w:val="28"/>
          <w:szCs w:val="28"/>
          <w:lang w:val="en-US"/>
        </w:rPr>
        <w:t xml:space="preserve"> VARCHAR(100),</w:t>
      </w:r>
    </w:p>
    <w:p w14:paraId="5CA72BE4"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code_2004 CHAR(2),</w:t>
      </w:r>
    </w:p>
    <w:p w14:paraId="144BB44E"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code_2013 CHAR(2),</w:t>
      </w:r>
    </w:p>
    <w:p w14:paraId="3750CC15" w14:textId="77777777" w:rsidR="001966EB" w:rsidRPr="001966EB" w:rsidRDefault="001966EB" w:rsidP="001966EB">
      <w:pPr>
        <w:spacing w:line="360" w:lineRule="auto"/>
        <w:ind w:left="709"/>
        <w:rPr>
          <w:color w:val="000000"/>
          <w:sz w:val="28"/>
          <w:szCs w:val="28"/>
          <w:lang w:val="en-US"/>
        </w:rPr>
      </w:pPr>
      <w:r w:rsidRPr="001966EB">
        <w:rPr>
          <w:color w:val="000000"/>
          <w:sz w:val="28"/>
          <w:szCs w:val="28"/>
          <w:lang w:val="en-US"/>
        </w:rPr>
        <w:t xml:space="preserve">    code_2021 CHAR(2)</w:t>
      </w:r>
    </w:p>
    <w:p w14:paraId="02A63E9F" w14:textId="31B220DD" w:rsidR="008F106F" w:rsidRDefault="001966EB" w:rsidP="001966EB">
      <w:pPr>
        <w:spacing w:line="360" w:lineRule="auto"/>
        <w:ind w:left="709"/>
        <w:rPr>
          <w:sz w:val="28"/>
          <w:szCs w:val="28"/>
        </w:rPr>
      </w:pPr>
      <w:r w:rsidRPr="001966EB">
        <w:rPr>
          <w:color w:val="000000"/>
          <w:sz w:val="28"/>
          <w:szCs w:val="28"/>
          <w:lang w:val="en-US"/>
        </w:rPr>
        <w:t>);</w:t>
      </w:r>
    </w:p>
    <w:p w14:paraId="3EBD06A5" w14:textId="590A3F39" w:rsidR="008F106F" w:rsidRDefault="00B079CE" w:rsidP="00DC3812">
      <w:pPr>
        <w:pBdr>
          <w:top w:val="nil"/>
          <w:left w:val="nil"/>
          <w:bottom w:val="nil"/>
          <w:right w:val="nil"/>
          <w:between w:val="nil"/>
        </w:pBdr>
        <w:spacing w:line="360" w:lineRule="auto"/>
        <w:ind w:firstLine="709"/>
        <w:jc w:val="both"/>
        <w:outlineLvl w:val="1"/>
        <w:rPr>
          <w:color w:val="000000"/>
          <w:sz w:val="28"/>
          <w:szCs w:val="28"/>
        </w:rPr>
        <w:pPrChange w:id="534" w:author="Соколов Олександр" w:date="2024-12-22T22:07:00Z">
          <w:pPr>
            <w:pBdr>
              <w:top w:val="nil"/>
              <w:left w:val="nil"/>
              <w:bottom w:val="nil"/>
              <w:right w:val="nil"/>
              <w:between w:val="nil"/>
            </w:pBdr>
            <w:spacing w:line="360" w:lineRule="auto"/>
            <w:ind w:firstLine="709"/>
            <w:jc w:val="both"/>
          </w:pPr>
        </w:pPrChange>
      </w:pPr>
      <w:bookmarkStart w:id="535" w:name="_heading=h.35nkun2" w:colFirst="0" w:colLast="0"/>
      <w:bookmarkStart w:id="536" w:name="_Toc185798453"/>
      <w:bookmarkEnd w:id="535"/>
      <w:r>
        <w:rPr>
          <w:color w:val="000000"/>
          <w:sz w:val="28"/>
          <w:szCs w:val="28"/>
        </w:rPr>
        <w:t>5.2 Імпортування даних в таблиці</w:t>
      </w:r>
      <w:bookmarkEnd w:id="536"/>
    </w:p>
    <w:p w14:paraId="12E0285F" w14:textId="57F48AA6" w:rsidR="000926E5" w:rsidRDefault="002A61B4" w:rsidP="000926E5">
      <w:pPr>
        <w:pBdr>
          <w:top w:val="nil"/>
          <w:left w:val="nil"/>
          <w:bottom w:val="nil"/>
          <w:right w:val="nil"/>
          <w:between w:val="nil"/>
        </w:pBdr>
        <w:spacing w:line="360" w:lineRule="auto"/>
        <w:ind w:firstLine="709"/>
        <w:jc w:val="both"/>
        <w:rPr>
          <w:color w:val="000000"/>
          <w:sz w:val="28"/>
          <w:szCs w:val="28"/>
        </w:rPr>
      </w:pPr>
      <w:r>
        <w:rPr>
          <w:color w:val="000000"/>
          <w:sz w:val="28"/>
          <w:szCs w:val="28"/>
        </w:rPr>
        <w:t xml:space="preserve">Для заповнення бази даних, було використано комбінацію команд </w:t>
      </w:r>
      <w:r w:rsidR="000926E5">
        <w:rPr>
          <w:color w:val="000000"/>
          <w:sz w:val="28"/>
          <w:szCs w:val="28"/>
        </w:rPr>
        <w:t>«</w:t>
      </w:r>
      <w:r w:rsidR="000926E5">
        <w:rPr>
          <w:color w:val="000000"/>
          <w:sz w:val="28"/>
          <w:szCs w:val="28"/>
          <w:lang w:val="en-US"/>
        </w:rPr>
        <w:t>INSERT INTO</w:t>
      </w:r>
      <w:r w:rsidR="000926E5">
        <w:rPr>
          <w:color w:val="000000"/>
          <w:sz w:val="28"/>
          <w:szCs w:val="28"/>
        </w:rPr>
        <w:t>» та «</w:t>
      </w:r>
      <w:r w:rsidR="000926E5">
        <w:rPr>
          <w:color w:val="000000"/>
          <w:sz w:val="28"/>
          <w:szCs w:val="28"/>
          <w:lang w:val="en-US"/>
        </w:rPr>
        <w:t>COPY</w:t>
      </w:r>
      <w:r w:rsidR="000926E5">
        <w:rPr>
          <w:color w:val="000000"/>
          <w:sz w:val="28"/>
          <w:szCs w:val="28"/>
        </w:rPr>
        <w:t>»:</w:t>
      </w:r>
    </w:p>
    <w:p w14:paraId="221FC36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traffic_rules</w:t>
      </w:r>
      <w:proofErr w:type="spellEnd"/>
      <w:r w:rsidRPr="001966EB">
        <w:rPr>
          <w:color w:val="000000"/>
          <w:sz w:val="28"/>
          <w:szCs w:val="28"/>
          <w:lang w:val="en-US"/>
        </w:rPr>
        <w:t xml:space="preserve"> (article, part, description)</w:t>
      </w:r>
    </w:p>
    <w:p w14:paraId="37991A4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0792861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/traffic_rules.csv' DELIMITER ',' CSV HEADER;</w:t>
      </w:r>
    </w:p>
    <w:p w14:paraId="1B2EE7D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7180E18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administrative_offenses</w:t>
      </w:r>
      <w:proofErr w:type="spellEnd"/>
      <w:r w:rsidRPr="001966EB">
        <w:rPr>
          <w:color w:val="000000"/>
          <w:sz w:val="28"/>
          <w:szCs w:val="28"/>
          <w:lang w:val="en-US"/>
        </w:rPr>
        <w:t xml:space="preserve"> (article, sup, part, description, </w:t>
      </w:r>
      <w:proofErr w:type="spellStart"/>
      <w:r w:rsidRPr="001966EB">
        <w:rPr>
          <w:color w:val="000000"/>
          <w:sz w:val="28"/>
          <w:szCs w:val="28"/>
          <w:lang w:val="en-US"/>
        </w:rPr>
        <w:t>penalty_fee</w:t>
      </w:r>
      <w:proofErr w:type="spellEnd"/>
      <w:r w:rsidRPr="001966EB">
        <w:rPr>
          <w:color w:val="000000"/>
          <w:sz w:val="28"/>
          <w:szCs w:val="28"/>
          <w:lang w:val="en-US"/>
        </w:rPr>
        <w:t>)</w:t>
      </w:r>
    </w:p>
    <w:p w14:paraId="785890E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78BC6CE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/administrative_offenses.csv' DELIMITER ',' CSV HEADER;</w:t>
      </w:r>
    </w:p>
    <w:p w14:paraId="6FAA923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7DB7252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COPY citizens (</w:t>
      </w:r>
    </w:p>
    <w:p w14:paraId="76197B1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4A953D6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first_name</w:t>
      </w:r>
      <w:proofErr w:type="spellEnd"/>
      <w:r w:rsidRPr="001966EB">
        <w:rPr>
          <w:color w:val="000000"/>
          <w:sz w:val="28"/>
          <w:szCs w:val="28"/>
          <w:lang w:val="en-US"/>
        </w:rPr>
        <w:t>,</w:t>
      </w:r>
    </w:p>
    <w:p w14:paraId="5A60D2C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last_name</w:t>
      </w:r>
      <w:proofErr w:type="spellEnd"/>
      <w:r w:rsidRPr="001966EB">
        <w:rPr>
          <w:color w:val="000000"/>
          <w:sz w:val="28"/>
          <w:szCs w:val="28"/>
          <w:lang w:val="en-US"/>
        </w:rPr>
        <w:t>,</w:t>
      </w:r>
    </w:p>
    <w:p w14:paraId="4F8432D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patronymic,</w:t>
      </w:r>
    </w:p>
    <w:p w14:paraId="1D9FC55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date_of_birth</w:t>
      </w:r>
      <w:proofErr w:type="spellEnd"/>
    </w:p>
    <w:p w14:paraId="1563576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1F1CE35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324B0B3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'/private/</w:t>
      </w:r>
      <w:proofErr w:type="spellStart"/>
      <w:r w:rsidRPr="001966EB">
        <w:rPr>
          <w:color w:val="000000"/>
          <w:sz w:val="28"/>
          <w:szCs w:val="28"/>
          <w:lang w:val="en-US"/>
        </w:rPr>
        <w:t>tmp</w:t>
      </w:r>
      <w:proofErr w:type="spellEnd"/>
      <w:r w:rsidRPr="001966EB">
        <w:rPr>
          <w:color w:val="000000"/>
          <w:sz w:val="28"/>
          <w:szCs w:val="28"/>
          <w:lang w:val="en-US"/>
        </w:rPr>
        <w:t>/citizens.csv' DELIMITER ',' CSV HEADER;</w:t>
      </w:r>
    </w:p>
    <w:p w14:paraId="03F9880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16E37E7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COPY drivers (</w:t>
      </w:r>
    </w:p>
    <w:p w14:paraId="30771E2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64CC9B3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citizen_id</w:t>
      </w:r>
      <w:proofErr w:type="spellEnd"/>
      <w:r w:rsidRPr="001966EB">
        <w:rPr>
          <w:color w:val="000000"/>
          <w:sz w:val="28"/>
          <w:szCs w:val="28"/>
          <w:lang w:val="en-US"/>
        </w:rPr>
        <w:t>,</w:t>
      </w:r>
    </w:p>
    <w:p w14:paraId="186BF0D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license_number</w:t>
      </w:r>
      <w:proofErr w:type="spellEnd"/>
      <w:r w:rsidRPr="001966EB">
        <w:rPr>
          <w:color w:val="000000"/>
          <w:sz w:val="28"/>
          <w:szCs w:val="28"/>
          <w:lang w:val="en-US"/>
        </w:rPr>
        <w:t>,</w:t>
      </w:r>
    </w:p>
    <w:p w14:paraId="000329B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license_issued_time</w:t>
      </w:r>
      <w:proofErr w:type="spellEnd"/>
    </w:p>
    <w:p w14:paraId="14653C5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0AC9633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6AEF71A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/drivers.csv' DELIMITER ',' CSV HEADER;</w:t>
      </w:r>
    </w:p>
    <w:p w14:paraId="7EE81F3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2A02A03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police_officers</w:t>
      </w:r>
      <w:proofErr w:type="spellEnd"/>
      <w:r w:rsidRPr="001966EB">
        <w:rPr>
          <w:color w:val="000000"/>
          <w:sz w:val="28"/>
          <w:szCs w:val="28"/>
          <w:lang w:val="en-US"/>
        </w:rPr>
        <w:t xml:space="preserve"> (id, </w:t>
      </w:r>
      <w:proofErr w:type="spellStart"/>
      <w:r w:rsidRPr="001966EB">
        <w:rPr>
          <w:color w:val="000000"/>
          <w:sz w:val="28"/>
          <w:szCs w:val="28"/>
          <w:lang w:val="en-US"/>
        </w:rPr>
        <w:t>citizen_id</w:t>
      </w:r>
      <w:proofErr w:type="spellEnd"/>
      <w:r w:rsidRPr="001966EB">
        <w:rPr>
          <w:color w:val="000000"/>
          <w:sz w:val="28"/>
          <w:szCs w:val="28"/>
          <w:lang w:val="en-US"/>
        </w:rPr>
        <w:t xml:space="preserve">, </w:t>
      </w:r>
      <w:proofErr w:type="spellStart"/>
      <w:r w:rsidRPr="001966EB">
        <w:rPr>
          <w:color w:val="000000"/>
          <w:sz w:val="28"/>
          <w:szCs w:val="28"/>
          <w:lang w:val="en-US"/>
        </w:rPr>
        <w:t>badge_number</w:t>
      </w:r>
      <w:proofErr w:type="spellEnd"/>
      <w:r w:rsidRPr="001966EB">
        <w:rPr>
          <w:color w:val="000000"/>
          <w:sz w:val="28"/>
          <w:szCs w:val="28"/>
          <w:lang w:val="en-US"/>
        </w:rPr>
        <w:t>, rank)</w:t>
      </w:r>
    </w:p>
    <w:p w14:paraId="41C8C44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4E1ECC6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/police_officers.csv' DELIMITER ',' CSV HEADER;</w:t>
      </w:r>
    </w:p>
    <w:p w14:paraId="0E93975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4F224A0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COPY vehicles (</w:t>
      </w:r>
    </w:p>
    <w:p w14:paraId="717F1C2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3467D8B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owner_id</w:t>
      </w:r>
      <w:proofErr w:type="spellEnd"/>
      <w:r w:rsidRPr="001966EB">
        <w:rPr>
          <w:color w:val="000000"/>
          <w:sz w:val="28"/>
          <w:szCs w:val="28"/>
          <w:lang w:val="en-US"/>
        </w:rPr>
        <w:t>,</w:t>
      </w:r>
    </w:p>
    <w:p w14:paraId="0EF0AD9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vehicle_type_id</w:t>
      </w:r>
      <w:proofErr w:type="spellEnd"/>
      <w:r w:rsidRPr="001966EB">
        <w:rPr>
          <w:color w:val="000000"/>
          <w:sz w:val="28"/>
          <w:szCs w:val="28"/>
          <w:lang w:val="en-US"/>
        </w:rPr>
        <w:t>,</w:t>
      </w:r>
    </w:p>
    <w:p w14:paraId="423FF83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registration_number</w:t>
      </w:r>
      <w:proofErr w:type="spellEnd"/>
      <w:r w:rsidRPr="001966EB">
        <w:rPr>
          <w:color w:val="000000"/>
          <w:sz w:val="28"/>
          <w:szCs w:val="28"/>
          <w:lang w:val="en-US"/>
        </w:rPr>
        <w:t>,</w:t>
      </w:r>
    </w:p>
    <w:p w14:paraId="2B21E33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vin,</w:t>
      </w:r>
    </w:p>
    <w:p w14:paraId="4E17A12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insurance_policy_number</w:t>
      </w:r>
      <w:proofErr w:type="spellEnd"/>
      <w:r w:rsidRPr="001966EB">
        <w:rPr>
          <w:color w:val="000000"/>
          <w:sz w:val="28"/>
          <w:szCs w:val="28"/>
          <w:lang w:val="en-US"/>
        </w:rPr>
        <w:t>,</w:t>
      </w:r>
    </w:p>
    <w:p w14:paraId="7B8D667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model,</w:t>
      </w:r>
    </w:p>
    <w:p w14:paraId="7AA20B7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brand,</w:t>
      </w:r>
    </w:p>
    <w:p w14:paraId="359F0C2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color,</w:t>
      </w:r>
    </w:p>
    <w:p w14:paraId="31A317D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engine_capacity</w:t>
      </w:r>
      <w:proofErr w:type="spellEnd"/>
      <w:r w:rsidRPr="001966EB">
        <w:rPr>
          <w:color w:val="000000"/>
          <w:sz w:val="28"/>
          <w:szCs w:val="28"/>
          <w:lang w:val="en-US"/>
        </w:rPr>
        <w:t>,</w:t>
      </w:r>
    </w:p>
    <w:p w14:paraId="58D6E98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seating_capacity</w:t>
      </w:r>
      <w:proofErr w:type="spellEnd"/>
      <w:r w:rsidRPr="001966EB">
        <w:rPr>
          <w:color w:val="000000"/>
          <w:sz w:val="28"/>
          <w:szCs w:val="28"/>
          <w:lang w:val="en-US"/>
        </w:rPr>
        <w:t>,</w:t>
      </w:r>
    </w:p>
    <w:p w14:paraId="47CA9A8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year_of_manufacture</w:t>
      </w:r>
      <w:proofErr w:type="spellEnd"/>
    </w:p>
    <w:p w14:paraId="4296A10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27AD6D8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434FACE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'/private/</w:t>
      </w:r>
      <w:proofErr w:type="spellStart"/>
      <w:r w:rsidRPr="001966EB">
        <w:rPr>
          <w:color w:val="000000"/>
          <w:sz w:val="28"/>
          <w:szCs w:val="28"/>
          <w:lang w:val="en-US"/>
        </w:rPr>
        <w:t>tmp</w:t>
      </w:r>
      <w:proofErr w:type="spellEnd"/>
      <w:r w:rsidRPr="001966EB">
        <w:rPr>
          <w:color w:val="000000"/>
          <w:sz w:val="28"/>
          <w:szCs w:val="28"/>
          <w:lang w:val="en-US"/>
        </w:rPr>
        <w:t>/vehicles.csv' DELIMITER ',' CSV HEADER;</w:t>
      </w:r>
    </w:p>
    <w:p w14:paraId="62A92A7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0ECE8CB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COPY locations (</w:t>
      </w:r>
    </w:p>
    <w:p w14:paraId="24FA1E6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2A6C426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longitude,</w:t>
      </w:r>
    </w:p>
    <w:p w14:paraId="163C817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latitude,</w:t>
      </w:r>
    </w:p>
    <w:p w14:paraId="2A3EE14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street,</w:t>
      </w:r>
    </w:p>
    <w:p w14:paraId="495666F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building_number</w:t>
      </w:r>
      <w:proofErr w:type="spellEnd"/>
      <w:r w:rsidRPr="001966EB">
        <w:rPr>
          <w:color w:val="000000"/>
          <w:sz w:val="28"/>
          <w:szCs w:val="28"/>
          <w:lang w:val="en-US"/>
        </w:rPr>
        <w:t>,</w:t>
      </w:r>
    </w:p>
    <w:p w14:paraId="12B8243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description</w:t>
      </w:r>
    </w:p>
    <w:p w14:paraId="3D5109D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68F39D7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64EC39E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/locations.csv' DELIMITER ',' CSV HEADER;</w:t>
      </w:r>
    </w:p>
    <w:p w14:paraId="5575B5F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1FD3CD2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COPY violations (</w:t>
      </w:r>
    </w:p>
    <w:p w14:paraId="1B714E7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64DD1A0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time_of_violation</w:t>
      </w:r>
      <w:proofErr w:type="spellEnd"/>
      <w:r w:rsidRPr="001966EB">
        <w:rPr>
          <w:color w:val="000000"/>
          <w:sz w:val="28"/>
          <w:szCs w:val="28"/>
          <w:lang w:val="en-US"/>
        </w:rPr>
        <w:t>,</w:t>
      </w:r>
    </w:p>
    <w:p w14:paraId="113B773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description,</w:t>
      </w:r>
    </w:p>
    <w:p w14:paraId="31599DE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vehicle_id</w:t>
      </w:r>
      <w:proofErr w:type="spellEnd"/>
      <w:r w:rsidRPr="001966EB">
        <w:rPr>
          <w:color w:val="000000"/>
          <w:sz w:val="28"/>
          <w:szCs w:val="28"/>
          <w:lang w:val="en-US"/>
        </w:rPr>
        <w:t>,</w:t>
      </w:r>
    </w:p>
    <w:p w14:paraId="560B526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location_id</w:t>
      </w:r>
      <w:proofErr w:type="spellEnd"/>
      <w:r w:rsidRPr="001966EB">
        <w:rPr>
          <w:color w:val="000000"/>
          <w:sz w:val="28"/>
          <w:szCs w:val="28"/>
          <w:lang w:val="en-US"/>
        </w:rPr>
        <w:t>,</w:t>
      </w:r>
    </w:p>
    <w:p w14:paraId="0B64143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administrative_offense_id</w:t>
      </w:r>
      <w:proofErr w:type="spellEnd"/>
      <w:r w:rsidRPr="001966EB">
        <w:rPr>
          <w:color w:val="000000"/>
          <w:sz w:val="28"/>
          <w:szCs w:val="28"/>
          <w:lang w:val="en-US"/>
        </w:rPr>
        <w:t>,</w:t>
      </w:r>
    </w:p>
    <w:p w14:paraId="1967D4E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traffic_rule_id</w:t>
      </w:r>
      <w:proofErr w:type="spellEnd"/>
    </w:p>
    <w:p w14:paraId="3F5E61E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22DDB9A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2F28D98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/violations.csv' DELIMITER ',' CSV HEADER;</w:t>
      </w:r>
    </w:p>
    <w:p w14:paraId="4D2D9B9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69B67BE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evidences (id, </w:t>
      </w:r>
      <w:proofErr w:type="spellStart"/>
      <w:r w:rsidRPr="001966EB">
        <w:rPr>
          <w:color w:val="000000"/>
          <w:sz w:val="28"/>
          <w:szCs w:val="28"/>
          <w:lang w:val="en-US"/>
        </w:rPr>
        <w:t>violation_id</w:t>
      </w:r>
      <w:proofErr w:type="spellEnd"/>
      <w:r w:rsidRPr="001966EB">
        <w:rPr>
          <w:color w:val="000000"/>
          <w:sz w:val="28"/>
          <w:szCs w:val="28"/>
          <w:lang w:val="en-US"/>
        </w:rPr>
        <w:t xml:space="preserve">, type, </w:t>
      </w:r>
      <w:proofErr w:type="spellStart"/>
      <w:r w:rsidRPr="001966EB">
        <w:rPr>
          <w:color w:val="000000"/>
          <w:sz w:val="28"/>
          <w:szCs w:val="28"/>
          <w:lang w:val="en-US"/>
        </w:rPr>
        <w:t>url</w:t>
      </w:r>
      <w:proofErr w:type="spellEnd"/>
      <w:r w:rsidRPr="001966EB">
        <w:rPr>
          <w:color w:val="000000"/>
          <w:sz w:val="28"/>
          <w:szCs w:val="28"/>
          <w:lang w:val="en-US"/>
        </w:rPr>
        <w:t>)</w:t>
      </w:r>
    </w:p>
    <w:p w14:paraId="18BCC99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1D8DF92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/evidences.csv' DELIMITER ',' CSV HEADER;</w:t>
      </w:r>
    </w:p>
    <w:p w14:paraId="6A9B099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58CC560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accident_protocols</w:t>
      </w:r>
      <w:proofErr w:type="spellEnd"/>
      <w:r w:rsidRPr="001966EB">
        <w:rPr>
          <w:color w:val="000000"/>
          <w:sz w:val="28"/>
          <w:szCs w:val="28"/>
          <w:lang w:val="en-US"/>
        </w:rPr>
        <w:t xml:space="preserve"> (</w:t>
      </w:r>
    </w:p>
    <w:p w14:paraId="320C1DE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id,</w:t>
      </w:r>
    </w:p>
    <w:p w14:paraId="15E43A4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series,</w:t>
      </w:r>
    </w:p>
    <w:p w14:paraId="6F9D80D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number,</w:t>
      </w:r>
    </w:p>
    <w:p w14:paraId="08640B3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defendant_explanation</w:t>
      </w:r>
      <w:proofErr w:type="spellEnd"/>
      <w:r w:rsidRPr="001966EB">
        <w:rPr>
          <w:color w:val="000000"/>
          <w:sz w:val="28"/>
          <w:szCs w:val="28"/>
          <w:lang w:val="en-US"/>
        </w:rPr>
        <w:t>,</w:t>
      </w:r>
    </w:p>
    <w:p w14:paraId="010F6B3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time_of_drawing_up</w:t>
      </w:r>
      <w:proofErr w:type="spellEnd"/>
      <w:r w:rsidRPr="001966EB">
        <w:rPr>
          <w:color w:val="000000"/>
          <w:sz w:val="28"/>
          <w:szCs w:val="28"/>
          <w:lang w:val="en-US"/>
        </w:rPr>
        <w:t>,</w:t>
      </w:r>
    </w:p>
    <w:p w14:paraId="478FF65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violation_id</w:t>
      </w:r>
      <w:proofErr w:type="spellEnd"/>
      <w:r w:rsidRPr="001966EB">
        <w:rPr>
          <w:color w:val="000000"/>
          <w:sz w:val="28"/>
          <w:szCs w:val="28"/>
          <w:lang w:val="en-US"/>
        </w:rPr>
        <w:t>,</w:t>
      </w:r>
    </w:p>
    <w:p w14:paraId="78EA42A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police_officer_id</w:t>
      </w:r>
      <w:proofErr w:type="spellEnd"/>
      <w:r w:rsidRPr="001966EB">
        <w:rPr>
          <w:color w:val="000000"/>
          <w:sz w:val="28"/>
          <w:szCs w:val="28"/>
          <w:lang w:val="en-US"/>
        </w:rPr>
        <w:t>,</w:t>
      </w:r>
    </w:p>
    <w:p w14:paraId="4E0B8D7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defendant_id</w:t>
      </w:r>
      <w:proofErr w:type="spellEnd"/>
    </w:p>
    <w:p w14:paraId="2C3F83E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1BB4BF3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0018699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/accident_protocols.csv' DELIMITER ',' CSV HEADER;</w:t>
      </w:r>
    </w:p>
    <w:p w14:paraId="439779B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2524E2E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citizens_on_protocol</w:t>
      </w:r>
      <w:proofErr w:type="spellEnd"/>
      <w:r w:rsidRPr="001966EB">
        <w:rPr>
          <w:color w:val="000000"/>
          <w:sz w:val="28"/>
          <w:szCs w:val="28"/>
          <w:lang w:val="en-US"/>
        </w:rPr>
        <w:t xml:space="preserve"> (id, role, </w:t>
      </w:r>
      <w:proofErr w:type="spellStart"/>
      <w:r w:rsidRPr="001966EB">
        <w:rPr>
          <w:color w:val="000000"/>
          <w:sz w:val="28"/>
          <w:szCs w:val="28"/>
          <w:lang w:val="en-US"/>
        </w:rPr>
        <w:t>citizen_id</w:t>
      </w:r>
      <w:proofErr w:type="spellEnd"/>
      <w:r w:rsidRPr="001966EB">
        <w:rPr>
          <w:color w:val="000000"/>
          <w:sz w:val="28"/>
          <w:szCs w:val="28"/>
          <w:lang w:val="en-US"/>
        </w:rPr>
        <w:t xml:space="preserve">, </w:t>
      </w:r>
      <w:proofErr w:type="spellStart"/>
      <w:r w:rsidRPr="001966EB">
        <w:rPr>
          <w:color w:val="000000"/>
          <w:sz w:val="28"/>
          <w:szCs w:val="28"/>
          <w:lang w:val="en-US"/>
        </w:rPr>
        <w:t>protocol_id</w:t>
      </w:r>
      <w:proofErr w:type="spellEnd"/>
      <w:r w:rsidRPr="001966EB">
        <w:rPr>
          <w:color w:val="000000"/>
          <w:sz w:val="28"/>
          <w:szCs w:val="28"/>
          <w:lang w:val="en-US"/>
        </w:rPr>
        <w:t>, testimony)</w:t>
      </w:r>
    </w:p>
    <w:p w14:paraId="1321B0B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0E84BBB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/citizens_on_protocol.csv' DELIMITER ',' CSV HEADER;</w:t>
      </w:r>
    </w:p>
    <w:p w14:paraId="15230D0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7CB8082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COPY </w:t>
      </w:r>
      <w:proofErr w:type="spellStart"/>
      <w:r w:rsidRPr="001966EB">
        <w:rPr>
          <w:color w:val="000000"/>
          <w:sz w:val="28"/>
          <w:szCs w:val="28"/>
          <w:lang w:val="en-US"/>
        </w:rPr>
        <w:t>accident_resolutions</w:t>
      </w:r>
      <w:proofErr w:type="spellEnd"/>
      <w:r w:rsidRPr="001966EB">
        <w:rPr>
          <w:color w:val="000000"/>
          <w:sz w:val="28"/>
          <w:szCs w:val="28"/>
          <w:lang w:val="en-US"/>
        </w:rPr>
        <w:t xml:space="preserve"> (</w:t>
      </w:r>
    </w:p>
    <w:p w14:paraId="3B1CCF7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id,</w:t>
      </w:r>
    </w:p>
    <w:p w14:paraId="5B504DF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series,</w:t>
      </w:r>
    </w:p>
    <w:p w14:paraId="32CBE3F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number,</w:t>
      </w:r>
    </w:p>
    <w:p w14:paraId="52F5F99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time_of_consideration</w:t>
      </w:r>
      <w:proofErr w:type="spellEnd"/>
      <w:r w:rsidRPr="001966EB">
        <w:rPr>
          <w:color w:val="000000"/>
          <w:sz w:val="28"/>
          <w:szCs w:val="28"/>
          <w:lang w:val="en-US"/>
        </w:rPr>
        <w:t>,</w:t>
      </w:r>
    </w:p>
    <w:p w14:paraId="4173D9F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time_of_entry_into_force</w:t>
      </w:r>
      <w:proofErr w:type="spellEnd"/>
      <w:r w:rsidRPr="001966EB">
        <w:rPr>
          <w:color w:val="000000"/>
          <w:sz w:val="28"/>
          <w:szCs w:val="28"/>
          <w:lang w:val="en-US"/>
        </w:rPr>
        <w:t>,</w:t>
      </w:r>
    </w:p>
    <w:p w14:paraId="147C90C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violation_id</w:t>
      </w:r>
      <w:proofErr w:type="spellEnd"/>
      <w:r w:rsidRPr="001966EB">
        <w:rPr>
          <w:color w:val="000000"/>
          <w:sz w:val="28"/>
          <w:szCs w:val="28"/>
          <w:lang w:val="en-US"/>
        </w:rPr>
        <w:t>,</w:t>
      </w:r>
    </w:p>
    <w:p w14:paraId="09C9D0F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police_officer_id</w:t>
      </w:r>
      <w:proofErr w:type="spellEnd"/>
      <w:r w:rsidRPr="001966EB">
        <w:rPr>
          <w:color w:val="000000"/>
          <w:sz w:val="28"/>
          <w:szCs w:val="28"/>
          <w:lang w:val="en-US"/>
        </w:rPr>
        <w:t>,</w:t>
      </w:r>
    </w:p>
    <w:p w14:paraId="1E619A6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location_id</w:t>
      </w:r>
      <w:proofErr w:type="spellEnd"/>
    </w:p>
    <w:p w14:paraId="216DF82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w:t>
      </w:r>
    </w:p>
    <w:p w14:paraId="12D5BE9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FROM</w:t>
      </w:r>
    </w:p>
    <w:p w14:paraId="2CFE940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'/private/</w:t>
      </w:r>
      <w:proofErr w:type="spellStart"/>
      <w:r w:rsidRPr="001966EB">
        <w:rPr>
          <w:color w:val="000000"/>
          <w:sz w:val="28"/>
          <w:szCs w:val="28"/>
          <w:lang w:val="en-US"/>
        </w:rPr>
        <w:t>tmp</w:t>
      </w:r>
      <w:proofErr w:type="spellEnd"/>
      <w:r w:rsidRPr="001966EB">
        <w:rPr>
          <w:color w:val="000000"/>
          <w:sz w:val="28"/>
          <w:szCs w:val="28"/>
          <w:lang w:val="en-US"/>
        </w:rPr>
        <w:t>/accident_resolutions.csv' DELIMITER ',' CSV HEADER;</w:t>
      </w:r>
    </w:p>
    <w:p w14:paraId="3D82C31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5C821ED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INSERT INTO</w:t>
      </w:r>
    </w:p>
    <w:p w14:paraId="06E5283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w:t>
      </w:r>
      <w:proofErr w:type="spellStart"/>
      <w:r w:rsidRPr="001966EB">
        <w:rPr>
          <w:color w:val="000000"/>
          <w:sz w:val="28"/>
          <w:szCs w:val="28"/>
          <w:lang w:val="en-US"/>
        </w:rPr>
        <w:t>vehicle_types</w:t>
      </w:r>
      <w:proofErr w:type="spellEnd"/>
      <w:r w:rsidRPr="001966EB">
        <w:rPr>
          <w:color w:val="000000"/>
          <w:sz w:val="28"/>
          <w:szCs w:val="28"/>
          <w:lang w:val="en-US"/>
        </w:rPr>
        <w:t xml:space="preserve"> (</w:t>
      </w:r>
    </w:p>
    <w:p w14:paraId="2045B71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NAME,</w:t>
      </w:r>
    </w:p>
    <w:p w14:paraId="2D8D4AF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DESCRIPTION,</w:t>
      </w:r>
    </w:p>
    <w:p w14:paraId="2081B14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MIN_SEATING_CAPACITY,</w:t>
      </w:r>
    </w:p>
    <w:p w14:paraId="2A7A0E6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MAX_SEATING_CAPACITY,</w:t>
      </w:r>
    </w:p>
    <w:p w14:paraId="2787BF6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MIN_ENGINE_CAPACITY,</w:t>
      </w:r>
    </w:p>
    <w:p w14:paraId="1DC632B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MAX_ENGINE_CAPACITY</w:t>
      </w:r>
    </w:p>
    <w:p w14:paraId="5794C36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01199C0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VALUES</w:t>
      </w:r>
    </w:p>
    <w:p w14:paraId="4E84000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3900EE1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'Car',</w:t>
      </w:r>
    </w:p>
    <w:p w14:paraId="73BA075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'Passenger car used for personal or commercial purposes.',</w:t>
      </w:r>
    </w:p>
    <w:p w14:paraId="42B7CC6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202854D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8,</w:t>
      </w:r>
    </w:p>
    <w:p w14:paraId="464ABCE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1.0,</w:t>
      </w:r>
    </w:p>
    <w:p w14:paraId="3C3CCD3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6.0</w:t>
      </w:r>
    </w:p>
    <w:p w14:paraId="039AA4A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5EAA9DE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5278E34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'Electric Car',</w:t>
      </w:r>
    </w:p>
    <w:p w14:paraId="02B45A1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'Vehicle powered exclusively by electricity.',</w:t>
      </w:r>
    </w:p>
    <w:p w14:paraId="5BF0CD6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40054A0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8,</w:t>
      </w:r>
    </w:p>
    <w:p w14:paraId="25F5DC5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6411C6D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190742B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46980B7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51FC1CD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'Hybrid Vehicle',</w:t>
      </w:r>
    </w:p>
    <w:p w14:paraId="4FEBF4D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'Vehicle powered by a combination of internal combustion engine and electric motor.',</w:t>
      </w:r>
    </w:p>
    <w:p w14:paraId="2A1CE2E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313988F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8,</w:t>
      </w:r>
    </w:p>
    <w:p w14:paraId="0749404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1.0,</w:t>
      </w:r>
    </w:p>
    <w:p w14:paraId="2033D2F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6.0</w:t>
      </w:r>
    </w:p>
    <w:p w14:paraId="7F31FCA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3BB6EDE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73D1C9B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'Motorcycle',</w:t>
      </w:r>
    </w:p>
    <w:p w14:paraId="5233D1D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'Two-wheeled motor vehicle.',</w:t>
      </w:r>
    </w:p>
    <w:p w14:paraId="2906CC4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w:t>
      </w:r>
    </w:p>
    <w:p w14:paraId="04D6793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32F5BF4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0.1,</w:t>
      </w:r>
    </w:p>
    <w:p w14:paraId="18B8B1E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2.0</w:t>
      </w:r>
    </w:p>
    <w:p w14:paraId="008DEF5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6022CEB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3260351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'Van',</w:t>
      </w:r>
    </w:p>
    <w:p w14:paraId="2FE1A20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'Larger motor vehicle designed for passenger or cargo transport.',</w:t>
      </w:r>
    </w:p>
    <w:p w14:paraId="7E11A4E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05EF50B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15,</w:t>
      </w:r>
    </w:p>
    <w:p w14:paraId="48F9260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2.0,</w:t>
      </w:r>
    </w:p>
    <w:p w14:paraId="193472F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6.0</w:t>
      </w:r>
    </w:p>
    <w:p w14:paraId="0C2B762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7A616D4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06A9D08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'Truck',</w:t>
      </w:r>
    </w:p>
    <w:p w14:paraId="3BB08FA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'Motor vehicle designed to transport goods or materials.',</w:t>
      </w:r>
    </w:p>
    <w:p w14:paraId="7F83A24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77F568D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1CC4D5D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2.0,</w:t>
      </w:r>
    </w:p>
    <w:p w14:paraId="464CF7D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15.0</w:t>
      </w:r>
    </w:p>
    <w:p w14:paraId="11CDDA2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213740E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5FC2520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'Bus',</w:t>
      </w:r>
    </w:p>
    <w:p w14:paraId="3CD1F4D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'Motor vehicle designed to carry multiple passengers.',</w:t>
      </w:r>
    </w:p>
    <w:p w14:paraId="5DABBB1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9,</w:t>
      </w:r>
    </w:p>
    <w:p w14:paraId="203473E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174E96D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4.0,</w:t>
      </w:r>
    </w:p>
    <w:p w14:paraId="3CFDABF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15.0</w:t>
      </w:r>
    </w:p>
    <w:p w14:paraId="6ABB183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269CEEF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6D89472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'Special Purpose Vehicle',</w:t>
      </w:r>
    </w:p>
    <w:p w14:paraId="467BD54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'Vehicles such as fire trucks, ambulances, or police cars.',</w:t>
      </w:r>
    </w:p>
    <w:p w14:paraId="17B1AF2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w:t>
      </w:r>
    </w:p>
    <w:p w14:paraId="1698508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10,</w:t>
      </w:r>
    </w:p>
    <w:p w14:paraId="6C55B56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2.0,</w:t>
      </w:r>
    </w:p>
    <w:p w14:paraId="2F1C843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10.0</w:t>
      </w:r>
    </w:p>
    <w:p w14:paraId="7408DF2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1366160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4E68581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'Trailer',</w:t>
      </w:r>
    </w:p>
    <w:p w14:paraId="14078D9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'Unpowered vehicle towed by another vehicle.',</w:t>
      </w:r>
    </w:p>
    <w:p w14:paraId="00CFDF0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41AAFA9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575C226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04A1EEB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NULL</w:t>
      </w:r>
    </w:p>
    <w:p w14:paraId="5350B08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599061F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130BFCE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'Agricultural Vehicle',</w:t>
      </w:r>
    </w:p>
    <w:p w14:paraId="4DF2FE0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'Vehicles such as tractors used for farming purposes.',</w:t>
      </w:r>
    </w:p>
    <w:p w14:paraId="7E07CB3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w:t>
      </w:r>
    </w:p>
    <w:p w14:paraId="0C0B450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3,</w:t>
      </w:r>
    </w:p>
    <w:p w14:paraId="276343B5"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1.0,</w:t>
      </w:r>
    </w:p>
    <w:p w14:paraId="2629326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5.0</w:t>
      </w:r>
    </w:p>
    <w:p w14:paraId="157F3D0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4D545A4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w:t>
      </w:r>
    </w:p>
    <w:p w14:paraId="38184CD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'ATV',</w:t>
      </w:r>
    </w:p>
    <w:p w14:paraId="1749391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'All-terrain vehicle used for off-road travel.',</w:t>
      </w:r>
    </w:p>
    <w:p w14:paraId="6F1FDE6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w:t>
      </w:r>
    </w:p>
    <w:p w14:paraId="34A4E8D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35857A0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0.5,</w:t>
      </w:r>
    </w:p>
    <w:p w14:paraId="5CA6B33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1.5</w:t>
      </w:r>
    </w:p>
    <w:p w14:paraId="0236DF1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0E19241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758B2D3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'Dump Truck',</w:t>
      </w:r>
    </w:p>
    <w:p w14:paraId="7751E50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'Truck designed to transport and unload materials.',</w:t>
      </w:r>
    </w:p>
    <w:p w14:paraId="1BCB2B5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5C4B33B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w:t>
      </w:r>
    </w:p>
    <w:p w14:paraId="4C0C2F1A"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2.0,</w:t>
      </w:r>
    </w:p>
    <w:p w14:paraId="0A77CBB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15.0</w:t>
      </w:r>
    </w:p>
    <w:p w14:paraId="30CE179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
    <w:p w14:paraId="6D6B26C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p>
    <w:p w14:paraId="42BCCD2F"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INSERT INTO</w:t>
      </w:r>
    </w:p>
    <w:p w14:paraId="601852D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regions (</w:t>
      </w:r>
      <w:proofErr w:type="spellStart"/>
      <w:r w:rsidRPr="001966EB">
        <w:rPr>
          <w:color w:val="000000"/>
          <w:sz w:val="28"/>
          <w:szCs w:val="28"/>
          <w:lang w:val="en-US"/>
        </w:rPr>
        <w:t>region_name</w:t>
      </w:r>
      <w:proofErr w:type="spellEnd"/>
      <w:r w:rsidRPr="001966EB">
        <w:rPr>
          <w:color w:val="000000"/>
          <w:sz w:val="28"/>
          <w:szCs w:val="28"/>
          <w:lang w:val="en-US"/>
        </w:rPr>
        <w:t>, code_2004, code_2013, code_2021)</w:t>
      </w:r>
    </w:p>
    <w:p w14:paraId="202E3ED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VALUES</w:t>
      </w:r>
    </w:p>
    <w:p w14:paraId="292CD3C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('AR </w:t>
      </w:r>
      <w:proofErr w:type="spellStart"/>
      <w:r w:rsidRPr="001966EB">
        <w:rPr>
          <w:color w:val="000000"/>
          <w:sz w:val="28"/>
          <w:szCs w:val="28"/>
          <w:lang w:val="en-US"/>
        </w:rPr>
        <w:t>Krym</w:t>
      </w:r>
      <w:proofErr w:type="spellEnd"/>
      <w:r w:rsidRPr="001966EB">
        <w:rPr>
          <w:color w:val="000000"/>
          <w:sz w:val="28"/>
          <w:szCs w:val="28"/>
          <w:lang w:val="en-US"/>
        </w:rPr>
        <w:t>', 'AK', 'KK', 'TK'),</w:t>
      </w:r>
    </w:p>
    <w:p w14:paraId="37C58329"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Vinnytska</w:t>
      </w:r>
      <w:proofErr w:type="spellEnd"/>
      <w:r w:rsidRPr="001966EB">
        <w:rPr>
          <w:color w:val="000000"/>
          <w:sz w:val="28"/>
          <w:szCs w:val="28"/>
          <w:lang w:val="en-US"/>
        </w:rPr>
        <w:t xml:space="preserve"> oblast', 'AB', 'KB', 'IM'),</w:t>
      </w:r>
    </w:p>
    <w:p w14:paraId="2F459E20"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Volynska</w:t>
      </w:r>
      <w:proofErr w:type="spellEnd"/>
      <w:r w:rsidRPr="001966EB">
        <w:rPr>
          <w:color w:val="000000"/>
          <w:sz w:val="28"/>
          <w:szCs w:val="28"/>
          <w:lang w:val="en-US"/>
        </w:rPr>
        <w:t xml:space="preserve"> oblast', 'AC', 'KC', 'CM'),</w:t>
      </w:r>
    </w:p>
    <w:p w14:paraId="1CD0107D"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Dnipropetrovska</w:t>
      </w:r>
      <w:proofErr w:type="spellEnd"/>
      <w:r w:rsidRPr="001966EB">
        <w:rPr>
          <w:color w:val="000000"/>
          <w:sz w:val="28"/>
          <w:szCs w:val="28"/>
          <w:lang w:val="en-US"/>
        </w:rPr>
        <w:t xml:space="preserve"> oblast', 'AE', 'KE', 'PP'),</w:t>
      </w:r>
    </w:p>
    <w:p w14:paraId="75153D3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Donetska</w:t>
      </w:r>
      <w:proofErr w:type="spellEnd"/>
      <w:r w:rsidRPr="001966EB">
        <w:rPr>
          <w:color w:val="000000"/>
          <w:sz w:val="28"/>
          <w:szCs w:val="28"/>
          <w:lang w:val="en-US"/>
        </w:rPr>
        <w:t xml:space="preserve"> oblast', 'AH', 'KH', 'TH'),</w:t>
      </w:r>
    </w:p>
    <w:p w14:paraId="4ADB1EFB"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Zhytomyrska</w:t>
      </w:r>
      <w:proofErr w:type="spellEnd"/>
      <w:r w:rsidRPr="001966EB">
        <w:rPr>
          <w:color w:val="000000"/>
          <w:sz w:val="28"/>
          <w:szCs w:val="28"/>
          <w:lang w:val="en-US"/>
        </w:rPr>
        <w:t xml:space="preserve"> oblast', 'AM', 'KM', 'TM'),</w:t>
      </w:r>
    </w:p>
    <w:p w14:paraId="53406A8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Zakarpatska</w:t>
      </w:r>
      <w:proofErr w:type="spellEnd"/>
      <w:r w:rsidRPr="001966EB">
        <w:rPr>
          <w:color w:val="000000"/>
          <w:sz w:val="28"/>
          <w:szCs w:val="28"/>
          <w:lang w:val="en-US"/>
        </w:rPr>
        <w:t xml:space="preserve"> oblast', 'AO', 'KO', 'MT'),</w:t>
      </w:r>
    </w:p>
    <w:p w14:paraId="6942E99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Zaporizka</w:t>
      </w:r>
      <w:proofErr w:type="spellEnd"/>
      <w:r w:rsidRPr="001966EB">
        <w:rPr>
          <w:color w:val="000000"/>
          <w:sz w:val="28"/>
          <w:szCs w:val="28"/>
          <w:lang w:val="en-US"/>
        </w:rPr>
        <w:t xml:space="preserve"> oblast', 'AP', 'KP', 'TP'),</w:t>
      </w:r>
    </w:p>
    <w:p w14:paraId="470778E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('Ivano-</w:t>
      </w:r>
      <w:proofErr w:type="spellStart"/>
      <w:r w:rsidRPr="001966EB">
        <w:rPr>
          <w:color w:val="000000"/>
          <w:sz w:val="28"/>
          <w:szCs w:val="28"/>
          <w:lang w:val="en-US"/>
        </w:rPr>
        <w:t>Frankivska</w:t>
      </w:r>
      <w:proofErr w:type="spellEnd"/>
      <w:r w:rsidRPr="001966EB">
        <w:rPr>
          <w:color w:val="000000"/>
          <w:sz w:val="28"/>
          <w:szCs w:val="28"/>
          <w:lang w:val="en-US"/>
        </w:rPr>
        <w:t xml:space="preserve"> oblast', 'AT', 'KT', 'TO'),</w:t>
      </w:r>
    </w:p>
    <w:p w14:paraId="04B6213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Kyivska</w:t>
      </w:r>
      <w:proofErr w:type="spellEnd"/>
      <w:r w:rsidRPr="001966EB">
        <w:rPr>
          <w:color w:val="000000"/>
          <w:sz w:val="28"/>
          <w:szCs w:val="28"/>
          <w:lang w:val="en-US"/>
        </w:rPr>
        <w:t xml:space="preserve"> oblast', 'AI', 'KI', 'TI'),</w:t>
      </w:r>
    </w:p>
    <w:p w14:paraId="5A25190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lastRenderedPageBreak/>
        <w:t xml:space="preserve">        ('misto Kyiv', 'AA', 'KA', 'TT'),</w:t>
      </w:r>
    </w:p>
    <w:p w14:paraId="5C3D86B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Kirovohradska</w:t>
      </w:r>
      <w:proofErr w:type="spellEnd"/>
      <w:r w:rsidRPr="001966EB">
        <w:rPr>
          <w:color w:val="000000"/>
          <w:sz w:val="28"/>
          <w:szCs w:val="28"/>
          <w:lang w:val="en-US"/>
        </w:rPr>
        <w:t xml:space="preserve"> oblast', 'BA', 'HA', 'XA'),</w:t>
      </w:r>
    </w:p>
    <w:p w14:paraId="3F6619A2"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Luhanska</w:t>
      </w:r>
      <w:proofErr w:type="spellEnd"/>
      <w:r w:rsidRPr="001966EB">
        <w:rPr>
          <w:color w:val="000000"/>
          <w:sz w:val="28"/>
          <w:szCs w:val="28"/>
          <w:lang w:val="en-US"/>
        </w:rPr>
        <w:t xml:space="preserve"> oblast', 'BB', 'HB', 'EP'),</w:t>
      </w:r>
    </w:p>
    <w:p w14:paraId="4AF23F0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Lvivska</w:t>
      </w:r>
      <w:proofErr w:type="spellEnd"/>
      <w:r w:rsidRPr="001966EB">
        <w:rPr>
          <w:color w:val="000000"/>
          <w:sz w:val="28"/>
          <w:szCs w:val="28"/>
          <w:lang w:val="en-US"/>
        </w:rPr>
        <w:t xml:space="preserve"> oblast', 'BC', 'HC', 'CC'),</w:t>
      </w:r>
    </w:p>
    <w:p w14:paraId="4A69E8C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Mykolaivska</w:t>
      </w:r>
      <w:proofErr w:type="spellEnd"/>
      <w:r w:rsidRPr="001966EB">
        <w:rPr>
          <w:color w:val="000000"/>
          <w:sz w:val="28"/>
          <w:szCs w:val="28"/>
          <w:lang w:val="en-US"/>
        </w:rPr>
        <w:t xml:space="preserve"> oblast', 'BE', 'HE', 'XE'),</w:t>
      </w:r>
    </w:p>
    <w:p w14:paraId="5C15162E"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Odeska</w:t>
      </w:r>
      <w:proofErr w:type="spellEnd"/>
      <w:r w:rsidRPr="001966EB">
        <w:rPr>
          <w:color w:val="000000"/>
          <w:sz w:val="28"/>
          <w:szCs w:val="28"/>
          <w:lang w:val="en-US"/>
        </w:rPr>
        <w:t xml:space="preserve"> oblast', 'BH', 'HH', 'OO'),</w:t>
      </w:r>
    </w:p>
    <w:p w14:paraId="3000B967"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Poltavska</w:t>
      </w:r>
      <w:proofErr w:type="spellEnd"/>
      <w:r w:rsidRPr="001966EB">
        <w:rPr>
          <w:color w:val="000000"/>
          <w:sz w:val="28"/>
          <w:szCs w:val="28"/>
          <w:lang w:val="en-US"/>
        </w:rPr>
        <w:t xml:space="preserve"> oblast', 'BI', 'HI', 'XI'),</w:t>
      </w:r>
    </w:p>
    <w:p w14:paraId="26D58454"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Rivnenska</w:t>
      </w:r>
      <w:proofErr w:type="spellEnd"/>
      <w:r w:rsidRPr="001966EB">
        <w:rPr>
          <w:color w:val="000000"/>
          <w:sz w:val="28"/>
          <w:szCs w:val="28"/>
          <w:lang w:val="en-US"/>
        </w:rPr>
        <w:t xml:space="preserve"> oblast', 'BK', 'HK', 'XK'),</w:t>
      </w:r>
    </w:p>
    <w:p w14:paraId="6842512C"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Sumska</w:t>
      </w:r>
      <w:proofErr w:type="spellEnd"/>
      <w:r w:rsidRPr="001966EB">
        <w:rPr>
          <w:color w:val="000000"/>
          <w:sz w:val="28"/>
          <w:szCs w:val="28"/>
          <w:lang w:val="en-US"/>
        </w:rPr>
        <w:t xml:space="preserve"> oblast', 'BM', 'HM', 'XM'),</w:t>
      </w:r>
    </w:p>
    <w:p w14:paraId="5330E9D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Ternopilska</w:t>
      </w:r>
      <w:proofErr w:type="spellEnd"/>
      <w:r w:rsidRPr="001966EB">
        <w:rPr>
          <w:color w:val="000000"/>
          <w:sz w:val="28"/>
          <w:szCs w:val="28"/>
          <w:lang w:val="en-US"/>
        </w:rPr>
        <w:t xml:space="preserve"> oblast', 'BO', 'HO', 'XO'),</w:t>
      </w:r>
    </w:p>
    <w:p w14:paraId="1687A351"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Kharkivska</w:t>
      </w:r>
      <w:proofErr w:type="spellEnd"/>
      <w:r w:rsidRPr="001966EB">
        <w:rPr>
          <w:color w:val="000000"/>
          <w:sz w:val="28"/>
          <w:szCs w:val="28"/>
          <w:lang w:val="en-US"/>
        </w:rPr>
        <w:t xml:space="preserve"> oblast', 'AX', 'KX', 'XX'),</w:t>
      </w:r>
    </w:p>
    <w:p w14:paraId="6C91157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Khersonska</w:t>
      </w:r>
      <w:proofErr w:type="spellEnd"/>
      <w:r w:rsidRPr="001966EB">
        <w:rPr>
          <w:color w:val="000000"/>
          <w:sz w:val="28"/>
          <w:szCs w:val="28"/>
          <w:lang w:val="en-US"/>
        </w:rPr>
        <w:t xml:space="preserve"> oblast', 'BT', 'HT', 'XT'),</w:t>
      </w:r>
    </w:p>
    <w:p w14:paraId="14F17B8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Khmelnytska</w:t>
      </w:r>
      <w:proofErr w:type="spellEnd"/>
      <w:r w:rsidRPr="001966EB">
        <w:rPr>
          <w:color w:val="000000"/>
          <w:sz w:val="28"/>
          <w:szCs w:val="28"/>
          <w:lang w:val="en-US"/>
        </w:rPr>
        <w:t xml:space="preserve"> oblast', 'BX', 'HX', 'OX'),</w:t>
      </w:r>
    </w:p>
    <w:p w14:paraId="0F1CC948"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Cherkaska</w:t>
      </w:r>
      <w:proofErr w:type="spellEnd"/>
      <w:r w:rsidRPr="001966EB">
        <w:rPr>
          <w:color w:val="000000"/>
          <w:sz w:val="28"/>
          <w:szCs w:val="28"/>
          <w:lang w:val="en-US"/>
        </w:rPr>
        <w:t xml:space="preserve"> oblast', 'CA', 'IA', 'OA'),</w:t>
      </w:r>
    </w:p>
    <w:p w14:paraId="5E627D76"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Chernihivska</w:t>
      </w:r>
      <w:proofErr w:type="spellEnd"/>
      <w:r w:rsidRPr="001966EB">
        <w:rPr>
          <w:color w:val="000000"/>
          <w:sz w:val="28"/>
          <w:szCs w:val="28"/>
          <w:lang w:val="en-US"/>
        </w:rPr>
        <w:t xml:space="preserve"> oblast', 'CB', 'IB', 'OB'),</w:t>
      </w:r>
    </w:p>
    <w:p w14:paraId="0373FB73" w14:textId="77777777" w:rsidR="001966EB" w:rsidRPr="001966EB"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w:t>
      </w:r>
      <w:proofErr w:type="spellStart"/>
      <w:r w:rsidRPr="001966EB">
        <w:rPr>
          <w:color w:val="000000"/>
          <w:sz w:val="28"/>
          <w:szCs w:val="28"/>
          <w:lang w:val="en-US"/>
        </w:rPr>
        <w:t>Chernivetska</w:t>
      </w:r>
      <w:proofErr w:type="spellEnd"/>
      <w:r w:rsidRPr="001966EB">
        <w:rPr>
          <w:color w:val="000000"/>
          <w:sz w:val="28"/>
          <w:szCs w:val="28"/>
          <w:lang w:val="en-US"/>
        </w:rPr>
        <w:t xml:space="preserve"> oblast', 'CE', 'IE', 'OE'),</w:t>
      </w:r>
    </w:p>
    <w:p w14:paraId="5B77EEA6" w14:textId="13822D9E" w:rsidR="000926E5" w:rsidRPr="000926E5" w:rsidRDefault="001966EB" w:rsidP="001966EB">
      <w:pPr>
        <w:pBdr>
          <w:top w:val="nil"/>
          <w:left w:val="nil"/>
          <w:bottom w:val="nil"/>
          <w:right w:val="nil"/>
          <w:between w:val="nil"/>
        </w:pBdr>
        <w:spacing w:line="360" w:lineRule="auto"/>
        <w:ind w:firstLine="709"/>
        <w:jc w:val="both"/>
        <w:rPr>
          <w:color w:val="000000"/>
          <w:sz w:val="28"/>
          <w:szCs w:val="28"/>
          <w:lang w:val="en-US"/>
        </w:rPr>
      </w:pPr>
      <w:r w:rsidRPr="001966EB">
        <w:rPr>
          <w:color w:val="000000"/>
          <w:sz w:val="28"/>
          <w:szCs w:val="28"/>
          <w:lang w:val="en-US"/>
        </w:rPr>
        <w:t xml:space="preserve">        ('misto Sevastopol', 'CH', 'IH', 'OH');</w:t>
      </w:r>
    </w:p>
    <w:p w14:paraId="58077BB2" w14:textId="77777777" w:rsidR="008F106F" w:rsidRDefault="00B079CE" w:rsidP="00BD3150">
      <w:pPr>
        <w:keepNext/>
        <w:keepLines/>
        <w:pageBreakBefore/>
        <w:spacing w:before="240" w:after="120" w:line="276" w:lineRule="auto"/>
        <w:ind w:left="357" w:hanging="357"/>
        <w:jc w:val="center"/>
        <w:outlineLvl w:val="0"/>
        <w:rPr>
          <w:b/>
          <w:smallCaps/>
          <w:sz w:val="28"/>
          <w:szCs w:val="28"/>
        </w:rPr>
      </w:pPr>
      <w:bookmarkStart w:id="537" w:name="_heading=h.1ksv4uv" w:colFirst="0" w:colLast="0"/>
      <w:bookmarkStart w:id="538" w:name="_Toc185798454"/>
      <w:bookmarkEnd w:id="537"/>
      <w:r>
        <w:rPr>
          <w:b/>
          <w:smallCaps/>
          <w:sz w:val="28"/>
          <w:szCs w:val="28"/>
        </w:rPr>
        <w:lastRenderedPageBreak/>
        <w:t>6</w:t>
      </w:r>
      <w:r>
        <w:rPr>
          <w:b/>
          <w:smallCaps/>
          <w:sz w:val="28"/>
          <w:szCs w:val="28"/>
        </w:rPr>
        <w:tab/>
        <w:t>СТВОРЕННЯ КОРИСТУВАЧІВ БАЗИ ДАНИХ</w:t>
      </w:r>
      <w:bookmarkEnd w:id="538"/>
    </w:p>
    <w:p w14:paraId="322145EA" w14:textId="4D07DBD4" w:rsidR="008F106F" w:rsidRDefault="00B079CE" w:rsidP="00BD3150">
      <w:pPr>
        <w:pBdr>
          <w:top w:val="nil"/>
          <w:left w:val="nil"/>
          <w:bottom w:val="nil"/>
          <w:right w:val="nil"/>
          <w:between w:val="nil"/>
        </w:pBdr>
        <w:spacing w:line="360" w:lineRule="auto"/>
        <w:ind w:firstLine="709"/>
        <w:jc w:val="both"/>
        <w:outlineLvl w:val="1"/>
        <w:rPr>
          <w:color w:val="000000"/>
          <w:sz w:val="28"/>
          <w:szCs w:val="28"/>
        </w:rPr>
      </w:pPr>
      <w:bookmarkStart w:id="539" w:name="_Toc185798455"/>
      <w:r>
        <w:rPr>
          <w:color w:val="000000"/>
          <w:sz w:val="28"/>
          <w:szCs w:val="28"/>
        </w:rPr>
        <w:t>6.1 Адміністратор</w:t>
      </w:r>
      <w:bookmarkEnd w:id="539"/>
    </w:p>
    <w:p w14:paraId="551E90A0"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CREATE ROLE </w:t>
      </w:r>
      <w:proofErr w:type="spellStart"/>
      <w:r w:rsidRPr="00BD3150">
        <w:rPr>
          <w:sz w:val="28"/>
          <w:szCs w:val="28"/>
        </w:rPr>
        <w:t>cw_admin</w:t>
      </w:r>
      <w:proofErr w:type="spellEnd"/>
      <w:r w:rsidRPr="00BD3150">
        <w:rPr>
          <w:sz w:val="28"/>
          <w:szCs w:val="28"/>
        </w:rPr>
        <w:t>;</w:t>
      </w:r>
    </w:p>
    <w:p w14:paraId="109F1EA6"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p>
    <w:p w14:paraId="43677596"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GRANT ALL PRIVILEGES ON ALL TABLES IN SCHEMA </w:t>
      </w:r>
      <w:proofErr w:type="spellStart"/>
      <w:r w:rsidRPr="00BD3150">
        <w:rPr>
          <w:sz w:val="28"/>
          <w:szCs w:val="28"/>
        </w:rPr>
        <w:t>public</w:t>
      </w:r>
      <w:proofErr w:type="spellEnd"/>
      <w:r w:rsidRPr="00BD3150">
        <w:rPr>
          <w:sz w:val="28"/>
          <w:szCs w:val="28"/>
        </w:rPr>
        <w:t xml:space="preserve"> TO </w:t>
      </w:r>
      <w:proofErr w:type="spellStart"/>
      <w:r w:rsidRPr="00BD3150">
        <w:rPr>
          <w:sz w:val="28"/>
          <w:szCs w:val="28"/>
        </w:rPr>
        <w:t>cw_admin</w:t>
      </w:r>
      <w:proofErr w:type="spellEnd"/>
      <w:r w:rsidRPr="00BD3150">
        <w:rPr>
          <w:sz w:val="28"/>
          <w:szCs w:val="28"/>
        </w:rPr>
        <w:t>;</w:t>
      </w:r>
    </w:p>
    <w:p w14:paraId="7316C691"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p>
    <w:p w14:paraId="4BCCA907"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GRANT ALL PRIVILEGES ON ALL SEQUENCES IN SCHEMA </w:t>
      </w:r>
      <w:proofErr w:type="spellStart"/>
      <w:r w:rsidRPr="00BD3150">
        <w:rPr>
          <w:sz w:val="28"/>
          <w:szCs w:val="28"/>
        </w:rPr>
        <w:t>public</w:t>
      </w:r>
      <w:proofErr w:type="spellEnd"/>
      <w:r w:rsidRPr="00BD3150">
        <w:rPr>
          <w:sz w:val="28"/>
          <w:szCs w:val="28"/>
        </w:rPr>
        <w:t xml:space="preserve"> TO </w:t>
      </w:r>
      <w:proofErr w:type="spellStart"/>
      <w:r w:rsidRPr="00BD3150">
        <w:rPr>
          <w:sz w:val="28"/>
          <w:szCs w:val="28"/>
        </w:rPr>
        <w:t>cw_admin</w:t>
      </w:r>
      <w:proofErr w:type="spellEnd"/>
      <w:r w:rsidRPr="00BD3150">
        <w:rPr>
          <w:sz w:val="28"/>
          <w:szCs w:val="28"/>
        </w:rPr>
        <w:t>;</w:t>
      </w:r>
    </w:p>
    <w:p w14:paraId="057D513B"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p>
    <w:p w14:paraId="33A1F630"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GRANT ALL PRIVILEGES ON ALL FUNCTIONS IN SCHEMA </w:t>
      </w:r>
      <w:proofErr w:type="spellStart"/>
      <w:r w:rsidRPr="00BD3150">
        <w:rPr>
          <w:sz w:val="28"/>
          <w:szCs w:val="28"/>
        </w:rPr>
        <w:t>public</w:t>
      </w:r>
      <w:proofErr w:type="spellEnd"/>
      <w:r w:rsidRPr="00BD3150">
        <w:rPr>
          <w:sz w:val="28"/>
          <w:szCs w:val="28"/>
        </w:rPr>
        <w:t xml:space="preserve"> TO </w:t>
      </w:r>
      <w:proofErr w:type="spellStart"/>
      <w:r w:rsidRPr="00BD3150">
        <w:rPr>
          <w:sz w:val="28"/>
          <w:szCs w:val="28"/>
        </w:rPr>
        <w:t>cw_admin</w:t>
      </w:r>
      <w:proofErr w:type="spellEnd"/>
      <w:r w:rsidRPr="00BD3150">
        <w:rPr>
          <w:sz w:val="28"/>
          <w:szCs w:val="28"/>
        </w:rPr>
        <w:t>;</w:t>
      </w:r>
    </w:p>
    <w:p w14:paraId="676E5A4A"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p>
    <w:p w14:paraId="0F8AB455"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CREATE USER </w:t>
      </w:r>
      <w:proofErr w:type="spellStart"/>
      <w:r w:rsidRPr="00BD3150">
        <w:rPr>
          <w:sz w:val="28"/>
          <w:szCs w:val="28"/>
        </w:rPr>
        <w:t>cw_admin_user</w:t>
      </w:r>
      <w:proofErr w:type="spellEnd"/>
      <w:r w:rsidRPr="00BD3150">
        <w:rPr>
          <w:sz w:val="28"/>
          <w:szCs w:val="28"/>
        </w:rPr>
        <w:t xml:space="preserve"> WITH PASSWORD '</w:t>
      </w:r>
      <w:proofErr w:type="spellStart"/>
      <w:r w:rsidRPr="00BD3150">
        <w:rPr>
          <w:sz w:val="28"/>
          <w:szCs w:val="28"/>
        </w:rPr>
        <w:t>admin_password</w:t>
      </w:r>
      <w:proofErr w:type="spellEnd"/>
      <w:r w:rsidRPr="00BD3150">
        <w:rPr>
          <w:sz w:val="28"/>
          <w:szCs w:val="28"/>
        </w:rPr>
        <w:t>';</w:t>
      </w:r>
    </w:p>
    <w:p w14:paraId="5734E67C" w14:textId="77777777" w:rsidR="00BD3150" w:rsidRPr="00BD3150" w:rsidRDefault="00BD3150" w:rsidP="00BD3150">
      <w:pPr>
        <w:pBdr>
          <w:top w:val="nil"/>
          <w:left w:val="nil"/>
          <w:bottom w:val="nil"/>
          <w:right w:val="nil"/>
          <w:between w:val="nil"/>
        </w:pBdr>
        <w:spacing w:line="360" w:lineRule="auto"/>
        <w:ind w:firstLine="709"/>
        <w:jc w:val="both"/>
        <w:rPr>
          <w:sz w:val="28"/>
          <w:szCs w:val="28"/>
        </w:rPr>
      </w:pPr>
    </w:p>
    <w:p w14:paraId="41892C5B" w14:textId="448B90DD" w:rsidR="00BD3150" w:rsidRDefault="00BD3150" w:rsidP="00BD3150">
      <w:pPr>
        <w:pBdr>
          <w:top w:val="nil"/>
          <w:left w:val="nil"/>
          <w:bottom w:val="nil"/>
          <w:right w:val="nil"/>
          <w:between w:val="nil"/>
        </w:pBdr>
        <w:spacing w:line="360" w:lineRule="auto"/>
        <w:ind w:firstLine="709"/>
        <w:jc w:val="both"/>
        <w:rPr>
          <w:sz w:val="28"/>
          <w:szCs w:val="28"/>
        </w:rPr>
      </w:pPr>
      <w:r w:rsidRPr="00BD3150">
        <w:rPr>
          <w:sz w:val="28"/>
          <w:szCs w:val="28"/>
        </w:rPr>
        <w:t xml:space="preserve">GRANT </w:t>
      </w:r>
      <w:proofErr w:type="spellStart"/>
      <w:r w:rsidRPr="00BD3150">
        <w:rPr>
          <w:sz w:val="28"/>
          <w:szCs w:val="28"/>
        </w:rPr>
        <w:t>cw_admin</w:t>
      </w:r>
      <w:proofErr w:type="spellEnd"/>
      <w:r w:rsidRPr="00BD3150">
        <w:rPr>
          <w:sz w:val="28"/>
          <w:szCs w:val="28"/>
        </w:rPr>
        <w:t xml:space="preserve"> TO </w:t>
      </w:r>
      <w:proofErr w:type="spellStart"/>
      <w:r w:rsidRPr="00BD3150">
        <w:rPr>
          <w:sz w:val="28"/>
          <w:szCs w:val="28"/>
        </w:rPr>
        <w:t>cw_admin_user</w:t>
      </w:r>
      <w:proofErr w:type="spellEnd"/>
      <w:r w:rsidRPr="00BD3150">
        <w:rPr>
          <w:sz w:val="28"/>
          <w:szCs w:val="28"/>
        </w:rPr>
        <w:t>;</w:t>
      </w:r>
    </w:p>
    <w:p w14:paraId="39414A73" w14:textId="77777777" w:rsidR="00BD3150" w:rsidRPr="00BD3150" w:rsidRDefault="00BD3150" w:rsidP="00BD3150">
      <w:pPr>
        <w:pBdr>
          <w:top w:val="nil"/>
          <w:left w:val="nil"/>
          <w:bottom w:val="nil"/>
          <w:right w:val="nil"/>
          <w:between w:val="nil"/>
        </w:pBdr>
        <w:spacing w:line="360" w:lineRule="auto"/>
        <w:ind w:firstLine="709"/>
        <w:jc w:val="both"/>
        <w:rPr>
          <w:sz w:val="28"/>
          <w:szCs w:val="28"/>
          <w:lang w:val="uk-UA"/>
        </w:rPr>
      </w:pPr>
    </w:p>
    <w:p w14:paraId="1B6A9C30" w14:textId="1A1A7B5C" w:rsidR="008F106F" w:rsidRDefault="00B079CE" w:rsidP="000C547C">
      <w:pPr>
        <w:spacing w:line="360" w:lineRule="auto"/>
        <w:ind w:firstLine="709"/>
        <w:jc w:val="both"/>
        <w:outlineLvl w:val="1"/>
        <w:rPr>
          <w:sz w:val="28"/>
          <w:szCs w:val="28"/>
        </w:rPr>
      </w:pPr>
      <w:bookmarkStart w:id="540" w:name="_Toc185798456"/>
      <w:r>
        <w:rPr>
          <w:sz w:val="28"/>
          <w:szCs w:val="28"/>
        </w:rPr>
        <w:t xml:space="preserve">6.2 </w:t>
      </w:r>
      <w:r w:rsidR="000C547C">
        <w:rPr>
          <w:sz w:val="28"/>
          <w:szCs w:val="28"/>
        </w:rPr>
        <w:t>Поліцейський</w:t>
      </w:r>
      <w:bookmarkEnd w:id="540"/>
    </w:p>
    <w:p w14:paraId="53A80DCA" w14:textId="77777777" w:rsidR="000C547C" w:rsidRPr="000C547C" w:rsidRDefault="000C547C" w:rsidP="00BE3E52">
      <w:pPr>
        <w:ind w:firstLine="709"/>
        <w:jc w:val="both"/>
        <w:rPr>
          <w:sz w:val="28"/>
          <w:szCs w:val="28"/>
        </w:rPr>
        <w:pPrChange w:id="541" w:author="Соколов Олександр" w:date="2024-12-22T21:56:00Z">
          <w:pPr>
            <w:spacing w:line="360" w:lineRule="auto"/>
            <w:ind w:firstLine="709"/>
            <w:jc w:val="both"/>
            <w:outlineLvl w:val="1"/>
          </w:pPr>
        </w:pPrChange>
      </w:pPr>
      <w:r w:rsidRPr="000C547C">
        <w:rPr>
          <w:sz w:val="28"/>
          <w:szCs w:val="28"/>
        </w:rPr>
        <w:t xml:space="preserve">CREATE ROLE </w:t>
      </w:r>
      <w:proofErr w:type="spellStart"/>
      <w:r w:rsidRPr="000C547C">
        <w:rPr>
          <w:sz w:val="28"/>
          <w:szCs w:val="28"/>
        </w:rPr>
        <w:t>cw_police_officer</w:t>
      </w:r>
      <w:proofErr w:type="spellEnd"/>
      <w:r w:rsidRPr="000C547C">
        <w:rPr>
          <w:sz w:val="28"/>
          <w:szCs w:val="28"/>
        </w:rPr>
        <w:t>;</w:t>
      </w:r>
    </w:p>
    <w:p w14:paraId="7125DB37" w14:textId="77777777" w:rsidR="000C547C" w:rsidRPr="000C547C" w:rsidRDefault="000C547C" w:rsidP="00BE3E52">
      <w:pPr>
        <w:ind w:firstLine="709"/>
        <w:jc w:val="both"/>
        <w:rPr>
          <w:sz w:val="28"/>
          <w:szCs w:val="28"/>
        </w:rPr>
        <w:pPrChange w:id="542" w:author="Соколов Олександр" w:date="2024-12-22T21:56:00Z">
          <w:pPr>
            <w:spacing w:line="360" w:lineRule="auto"/>
            <w:ind w:firstLine="709"/>
            <w:jc w:val="both"/>
            <w:outlineLvl w:val="1"/>
          </w:pPr>
        </w:pPrChange>
      </w:pPr>
    </w:p>
    <w:p w14:paraId="5457CF34" w14:textId="77777777" w:rsidR="000C547C" w:rsidRPr="000C547C" w:rsidRDefault="000C547C" w:rsidP="00BE3E52">
      <w:pPr>
        <w:ind w:firstLine="709"/>
        <w:jc w:val="both"/>
        <w:rPr>
          <w:sz w:val="28"/>
          <w:szCs w:val="28"/>
        </w:rPr>
        <w:pPrChange w:id="543" w:author="Соколов Олександр" w:date="2024-12-22T21:56:00Z">
          <w:pPr>
            <w:spacing w:line="360" w:lineRule="auto"/>
            <w:ind w:firstLine="709"/>
            <w:jc w:val="both"/>
            <w:outlineLvl w:val="1"/>
          </w:pPr>
        </w:pPrChange>
      </w:pPr>
      <w:r w:rsidRPr="000C547C">
        <w:rPr>
          <w:sz w:val="28"/>
          <w:szCs w:val="28"/>
        </w:rPr>
        <w:t>GRANT</w:t>
      </w:r>
    </w:p>
    <w:p w14:paraId="47B4F267" w14:textId="77777777" w:rsidR="000C547C" w:rsidRPr="000C547C" w:rsidRDefault="000C547C" w:rsidP="00BE3E52">
      <w:pPr>
        <w:ind w:firstLine="709"/>
        <w:jc w:val="both"/>
        <w:rPr>
          <w:sz w:val="28"/>
          <w:szCs w:val="28"/>
        </w:rPr>
        <w:pPrChange w:id="544" w:author="Соколов Олександр" w:date="2024-12-22T21:56:00Z">
          <w:pPr>
            <w:spacing w:line="360" w:lineRule="auto"/>
            <w:ind w:firstLine="709"/>
            <w:jc w:val="both"/>
            <w:outlineLvl w:val="1"/>
          </w:pPr>
        </w:pPrChange>
      </w:pPr>
      <w:r w:rsidRPr="000C547C">
        <w:rPr>
          <w:sz w:val="28"/>
          <w:szCs w:val="28"/>
        </w:rPr>
        <w:t>SELECT</w:t>
      </w:r>
    </w:p>
    <w:p w14:paraId="03C44492" w14:textId="77777777" w:rsidR="000C547C" w:rsidRPr="000C547C" w:rsidRDefault="000C547C" w:rsidP="00BE3E52">
      <w:pPr>
        <w:ind w:firstLine="709"/>
        <w:jc w:val="both"/>
        <w:rPr>
          <w:sz w:val="28"/>
          <w:szCs w:val="28"/>
        </w:rPr>
        <w:pPrChange w:id="545" w:author="Соколов Олександр" w:date="2024-12-22T21:56:00Z">
          <w:pPr>
            <w:spacing w:line="360" w:lineRule="auto"/>
            <w:ind w:firstLine="709"/>
            <w:jc w:val="both"/>
            <w:outlineLvl w:val="1"/>
          </w:pPr>
        </w:pPrChange>
      </w:pPr>
      <w:r w:rsidRPr="000C547C">
        <w:rPr>
          <w:sz w:val="28"/>
          <w:szCs w:val="28"/>
        </w:rPr>
        <w:t>,</w:t>
      </w:r>
    </w:p>
    <w:p w14:paraId="1B873EC7" w14:textId="77777777" w:rsidR="000C547C" w:rsidRPr="000C547C" w:rsidRDefault="000C547C" w:rsidP="00BE3E52">
      <w:pPr>
        <w:ind w:firstLine="709"/>
        <w:jc w:val="both"/>
        <w:rPr>
          <w:sz w:val="28"/>
          <w:szCs w:val="28"/>
        </w:rPr>
        <w:pPrChange w:id="546" w:author="Соколов Олександр" w:date="2024-12-22T21:56:00Z">
          <w:pPr>
            <w:spacing w:line="360" w:lineRule="auto"/>
            <w:ind w:firstLine="709"/>
            <w:jc w:val="both"/>
            <w:outlineLvl w:val="1"/>
          </w:pPr>
        </w:pPrChange>
      </w:pPr>
      <w:r w:rsidRPr="000C547C">
        <w:rPr>
          <w:sz w:val="28"/>
          <w:szCs w:val="28"/>
        </w:rPr>
        <w:t>INSERT</w:t>
      </w:r>
    </w:p>
    <w:p w14:paraId="2E801270" w14:textId="77777777" w:rsidR="000C547C" w:rsidRPr="000C547C" w:rsidRDefault="000C547C" w:rsidP="00BE3E52">
      <w:pPr>
        <w:ind w:firstLine="709"/>
        <w:jc w:val="both"/>
        <w:rPr>
          <w:sz w:val="28"/>
          <w:szCs w:val="28"/>
        </w:rPr>
        <w:pPrChange w:id="547" w:author="Соколов Олександр" w:date="2024-12-22T21:56:00Z">
          <w:pPr>
            <w:spacing w:line="360" w:lineRule="auto"/>
            <w:ind w:firstLine="709"/>
            <w:jc w:val="both"/>
            <w:outlineLvl w:val="1"/>
          </w:pPr>
        </w:pPrChange>
      </w:pPr>
      <w:r w:rsidRPr="000C547C">
        <w:rPr>
          <w:sz w:val="28"/>
          <w:szCs w:val="28"/>
        </w:rPr>
        <w:t>,</w:t>
      </w:r>
    </w:p>
    <w:p w14:paraId="02502ABB" w14:textId="77777777" w:rsidR="000C547C" w:rsidRPr="000C547C" w:rsidRDefault="000C547C" w:rsidP="00DD4FFE">
      <w:pPr>
        <w:spacing w:line="360" w:lineRule="auto"/>
        <w:ind w:firstLine="709"/>
        <w:contextualSpacing/>
        <w:jc w:val="both"/>
        <w:rPr>
          <w:sz w:val="28"/>
          <w:szCs w:val="28"/>
        </w:rPr>
        <w:pPrChange w:id="548" w:author="Соколов Олександр" w:date="2024-12-22T22:24:00Z">
          <w:pPr>
            <w:spacing w:line="360" w:lineRule="auto"/>
            <w:ind w:firstLine="709"/>
            <w:jc w:val="both"/>
            <w:outlineLvl w:val="1"/>
          </w:pPr>
        </w:pPrChange>
      </w:pPr>
      <w:r w:rsidRPr="000C547C">
        <w:rPr>
          <w:sz w:val="28"/>
          <w:szCs w:val="28"/>
        </w:rPr>
        <w:t>UPDATE</w:t>
      </w:r>
    </w:p>
    <w:p w14:paraId="58840BD1" w14:textId="77777777" w:rsidR="000C547C" w:rsidRPr="000C547C" w:rsidRDefault="000C547C" w:rsidP="00DD4FFE">
      <w:pPr>
        <w:spacing w:line="360" w:lineRule="auto"/>
        <w:ind w:firstLine="709"/>
        <w:contextualSpacing/>
        <w:jc w:val="both"/>
        <w:rPr>
          <w:sz w:val="28"/>
          <w:szCs w:val="28"/>
        </w:rPr>
        <w:pPrChange w:id="549" w:author="Соколов Олександр" w:date="2024-12-22T22:24:00Z">
          <w:pPr>
            <w:spacing w:line="360" w:lineRule="auto"/>
            <w:ind w:firstLine="709"/>
            <w:jc w:val="both"/>
            <w:outlineLvl w:val="1"/>
          </w:pPr>
        </w:pPrChange>
      </w:pPr>
      <w:r w:rsidRPr="000C547C">
        <w:rPr>
          <w:sz w:val="28"/>
          <w:szCs w:val="28"/>
        </w:rPr>
        <w:t xml:space="preserve">    ON TABLE </w:t>
      </w:r>
      <w:proofErr w:type="spellStart"/>
      <w:r w:rsidRPr="000C547C">
        <w:rPr>
          <w:sz w:val="28"/>
          <w:szCs w:val="28"/>
        </w:rPr>
        <w:t>violations</w:t>
      </w:r>
      <w:proofErr w:type="spellEnd"/>
      <w:r w:rsidRPr="000C547C">
        <w:rPr>
          <w:sz w:val="28"/>
          <w:szCs w:val="28"/>
        </w:rPr>
        <w:t>,</w:t>
      </w:r>
    </w:p>
    <w:p w14:paraId="5CC6407F" w14:textId="77777777" w:rsidR="000C547C" w:rsidRPr="000C547C" w:rsidRDefault="000C547C" w:rsidP="00DD4FFE">
      <w:pPr>
        <w:spacing w:line="360" w:lineRule="auto"/>
        <w:ind w:firstLine="709"/>
        <w:contextualSpacing/>
        <w:jc w:val="both"/>
        <w:rPr>
          <w:sz w:val="28"/>
          <w:szCs w:val="28"/>
        </w:rPr>
        <w:pPrChange w:id="550"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evidences</w:t>
      </w:r>
      <w:proofErr w:type="spellEnd"/>
      <w:r w:rsidRPr="000C547C">
        <w:rPr>
          <w:sz w:val="28"/>
          <w:szCs w:val="28"/>
        </w:rPr>
        <w:t>,</w:t>
      </w:r>
    </w:p>
    <w:p w14:paraId="3CA52460" w14:textId="77777777" w:rsidR="000C547C" w:rsidRPr="000C547C" w:rsidRDefault="000C547C" w:rsidP="00DD4FFE">
      <w:pPr>
        <w:spacing w:line="360" w:lineRule="auto"/>
        <w:ind w:firstLine="709"/>
        <w:contextualSpacing/>
        <w:jc w:val="both"/>
        <w:rPr>
          <w:sz w:val="28"/>
          <w:szCs w:val="28"/>
        </w:rPr>
        <w:pPrChange w:id="551"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accident_protocols</w:t>
      </w:r>
      <w:proofErr w:type="spellEnd"/>
      <w:r w:rsidRPr="000C547C">
        <w:rPr>
          <w:sz w:val="28"/>
          <w:szCs w:val="28"/>
        </w:rPr>
        <w:t>,</w:t>
      </w:r>
    </w:p>
    <w:p w14:paraId="2671415B" w14:textId="77777777" w:rsidR="000C547C" w:rsidRPr="000C547C" w:rsidRDefault="000C547C" w:rsidP="00DD4FFE">
      <w:pPr>
        <w:spacing w:line="360" w:lineRule="auto"/>
        <w:ind w:firstLine="709"/>
        <w:contextualSpacing/>
        <w:jc w:val="both"/>
        <w:rPr>
          <w:sz w:val="28"/>
          <w:szCs w:val="28"/>
        </w:rPr>
        <w:pPrChange w:id="552"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accident_resolutions</w:t>
      </w:r>
      <w:proofErr w:type="spellEnd"/>
      <w:r w:rsidRPr="000C547C">
        <w:rPr>
          <w:sz w:val="28"/>
          <w:szCs w:val="28"/>
        </w:rPr>
        <w:t>,</w:t>
      </w:r>
    </w:p>
    <w:p w14:paraId="61E508AA" w14:textId="77777777" w:rsidR="000C547C" w:rsidRPr="000C547C" w:rsidRDefault="000C547C" w:rsidP="00DD4FFE">
      <w:pPr>
        <w:spacing w:line="360" w:lineRule="auto"/>
        <w:ind w:firstLine="709"/>
        <w:contextualSpacing/>
        <w:jc w:val="both"/>
        <w:rPr>
          <w:sz w:val="28"/>
          <w:szCs w:val="28"/>
        </w:rPr>
        <w:pPrChange w:id="553"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locations</w:t>
      </w:r>
      <w:proofErr w:type="spellEnd"/>
      <w:r w:rsidRPr="000C547C">
        <w:rPr>
          <w:sz w:val="28"/>
          <w:szCs w:val="28"/>
        </w:rPr>
        <w:t xml:space="preserve"> TO </w:t>
      </w:r>
      <w:proofErr w:type="spellStart"/>
      <w:r w:rsidRPr="000C547C">
        <w:rPr>
          <w:sz w:val="28"/>
          <w:szCs w:val="28"/>
        </w:rPr>
        <w:t>cw_police_officer</w:t>
      </w:r>
      <w:proofErr w:type="spellEnd"/>
      <w:r w:rsidRPr="000C547C">
        <w:rPr>
          <w:sz w:val="28"/>
          <w:szCs w:val="28"/>
        </w:rPr>
        <w:t>;</w:t>
      </w:r>
    </w:p>
    <w:p w14:paraId="2A8A3BF9" w14:textId="77777777" w:rsidR="000C547C" w:rsidRPr="000C547C" w:rsidRDefault="000C547C" w:rsidP="00DD4FFE">
      <w:pPr>
        <w:spacing w:line="360" w:lineRule="auto"/>
        <w:ind w:firstLine="709"/>
        <w:contextualSpacing/>
        <w:jc w:val="both"/>
        <w:rPr>
          <w:sz w:val="28"/>
          <w:szCs w:val="28"/>
        </w:rPr>
        <w:pPrChange w:id="554" w:author="Соколов Олександр" w:date="2024-12-22T22:24:00Z">
          <w:pPr>
            <w:spacing w:line="360" w:lineRule="auto"/>
            <w:ind w:firstLine="709"/>
            <w:jc w:val="both"/>
            <w:outlineLvl w:val="1"/>
          </w:pPr>
        </w:pPrChange>
      </w:pPr>
    </w:p>
    <w:p w14:paraId="142B8D9C" w14:textId="77777777" w:rsidR="000C547C" w:rsidRPr="000C547C" w:rsidRDefault="000C547C" w:rsidP="00DD4FFE">
      <w:pPr>
        <w:spacing w:line="360" w:lineRule="auto"/>
        <w:ind w:firstLine="709"/>
        <w:contextualSpacing/>
        <w:jc w:val="both"/>
        <w:rPr>
          <w:sz w:val="28"/>
          <w:szCs w:val="28"/>
        </w:rPr>
        <w:pPrChange w:id="555" w:author="Соколов Олександр" w:date="2024-12-22T22:24:00Z">
          <w:pPr>
            <w:spacing w:line="360" w:lineRule="auto"/>
            <w:ind w:firstLine="709"/>
            <w:jc w:val="both"/>
            <w:outlineLvl w:val="1"/>
          </w:pPr>
        </w:pPrChange>
      </w:pPr>
      <w:r w:rsidRPr="000C547C">
        <w:rPr>
          <w:sz w:val="28"/>
          <w:szCs w:val="28"/>
        </w:rPr>
        <w:lastRenderedPageBreak/>
        <w:t>GRANT</w:t>
      </w:r>
    </w:p>
    <w:p w14:paraId="65E45E74" w14:textId="77777777" w:rsidR="000C547C" w:rsidRPr="000C547C" w:rsidRDefault="000C547C" w:rsidP="00DD4FFE">
      <w:pPr>
        <w:spacing w:line="360" w:lineRule="auto"/>
        <w:ind w:firstLine="709"/>
        <w:contextualSpacing/>
        <w:jc w:val="both"/>
        <w:rPr>
          <w:sz w:val="28"/>
          <w:szCs w:val="28"/>
        </w:rPr>
        <w:pPrChange w:id="556" w:author="Соколов Олександр" w:date="2024-12-22T22:24:00Z">
          <w:pPr>
            <w:spacing w:line="360" w:lineRule="auto"/>
            <w:ind w:firstLine="709"/>
            <w:jc w:val="both"/>
            <w:outlineLvl w:val="1"/>
          </w:pPr>
        </w:pPrChange>
      </w:pPr>
      <w:r w:rsidRPr="000C547C">
        <w:rPr>
          <w:sz w:val="28"/>
          <w:szCs w:val="28"/>
        </w:rPr>
        <w:t>SELECT</w:t>
      </w:r>
    </w:p>
    <w:p w14:paraId="05087E9B" w14:textId="77777777" w:rsidR="000C547C" w:rsidRPr="000C547C" w:rsidRDefault="000C547C" w:rsidP="00DD4FFE">
      <w:pPr>
        <w:spacing w:line="360" w:lineRule="auto"/>
        <w:ind w:firstLine="709"/>
        <w:contextualSpacing/>
        <w:jc w:val="both"/>
        <w:rPr>
          <w:sz w:val="28"/>
          <w:szCs w:val="28"/>
        </w:rPr>
        <w:pPrChange w:id="557" w:author="Соколов Олександр" w:date="2024-12-22T22:24:00Z">
          <w:pPr>
            <w:spacing w:line="360" w:lineRule="auto"/>
            <w:ind w:firstLine="709"/>
            <w:jc w:val="both"/>
            <w:outlineLvl w:val="1"/>
          </w:pPr>
        </w:pPrChange>
      </w:pPr>
      <w:r w:rsidRPr="000C547C">
        <w:rPr>
          <w:sz w:val="28"/>
          <w:szCs w:val="28"/>
        </w:rPr>
        <w:t xml:space="preserve">    ON TABLE </w:t>
      </w:r>
      <w:proofErr w:type="spellStart"/>
      <w:r w:rsidRPr="000C547C">
        <w:rPr>
          <w:sz w:val="28"/>
          <w:szCs w:val="28"/>
        </w:rPr>
        <w:t>citizens</w:t>
      </w:r>
      <w:proofErr w:type="spellEnd"/>
      <w:r w:rsidRPr="000C547C">
        <w:rPr>
          <w:sz w:val="28"/>
          <w:szCs w:val="28"/>
        </w:rPr>
        <w:t>,</w:t>
      </w:r>
    </w:p>
    <w:p w14:paraId="31EDBA74" w14:textId="77777777" w:rsidR="000C547C" w:rsidRPr="000C547C" w:rsidRDefault="000C547C" w:rsidP="00DD4FFE">
      <w:pPr>
        <w:spacing w:line="360" w:lineRule="auto"/>
        <w:ind w:firstLine="709"/>
        <w:contextualSpacing/>
        <w:jc w:val="both"/>
        <w:rPr>
          <w:sz w:val="28"/>
          <w:szCs w:val="28"/>
        </w:rPr>
        <w:pPrChange w:id="558"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drivers</w:t>
      </w:r>
      <w:proofErr w:type="spellEnd"/>
      <w:r w:rsidRPr="000C547C">
        <w:rPr>
          <w:sz w:val="28"/>
          <w:szCs w:val="28"/>
        </w:rPr>
        <w:t>,</w:t>
      </w:r>
    </w:p>
    <w:p w14:paraId="0816CC2F" w14:textId="77777777" w:rsidR="000C547C" w:rsidRPr="000C547C" w:rsidRDefault="000C547C" w:rsidP="00DD4FFE">
      <w:pPr>
        <w:spacing w:line="360" w:lineRule="auto"/>
        <w:ind w:firstLine="709"/>
        <w:contextualSpacing/>
        <w:jc w:val="both"/>
        <w:rPr>
          <w:sz w:val="28"/>
          <w:szCs w:val="28"/>
        </w:rPr>
        <w:pPrChange w:id="559"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vehicles</w:t>
      </w:r>
      <w:proofErr w:type="spellEnd"/>
      <w:r w:rsidRPr="000C547C">
        <w:rPr>
          <w:sz w:val="28"/>
          <w:szCs w:val="28"/>
        </w:rPr>
        <w:t>,</w:t>
      </w:r>
    </w:p>
    <w:p w14:paraId="6DA3EAF5" w14:textId="77777777" w:rsidR="000C547C" w:rsidRPr="000C547C" w:rsidRDefault="000C547C" w:rsidP="00DD4FFE">
      <w:pPr>
        <w:spacing w:line="360" w:lineRule="auto"/>
        <w:ind w:firstLine="709"/>
        <w:contextualSpacing/>
        <w:jc w:val="both"/>
        <w:rPr>
          <w:sz w:val="28"/>
          <w:szCs w:val="28"/>
        </w:rPr>
        <w:pPrChange w:id="560"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vehicle_types</w:t>
      </w:r>
      <w:proofErr w:type="spellEnd"/>
      <w:r w:rsidRPr="000C547C">
        <w:rPr>
          <w:sz w:val="28"/>
          <w:szCs w:val="28"/>
        </w:rPr>
        <w:t>,</w:t>
      </w:r>
    </w:p>
    <w:p w14:paraId="4479A892" w14:textId="77777777" w:rsidR="000C547C" w:rsidRPr="000C547C" w:rsidRDefault="000C547C" w:rsidP="00DD4FFE">
      <w:pPr>
        <w:spacing w:line="360" w:lineRule="auto"/>
        <w:ind w:firstLine="709"/>
        <w:contextualSpacing/>
        <w:jc w:val="both"/>
        <w:rPr>
          <w:sz w:val="28"/>
          <w:szCs w:val="28"/>
        </w:rPr>
        <w:pPrChange w:id="561"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traffic_rules</w:t>
      </w:r>
      <w:proofErr w:type="spellEnd"/>
      <w:r w:rsidRPr="000C547C">
        <w:rPr>
          <w:sz w:val="28"/>
          <w:szCs w:val="28"/>
        </w:rPr>
        <w:t>,</w:t>
      </w:r>
    </w:p>
    <w:p w14:paraId="0A44D4B7" w14:textId="77777777" w:rsidR="000C547C" w:rsidRPr="000C547C" w:rsidRDefault="000C547C" w:rsidP="00DD4FFE">
      <w:pPr>
        <w:spacing w:line="360" w:lineRule="auto"/>
        <w:ind w:firstLine="709"/>
        <w:contextualSpacing/>
        <w:jc w:val="both"/>
        <w:rPr>
          <w:sz w:val="28"/>
          <w:szCs w:val="28"/>
        </w:rPr>
        <w:pPrChange w:id="562" w:author="Соколов Олександр" w:date="2024-12-22T22:24:00Z">
          <w:pPr>
            <w:spacing w:line="360" w:lineRule="auto"/>
            <w:ind w:firstLine="709"/>
            <w:jc w:val="both"/>
            <w:outlineLvl w:val="1"/>
          </w:pPr>
        </w:pPrChange>
      </w:pPr>
      <w:r w:rsidRPr="000C547C">
        <w:rPr>
          <w:sz w:val="28"/>
          <w:szCs w:val="28"/>
        </w:rPr>
        <w:t xml:space="preserve">    </w:t>
      </w:r>
      <w:proofErr w:type="spellStart"/>
      <w:r w:rsidRPr="000C547C">
        <w:rPr>
          <w:sz w:val="28"/>
          <w:szCs w:val="28"/>
        </w:rPr>
        <w:t>administrative_offenses</w:t>
      </w:r>
      <w:proofErr w:type="spellEnd"/>
      <w:r w:rsidRPr="000C547C">
        <w:rPr>
          <w:sz w:val="28"/>
          <w:szCs w:val="28"/>
        </w:rPr>
        <w:t xml:space="preserve"> TO </w:t>
      </w:r>
      <w:proofErr w:type="spellStart"/>
      <w:r w:rsidRPr="000C547C">
        <w:rPr>
          <w:sz w:val="28"/>
          <w:szCs w:val="28"/>
        </w:rPr>
        <w:t>cw_police_officer</w:t>
      </w:r>
      <w:proofErr w:type="spellEnd"/>
      <w:r w:rsidRPr="000C547C">
        <w:rPr>
          <w:sz w:val="28"/>
          <w:szCs w:val="28"/>
        </w:rPr>
        <w:t>;</w:t>
      </w:r>
    </w:p>
    <w:p w14:paraId="0DA124A2" w14:textId="77777777" w:rsidR="000C547C" w:rsidRPr="000C547C" w:rsidRDefault="000C547C" w:rsidP="00DD4FFE">
      <w:pPr>
        <w:spacing w:line="360" w:lineRule="auto"/>
        <w:ind w:firstLine="709"/>
        <w:contextualSpacing/>
        <w:jc w:val="both"/>
        <w:rPr>
          <w:sz w:val="28"/>
          <w:szCs w:val="28"/>
        </w:rPr>
        <w:pPrChange w:id="563" w:author="Соколов Олександр" w:date="2024-12-22T22:24:00Z">
          <w:pPr>
            <w:spacing w:line="360" w:lineRule="auto"/>
            <w:ind w:firstLine="709"/>
            <w:jc w:val="both"/>
            <w:outlineLvl w:val="1"/>
          </w:pPr>
        </w:pPrChange>
      </w:pPr>
    </w:p>
    <w:p w14:paraId="7A071E82" w14:textId="77777777" w:rsidR="000C547C" w:rsidRPr="000C547C" w:rsidRDefault="000C547C" w:rsidP="00DD4FFE">
      <w:pPr>
        <w:spacing w:line="360" w:lineRule="auto"/>
        <w:ind w:firstLine="709"/>
        <w:contextualSpacing/>
        <w:jc w:val="both"/>
        <w:rPr>
          <w:sz w:val="28"/>
          <w:szCs w:val="28"/>
        </w:rPr>
        <w:pPrChange w:id="564" w:author="Соколов Олександр" w:date="2024-12-22T22:24:00Z">
          <w:pPr>
            <w:spacing w:line="360" w:lineRule="auto"/>
            <w:ind w:firstLine="709"/>
            <w:jc w:val="both"/>
            <w:outlineLvl w:val="1"/>
          </w:pPr>
        </w:pPrChange>
      </w:pPr>
      <w:r w:rsidRPr="000C547C">
        <w:rPr>
          <w:sz w:val="28"/>
          <w:szCs w:val="28"/>
        </w:rPr>
        <w:t xml:space="preserve">CREATE USER </w:t>
      </w:r>
      <w:proofErr w:type="spellStart"/>
      <w:r w:rsidRPr="000C547C">
        <w:rPr>
          <w:sz w:val="28"/>
          <w:szCs w:val="28"/>
        </w:rPr>
        <w:t>cw_police_user</w:t>
      </w:r>
      <w:proofErr w:type="spellEnd"/>
      <w:r w:rsidRPr="000C547C">
        <w:rPr>
          <w:sz w:val="28"/>
          <w:szCs w:val="28"/>
        </w:rPr>
        <w:t xml:space="preserve"> WITH PASSWORD '</w:t>
      </w:r>
      <w:proofErr w:type="spellStart"/>
      <w:r w:rsidRPr="000C547C">
        <w:rPr>
          <w:sz w:val="28"/>
          <w:szCs w:val="28"/>
        </w:rPr>
        <w:t>police_password</w:t>
      </w:r>
      <w:proofErr w:type="spellEnd"/>
      <w:r w:rsidRPr="000C547C">
        <w:rPr>
          <w:sz w:val="28"/>
          <w:szCs w:val="28"/>
        </w:rPr>
        <w:t>';</w:t>
      </w:r>
    </w:p>
    <w:p w14:paraId="7E2A6240" w14:textId="77777777" w:rsidR="000C547C" w:rsidRPr="000C547C" w:rsidRDefault="000C547C" w:rsidP="00DD4FFE">
      <w:pPr>
        <w:spacing w:line="360" w:lineRule="auto"/>
        <w:ind w:firstLine="709"/>
        <w:contextualSpacing/>
        <w:jc w:val="both"/>
        <w:rPr>
          <w:sz w:val="28"/>
          <w:szCs w:val="28"/>
        </w:rPr>
        <w:pPrChange w:id="565" w:author="Соколов Олександр" w:date="2024-12-22T22:24:00Z">
          <w:pPr>
            <w:spacing w:line="360" w:lineRule="auto"/>
            <w:ind w:firstLine="709"/>
            <w:jc w:val="both"/>
            <w:outlineLvl w:val="1"/>
          </w:pPr>
        </w:pPrChange>
      </w:pPr>
    </w:p>
    <w:p w14:paraId="04FB3A70" w14:textId="4B76BAB6" w:rsidR="000C547C" w:rsidRDefault="000C547C" w:rsidP="00DD4FFE">
      <w:pPr>
        <w:spacing w:line="360" w:lineRule="auto"/>
        <w:ind w:firstLine="709"/>
        <w:contextualSpacing/>
        <w:jc w:val="both"/>
        <w:rPr>
          <w:sz w:val="28"/>
          <w:szCs w:val="28"/>
        </w:rPr>
        <w:pPrChange w:id="566" w:author="Соколов Олександр" w:date="2024-12-22T22:24:00Z">
          <w:pPr>
            <w:spacing w:line="360" w:lineRule="auto"/>
            <w:ind w:firstLine="709"/>
            <w:jc w:val="both"/>
            <w:outlineLvl w:val="1"/>
          </w:pPr>
        </w:pPrChange>
      </w:pPr>
      <w:r w:rsidRPr="000C547C">
        <w:rPr>
          <w:sz w:val="28"/>
          <w:szCs w:val="28"/>
        </w:rPr>
        <w:t xml:space="preserve">GRANT </w:t>
      </w:r>
      <w:proofErr w:type="spellStart"/>
      <w:r w:rsidRPr="000C547C">
        <w:rPr>
          <w:sz w:val="28"/>
          <w:szCs w:val="28"/>
        </w:rPr>
        <w:t>cw_police_officer</w:t>
      </w:r>
      <w:proofErr w:type="spellEnd"/>
      <w:r w:rsidRPr="000C547C">
        <w:rPr>
          <w:sz w:val="28"/>
          <w:szCs w:val="28"/>
        </w:rPr>
        <w:t xml:space="preserve"> TO </w:t>
      </w:r>
      <w:proofErr w:type="spellStart"/>
      <w:r w:rsidRPr="000C547C">
        <w:rPr>
          <w:sz w:val="28"/>
          <w:szCs w:val="28"/>
        </w:rPr>
        <w:t>cw_police_user</w:t>
      </w:r>
      <w:proofErr w:type="spellEnd"/>
      <w:r w:rsidRPr="000C547C">
        <w:rPr>
          <w:sz w:val="28"/>
          <w:szCs w:val="28"/>
        </w:rPr>
        <w:t>;</w:t>
      </w:r>
    </w:p>
    <w:p w14:paraId="24E5B8DA" w14:textId="77777777" w:rsidR="000C547C" w:rsidRDefault="000C547C" w:rsidP="00DD4FFE">
      <w:pPr>
        <w:spacing w:line="360" w:lineRule="auto"/>
        <w:ind w:firstLine="709"/>
        <w:contextualSpacing/>
        <w:jc w:val="both"/>
        <w:rPr>
          <w:sz w:val="28"/>
          <w:szCs w:val="28"/>
        </w:rPr>
        <w:pPrChange w:id="567" w:author="Соколов Олександр" w:date="2024-12-22T22:24:00Z">
          <w:pPr>
            <w:spacing w:line="360" w:lineRule="auto"/>
            <w:ind w:firstLine="709"/>
            <w:jc w:val="both"/>
            <w:outlineLvl w:val="1"/>
          </w:pPr>
        </w:pPrChange>
      </w:pPr>
    </w:p>
    <w:p w14:paraId="63F69FBF" w14:textId="5756D461" w:rsidR="008F106F" w:rsidRDefault="00B079CE" w:rsidP="00DD4FFE">
      <w:pPr>
        <w:spacing w:line="360" w:lineRule="auto"/>
        <w:ind w:firstLine="709"/>
        <w:contextualSpacing/>
        <w:jc w:val="both"/>
        <w:outlineLvl w:val="1"/>
        <w:rPr>
          <w:sz w:val="28"/>
          <w:szCs w:val="28"/>
        </w:rPr>
        <w:pPrChange w:id="568" w:author="Соколов Олександр" w:date="2024-12-22T22:24:00Z">
          <w:pPr>
            <w:spacing w:line="360" w:lineRule="auto"/>
            <w:ind w:firstLine="709"/>
            <w:jc w:val="both"/>
            <w:outlineLvl w:val="1"/>
          </w:pPr>
        </w:pPrChange>
      </w:pPr>
      <w:bookmarkStart w:id="569" w:name="_Toc185798457"/>
      <w:r>
        <w:rPr>
          <w:sz w:val="28"/>
          <w:szCs w:val="28"/>
        </w:rPr>
        <w:t xml:space="preserve">6.3 </w:t>
      </w:r>
      <w:r w:rsidR="000C547C">
        <w:rPr>
          <w:sz w:val="28"/>
          <w:szCs w:val="28"/>
        </w:rPr>
        <w:t>Водій</w:t>
      </w:r>
      <w:bookmarkEnd w:id="569"/>
    </w:p>
    <w:p w14:paraId="2F93962F" w14:textId="77777777" w:rsidR="000C547C" w:rsidRPr="000C547C" w:rsidRDefault="000C547C" w:rsidP="00DD4FFE">
      <w:pPr>
        <w:spacing w:line="360" w:lineRule="auto"/>
        <w:ind w:firstLine="709"/>
        <w:contextualSpacing/>
        <w:jc w:val="both"/>
        <w:rPr>
          <w:sz w:val="28"/>
          <w:szCs w:val="28"/>
        </w:rPr>
        <w:pPrChange w:id="570" w:author="Соколов Олександр" w:date="2024-12-22T22:24:00Z">
          <w:pPr>
            <w:spacing w:line="360" w:lineRule="auto"/>
            <w:ind w:firstLine="709"/>
            <w:jc w:val="both"/>
          </w:pPr>
        </w:pPrChange>
      </w:pPr>
      <w:r w:rsidRPr="000C547C">
        <w:rPr>
          <w:sz w:val="28"/>
          <w:szCs w:val="28"/>
        </w:rPr>
        <w:t xml:space="preserve">CREATE ROLE </w:t>
      </w:r>
      <w:proofErr w:type="spellStart"/>
      <w:r w:rsidRPr="000C547C">
        <w:rPr>
          <w:sz w:val="28"/>
          <w:szCs w:val="28"/>
        </w:rPr>
        <w:t>cw_driver</w:t>
      </w:r>
      <w:proofErr w:type="spellEnd"/>
      <w:r w:rsidRPr="000C547C">
        <w:rPr>
          <w:sz w:val="28"/>
          <w:szCs w:val="28"/>
        </w:rPr>
        <w:t>;</w:t>
      </w:r>
    </w:p>
    <w:p w14:paraId="4BF565C3" w14:textId="77777777" w:rsidR="000C547C" w:rsidRPr="000C547C" w:rsidRDefault="000C547C" w:rsidP="00DD4FFE">
      <w:pPr>
        <w:spacing w:line="360" w:lineRule="auto"/>
        <w:ind w:firstLine="709"/>
        <w:contextualSpacing/>
        <w:jc w:val="both"/>
        <w:rPr>
          <w:sz w:val="28"/>
          <w:szCs w:val="28"/>
        </w:rPr>
        <w:pPrChange w:id="571" w:author="Соколов Олександр" w:date="2024-12-22T22:24:00Z">
          <w:pPr>
            <w:spacing w:line="360" w:lineRule="auto"/>
            <w:ind w:firstLine="709"/>
            <w:jc w:val="both"/>
          </w:pPr>
        </w:pPrChange>
      </w:pPr>
    </w:p>
    <w:p w14:paraId="204DB7C4" w14:textId="77777777" w:rsidR="000C547C" w:rsidRPr="000C547C" w:rsidRDefault="000C547C" w:rsidP="00DD4FFE">
      <w:pPr>
        <w:spacing w:line="360" w:lineRule="auto"/>
        <w:ind w:firstLine="709"/>
        <w:contextualSpacing/>
        <w:jc w:val="both"/>
        <w:rPr>
          <w:sz w:val="28"/>
          <w:szCs w:val="28"/>
        </w:rPr>
        <w:pPrChange w:id="572" w:author="Соколов Олександр" w:date="2024-12-22T22:24:00Z">
          <w:pPr>
            <w:spacing w:line="360" w:lineRule="auto"/>
            <w:ind w:firstLine="709"/>
            <w:jc w:val="both"/>
          </w:pPr>
        </w:pPrChange>
      </w:pPr>
      <w:r w:rsidRPr="000C547C">
        <w:rPr>
          <w:sz w:val="28"/>
          <w:szCs w:val="28"/>
        </w:rPr>
        <w:t>GRANT</w:t>
      </w:r>
    </w:p>
    <w:p w14:paraId="608FB072" w14:textId="77777777" w:rsidR="000C547C" w:rsidRPr="000C547C" w:rsidRDefault="000C547C" w:rsidP="00DD4FFE">
      <w:pPr>
        <w:spacing w:line="360" w:lineRule="auto"/>
        <w:ind w:firstLine="709"/>
        <w:contextualSpacing/>
        <w:jc w:val="both"/>
        <w:rPr>
          <w:sz w:val="28"/>
          <w:szCs w:val="28"/>
        </w:rPr>
        <w:pPrChange w:id="573" w:author="Соколов Олександр" w:date="2024-12-22T22:24:00Z">
          <w:pPr>
            <w:spacing w:line="360" w:lineRule="auto"/>
            <w:ind w:firstLine="709"/>
            <w:jc w:val="both"/>
          </w:pPr>
        </w:pPrChange>
      </w:pPr>
      <w:r w:rsidRPr="000C547C">
        <w:rPr>
          <w:sz w:val="28"/>
          <w:szCs w:val="28"/>
        </w:rPr>
        <w:t>SELECT</w:t>
      </w:r>
    </w:p>
    <w:p w14:paraId="0370E1E1" w14:textId="77777777" w:rsidR="000C547C" w:rsidRPr="000C547C" w:rsidRDefault="000C547C" w:rsidP="00DD4FFE">
      <w:pPr>
        <w:spacing w:line="360" w:lineRule="auto"/>
        <w:ind w:firstLine="709"/>
        <w:contextualSpacing/>
        <w:jc w:val="both"/>
        <w:rPr>
          <w:sz w:val="28"/>
          <w:szCs w:val="28"/>
        </w:rPr>
        <w:pPrChange w:id="574" w:author="Соколов Олександр" w:date="2024-12-22T22:24:00Z">
          <w:pPr>
            <w:spacing w:line="360" w:lineRule="auto"/>
            <w:ind w:firstLine="709"/>
            <w:jc w:val="both"/>
          </w:pPr>
        </w:pPrChange>
      </w:pPr>
      <w:r w:rsidRPr="000C547C">
        <w:rPr>
          <w:sz w:val="28"/>
          <w:szCs w:val="28"/>
        </w:rPr>
        <w:t xml:space="preserve">    ON TABLE </w:t>
      </w:r>
      <w:proofErr w:type="spellStart"/>
      <w:r w:rsidRPr="000C547C">
        <w:rPr>
          <w:sz w:val="28"/>
          <w:szCs w:val="28"/>
        </w:rPr>
        <w:t>citizens</w:t>
      </w:r>
      <w:proofErr w:type="spellEnd"/>
      <w:r w:rsidRPr="000C547C">
        <w:rPr>
          <w:sz w:val="28"/>
          <w:szCs w:val="28"/>
        </w:rPr>
        <w:t>,</w:t>
      </w:r>
    </w:p>
    <w:p w14:paraId="1C962DC3" w14:textId="77777777" w:rsidR="000C547C" w:rsidRPr="000C547C" w:rsidRDefault="000C547C" w:rsidP="00DD4FFE">
      <w:pPr>
        <w:spacing w:line="360" w:lineRule="auto"/>
        <w:ind w:firstLine="709"/>
        <w:contextualSpacing/>
        <w:jc w:val="both"/>
        <w:rPr>
          <w:sz w:val="28"/>
          <w:szCs w:val="28"/>
        </w:rPr>
        <w:pPrChange w:id="575"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drivers</w:t>
      </w:r>
      <w:proofErr w:type="spellEnd"/>
      <w:r w:rsidRPr="000C547C">
        <w:rPr>
          <w:sz w:val="28"/>
          <w:szCs w:val="28"/>
        </w:rPr>
        <w:t>,</w:t>
      </w:r>
    </w:p>
    <w:p w14:paraId="48664E15" w14:textId="77777777" w:rsidR="000C547C" w:rsidRPr="000C547C" w:rsidRDefault="000C547C" w:rsidP="00DD4FFE">
      <w:pPr>
        <w:spacing w:line="360" w:lineRule="auto"/>
        <w:ind w:firstLine="709"/>
        <w:contextualSpacing/>
        <w:jc w:val="both"/>
        <w:rPr>
          <w:sz w:val="28"/>
          <w:szCs w:val="28"/>
        </w:rPr>
        <w:pPrChange w:id="576"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vehicles</w:t>
      </w:r>
      <w:proofErr w:type="spellEnd"/>
      <w:r w:rsidRPr="000C547C">
        <w:rPr>
          <w:sz w:val="28"/>
          <w:szCs w:val="28"/>
        </w:rPr>
        <w:t>,</w:t>
      </w:r>
    </w:p>
    <w:p w14:paraId="17CE56F8" w14:textId="77777777" w:rsidR="000C547C" w:rsidRPr="000C547C" w:rsidRDefault="000C547C" w:rsidP="00DD4FFE">
      <w:pPr>
        <w:spacing w:line="360" w:lineRule="auto"/>
        <w:ind w:firstLine="709"/>
        <w:contextualSpacing/>
        <w:jc w:val="both"/>
        <w:rPr>
          <w:sz w:val="28"/>
          <w:szCs w:val="28"/>
        </w:rPr>
        <w:pPrChange w:id="577"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violations</w:t>
      </w:r>
      <w:proofErr w:type="spellEnd"/>
      <w:r w:rsidRPr="000C547C">
        <w:rPr>
          <w:sz w:val="28"/>
          <w:szCs w:val="28"/>
        </w:rPr>
        <w:t>,</w:t>
      </w:r>
    </w:p>
    <w:p w14:paraId="61EB2BAD" w14:textId="77777777" w:rsidR="000C547C" w:rsidRPr="000C547C" w:rsidRDefault="000C547C" w:rsidP="00DD4FFE">
      <w:pPr>
        <w:spacing w:line="360" w:lineRule="auto"/>
        <w:ind w:firstLine="709"/>
        <w:contextualSpacing/>
        <w:jc w:val="both"/>
        <w:rPr>
          <w:sz w:val="28"/>
          <w:szCs w:val="28"/>
        </w:rPr>
        <w:pPrChange w:id="578"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evidences</w:t>
      </w:r>
      <w:proofErr w:type="spellEnd"/>
      <w:r w:rsidRPr="000C547C">
        <w:rPr>
          <w:sz w:val="28"/>
          <w:szCs w:val="28"/>
        </w:rPr>
        <w:t>,</w:t>
      </w:r>
    </w:p>
    <w:p w14:paraId="15F785E9" w14:textId="77777777" w:rsidR="000C547C" w:rsidRPr="000C547C" w:rsidRDefault="000C547C" w:rsidP="00DD4FFE">
      <w:pPr>
        <w:spacing w:line="360" w:lineRule="auto"/>
        <w:ind w:firstLine="709"/>
        <w:contextualSpacing/>
        <w:jc w:val="both"/>
        <w:rPr>
          <w:sz w:val="28"/>
          <w:szCs w:val="28"/>
        </w:rPr>
        <w:pPrChange w:id="579"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accident_resolutions</w:t>
      </w:r>
      <w:proofErr w:type="spellEnd"/>
      <w:r w:rsidRPr="000C547C">
        <w:rPr>
          <w:sz w:val="28"/>
          <w:szCs w:val="28"/>
        </w:rPr>
        <w:t xml:space="preserve"> TO </w:t>
      </w:r>
      <w:proofErr w:type="spellStart"/>
      <w:r w:rsidRPr="000C547C">
        <w:rPr>
          <w:sz w:val="28"/>
          <w:szCs w:val="28"/>
        </w:rPr>
        <w:t>cw_driver</w:t>
      </w:r>
      <w:proofErr w:type="spellEnd"/>
      <w:r w:rsidRPr="000C547C">
        <w:rPr>
          <w:sz w:val="28"/>
          <w:szCs w:val="28"/>
        </w:rPr>
        <w:t>;</w:t>
      </w:r>
    </w:p>
    <w:p w14:paraId="53D8EB00" w14:textId="77777777" w:rsidR="000C547C" w:rsidRPr="000C547C" w:rsidRDefault="000C547C" w:rsidP="00DD4FFE">
      <w:pPr>
        <w:spacing w:line="360" w:lineRule="auto"/>
        <w:ind w:firstLine="709"/>
        <w:contextualSpacing/>
        <w:jc w:val="both"/>
        <w:rPr>
          <w:sz w:val="28"/>
          <w:szCs w:val="28"/>
        </w:rPr>
        <w:pPrChange w:id="580" w:author="Соколов Олександр" w:date="2024-12-22T22:24:00Z">
          <w:pPr>
            <w:spacing w:line="360" w:lineRule="auto"/>
            <w:ind w:firstLine="709"/>
            <w:jc w:val="both"/>
          </w:pPr>
        </w:pPrChange>
      </w:pPr>
    </w:p>
    <w:p w14:paraId="43BC310C" w14:textId="77777777" w:rsidR="000C547C" w:rsidRPr="000C547C" w:rsidRDefault="000C547C" w:rsidP="00DD4FFE">
      <w:pPr>
        <w:spacing w:line="360" w:lineRule="auto"/>
        <w:ind w:firstLine="709"/>
        <w:contextualSpacing/>
        <w:jc w:val="both"/>
        <w:rPr>
          <w:sz w:val="28"/>
          <w:szCs w:val="28"/>
        </w:rPr>
        <w:pPrChange w:id="581" w:author="Соколов Олександр" w:date="2024-12-22T22:24:00Z">
          <w:pPr>
            <w:spacing w:line="360" w:lineRule="auto"/>
            <w:ind w:firstLine="709"/>
            <w:jc w:val="both"/>
          </w:pPr>
        </w:pPrChange>
      </w:pPr>
      <w:r w:rsidRPr="000C547C">
        <w:rPr>
          <w:sz w:val="28"/>
          <w:szCs w:val="28"/>
        </w:rPr>
        <w:t xml:space="preserve">CREATE USER </w:t>
      </w:r>
      <w:proofErr w:type="spellStart"/>
      <w:r w:rsidRPr="000C547C">
        <w:rPr>
          <w:sz w:val="28"/>
          <w:szCs w:val="28"/>
        </w:rPr>
        <w:t>cw_driver_user</w:t>
      </w:r>
      <w:proofErr w:type="spellEnd"/>
      <w:r w:rsidRPr="000C547C">
        <w:rPr>
          <w:sz w:val="28"/>
          <w:szCs w:val="28"/>
        </w:rPr>
        <w:t xml:space="preserve"> WITH PASSWORD '</w:t>
      </w:r>
      <w:proofErr w:type="spellStart"/>
      <w:r w:rsidRPr="000C547C">
        <w:rPr>
          <w:sz w:val="28"/>
          <w:szCs w:val="28"/>
        </w:rPr>
        <w:t>driver_password</w:t>
      </w:r>
      <w:proofErr w:type="spellEnd"/>
      <w:r w:rsidRPr="000C547C">
        <w:rPr>
          <w:sz w:val="28"/>
          <w:szCs w:val="28"/>
        </w:rPr>
        <w:t>';</w:t>
      </w:r>
    </w:p>
    <w:p w14:paraId="25B26F3B" w14:textId="77777777" w:rsidR="000C547C" w:rsidRPr="000C547C" w:rsidRDefault="000C547C" w:rsidP="00DD4FFE">
      <w:pPr>
        <w:spacing w:line="360" w:lineRule="auto"/>
        <w:ind w:firstLine="709"/>
        <w:contextualSpacing/>
        <w:jc w:val="both"/>
        <w:rPr>
          <w:sz w:val="28"/>
          <w:szCs w:val="28"/>
        </w:rPr>
        <w:pPrChange w:id="582" w:author="Соколов Олександр" w:date="2024-12-22T22:24:00Z">
          <w:pPr>
            <w:spacing w:line="360" w:lineRule="auto"/>
            <w:ind w:firstLine="709"/>
            <w:jc w:val="both"/>
          </w:pPr>
        </w:pPrChange>
      </w:pPr>
    </w:p>
    <w:p w14:paraId="391E7923" w14:textId="3860BBEF" w:rsidR="000C547C" w:rsidRDefault="000C547C" w:rsidP="00DD4FFE">
      <w:pPr>
        <w:spacing w:line="360" w:lineRule="auto"/>
        <w:ind w:firstLine="709"/>
        <w:contextualSpacing/>
        <w:jc w:val="both"/>
        <w:rPr>
          <w:ins w:id="583" w:author="Соколов Олександр" w:date="2024-12-22T22:08:00Z"/>
          <w:sz w:val="28"/>
          <w:szCs w:val="28"/>
        </w:rPr>
        <w:pPrChange w:id="584" w:author="Соколов Олександр" w:date="2024-12-22T22:24:00Z">
          <w:pPr>
            <w:ind w:firstLine="709"/>
            <w:jc w:val="both"/>
          </w:pPr>
        </w:pPrChange>
      </w:pPr>
      <w:r w:rsidRPr="000C547C">
        <w:rPr>
          <w:sz w:val="28"/>
          <w:szCs w:val="28"/>
        </w:rPr>
        <w:t xml:space="preserve">GRANT </w:t>
      </w:r>
      <w:proofErr w:type="spellStart"/>
      <w:r w:rsidRPr="000C547C">
        <w:rPr>
          <w:sz w:val="28"/>
          <w:szCs w:val="28"/>
        </w:rPr>
        <w:t>cw_driver</w:t>
      </w:r>
      <w:proofErr w:type="spellEnd"/>
      <w:r w:rsidRPr="000C547C">
        <w:rPr>
          <w:sz w:val="28"/>
          <w:szCs w:val="28"/>
        </w:rPr>
        <w:t xml:space="preserve"> TO </w:t>
      </w:r>
      <w:proofErr w:type="spellStart"/>
      <w:r w:rsidRPr="000C547C">
        <w:rPr>
          <w:sz w:val="28"/>
          <w:szCs w:val="28"/>
        </w:rPr>
        <w:t>cw_driver_user</w:t>
      </w:r>
      <w:proofErr w:type="spellEnd"/>
      <w:r w:rsidRPr="000C547C">
        <w:rPr>
          <w:sz w:val="28"/>
          <w:szCs w:val="28"/>
        </w:rPr>
        <w:t>;</w:t>
      </w:r>
    </w:p>
    <w:p w14:paraId="72168B46" w14:textId="77777777" w:rsidR="00DC3812" w:rsidRDefault="00DC3812" w:rsidP="00DD4FFE">
      <w:pPr>
        <w:spacing w:line="360" w:lineRule="auto"/>
        <w:ind w:firstLine="709"/>
        <w:contextualSpacing/>
        <w:jc w:val="both"/>
        <w:rPr>
          <w:sz w:val="28"/>
          <w:szCs w:val="28"/>
        </w:rPr>
        <w:pPrChange w:id="585" w:author="Соколов Олександр" w:date="2024-12-22T22:24:00Z">
          <w:pPr>
            <w:spacing w:line="360" w:lineRule="auto"/>
            <w:ind w:firstLine="709"/>
            <w:jc w:val="both"/>
          </w:pPr>
        </w:pPrChange>
      </w:pPr>
    </w:p>
    <w:p w14:paraId="21342D1F" w14:textId="74087617" w:rsidR="000C547C" w:rsidRDefault="000C547C" w:rsidP="00DD4FFE">
      <w:pPr>
        <w:spacing w:line="360" w:lineRule="auto"/>
        <w:ind w:firstLine="709"/>
        <w:contextualSpacing/>
        <w:jc w:val="both"/>
        <w:outlineLvl w:val="1"/>
        <w:rPr>
          <w:sz w:val="28"/>
          <w:szCs w:val="28"/>
        </w:rPr>
        <w:pPrChange w:id="586" w:author="Соколов Олександр" w:date="2024-12-22T22:24:00Z">
          <w:pPr>
            <w:spacing w:line="360" w:lineRule="auto"/>
            <w:ind w:firstLine="709"/>
            <w:jc w:val="both"/>
            <w:outlineLvl w:val="1"/>
          </w:pPr>
        </w:pPrChange>
      </w:pPr>
      <w:bookmarkStart w:id="587" w:name="_Toc185798458"/>
      <w:r>
        <w:rPr>
          <w:sz w:val="28"/>
          <w:szCs w:val="28"/>
        </w:rPr>
        <w:t>6.</w:t>
      </w:r>
      <w:r>
        <w:rPr>
          <w:sz w:val="28"/>
          <w:szCs w:val="28"/>
        </w:rPr>
        <w:t>4</w:t>
      </w:r>
      <w:r>
        <w:rPr>
          <w:sz w:val="28"/>
          <w:szCs w:val="28"/>
        </w:rPr>
        <w:t xml:space="preserve"> </w:t>
      </w:r>
      <w:r>
        <w:rPr>
          <w:sz w:val="28"/>
          <w:szCs w:val="28"/>
        </w:rPr>
        <w:t>Громадянин</w:t>
      </w:r>
      <w:bookmarkEnd w:id="587"/>
    </w:p>
    <w:p w14:paraId="17AB7CA5" w14:textId="77777777" w:rsidR="000C547C" w:rsidRPr="000C547C" w:rsidRDefault="000C547C" w:rsidP="00DD4FFE">
      <w:pPr>
        <w:spacing w:line="360" w:lineRule="auto"/>
        <w:ind w:firstLine="709"/>
        <w:contextualSpacing/>
        <w:jc w:val="both"/>
        <w:rPr>
          <w:sz w:val="28"/>
          <w:szCs w:val="28"/>
        </w:rPr>
        <w:pPrChange w:id="588" w:author="Соколов Олександр" w:date="2024-12-22T22:24:00Z">
          <w:pPr>
            <w:spacing w:line="360" w:lineRule="auto"/>
            <w:ind w:firstLine="709"/>
            <w:jc w:val="both"/>
          </w:pPr>
        </w:pPrChange>
      </w:pPr>
      <w:r w:rsidRPr="000C547C">
        <w:rPr>
          <w:sz w:val="28"/>
          <w:szCs w:val="28"/>
        </w:rPr>
        <w:lastRenderedPageBreak/>
        <w:t xml:space="preserve">CREATE ROLE </w:t>
      </w:r>
      <w:proofErr w:type="spellStart"/>
      <w:r w:rsidRPr="000C547C">
        <w:rPr>
          <w:sz w:val="28"/>
          <w:szCs w:val="28"/>
        </w:rPr>
        <w:t>cw_citizen</w:t>
      </w:r>
      <w:proofErr w:type="spellEnd"/>
      <w:r w:rsidRPr="000C547C">
        <w:rPr>
          <w:sz w:val="28"/>
          <w:szCs w:val="28"/>
        </w:rPr>
        <w:t>;</w:t>
      </w:r>
    </w:p>
    <w:p w14:paraId="28D994D8" w14:textId="77777777" w:rsidR="000C547C" w:rsidRPr="000C547C" w:rsidRDefault="000C547C" w:rsidP="00DD4FFE">
      <w:pPr>
        <w:spacing w:line="360" w:lineRule="auto"/>
        <w:ind w:firstLine="709"/>
        <w:contextualSpacing/>
        <w:jc w:val="both"/>
        <w:rPr>
          <w:sz w:val="28"/>
          <w:szCs w:val="28"/>
        </w:rPr>
        <w:pPrChange w:id="589" w:author="Соколов Олександр" w:date="2024-12-22T22:24:00Z">
          <w:pPr>
            <w:spacing w:line="360" w:lineRule="auto"/>
            <w:ind w:firstLine="709"/>
            <w:jc w:val="both"/>
          </w:pPr>
        </w:pPrChange>
      </w:pPr>
    </w:p>
    <w:p w14:paraId="3E2FF737" w14:textId="77777777" w:rsidR="000C547C" w:rsidRPr="000C547C" w:rsidRDefault="000C547C" w:rsidP="00DD4FFE">
      <w:pPr>
        <w:spacing w:line="360" w:lineRule="auto"/>
        <w:ind w:firstLine="709"/>
        <w:contextualSpacing/>
        <w:jc w:val="both"/>
        <w:rPr>
          <w:sz w:val="28"/>
          <w:szCs w:val="28"/>
        </w:rPr>
        <w:pPrChange w:id="590" w:author="Соколов Олександр" w:date="2024-12-22T22:24:00Z">
          <w:pPr>
            <w:spacing w:line="360" w:lineRule="auto"/>
            <w:ind w:firstLine="709"/>
            <w:jc w:val="both"/>
          </w:pPr>
        </w:pPrChange>
      </w:pPr>
      <w:r w:rsidRPr="000C547C">
        <w:rPr>
          <w:sz w:val="28"/>
          <w:szCs w:val="28"/>
        </w:rPr>
        <w:t>GRANT</w:t>
      </w:r>
    </w:p>
    <w:p w14:paraId="512BBD2A" w14:textId="77777777" w:rsidR="000C547C" w:rsidRPr="000C547C" w:rsidRDefault="000C547C" w:rsidP="00DD4FFE">
      <w:pPr>
        <w:spacing w:line="360" w:lineRule="auto"/>
        <w:ind w:firstLine="709"/>
        <w:contextualSpacing/>
        <w:jc w:val="both"/>
        <w:rPr>
          <w:sz w:val="28"/>
          <w:szCs w:val="28"/>
        </w:rPr>
        <w:pPrChange w:id="591" w:author="Соколов Олександр" w:date="2024-12-22T22:24:00Z">
          <w:pPr>
            <w:spacing w:line="360" w:lineRule="auto"/>
            <w:ind w:firstLine="709"/>
            <w:jc w:val="both"/>
          </w:pPr>
        </w:pPrChange>
      </w:pPr>
      <w:r w:rsidRPr="000C547C">
        <w:rPr>
          <w:sz w:val="28"/>
          <w:szCs w:val="28"/>
        </w:rPr>
        <w:t>SELECT</w:t>
      </w:r>
    </w:p>
    <w:p w14:paraId="1604D957" w14:textId="77777777" w:rsidR="000C547C" w:rsidRPr="000C547C" w:rsidRDefault="000C547C" w:rsidP="00DD4FFE">
      <w:pPr>
        <w:spacing w:line="360" w:lineRule="auto"/>
        <w:ind w:firstLine="709"/>
        <w:contextualSpacing/>
        <w:jc w:val="both"/>
        <w:rPr>
          <w:sz w:val="28"/>
          <w:szCs w:val="28"/>
        </w:rPr>
        <w:pPrChange w:id="592" w:author="Соколов Олександр" w:date="2024-12-22T22:24:00Z">
          <w:pPr>
            <w:spacing w:line="360" w:lineRule="auto"/>
            <w:ind w:firstLine="709"/>
            <w:jc w:val="both"/>
          </w:pPr>
        </w:pPrChange>
      </w:pPr>
      <w:r w:rsidRPr="000C547C">
        <w:rPr>
          <w:sz w:val="28"/>
          <w:szCs w:val="28"/>
        </w:rPr>
        <w:t xml:space="preserve">    ON TABLE </w:t>
      </w:r>
      <w:proofErr w:type="spellStart"/>
      <w:r w:rsidRPr="000C547C">
        <w:rPr>
          <w:sz w:val="28"/>
          <w:szCs w:val="28"/>
        </w:rPr>
        <w:t>citizens</w:t>
      </w:r>
      <w:proofErr w:type="spellEnd"/>
      <w:r w:rsidRPr="000C547C">
        <w:rPr>
          <w:sz w:val="28"/>
          <w:szCs w:val="28"/>
        </w:rPr>
        <w:t>,</w:t>
      </w:r>
    </w:p>
    <w:p w14:paraId="5312935B" w14:textId="77777777" w:rsidR="000C547C" w:rsidRPr="000C547C" w:rsidRDefault="000C547C" w:rsidP="00DD4FFE">
      <w:pPr>
        <w:spacing w:line="360" w:lineRule="auto"/>
        <w:ind w:firstLine="709"/>
        <w:contextualSpacing/>
        <w:jc w:val="both"/>
        <w:rPr>
          <w:sz w:val="28"/>
          <w:szCs w:val="28"/>
        </w:rPr>
        <w:pPrChange w:id="593"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traffic_rules</w:t>
      </w:r>
      <w:proofErr w:type="spellEnd"/>
      <w:r w:rsidRPr="000C547C">
        <w:rPr>
          <w:sz w:val="28"/>
          <w:szCs w:val="28"/>
        </w:rPr>
        <w:t>,</w:t>
      </w:r>
    </w:p>
    <w:p w14:paraId="0AABDF1B" w14:textId="77777777" w:rsidR="000C547C" w:rsidRPr="000C547C" w:rsidRDefault="000C547C" w:rsidP="00DD4FFE">
      <w:pPr>
        <w:spacing w:line="360" w:lineRule="auto"/>
        <w:ind w:firstLine="709"/>
        <w:contextualSpacing/>
        <w:jc w:val="both"/>
        <w:rPr>
          <w:sz w:val="28"/>
          <w:szCs w:val="28"/>
        </w:rPr>
        <w:pPrChange w:id="594" w:author="Соколов Олександр" w:date="2024-12-22T22:24:00Z">
          <w:pPr>
            <w:spacing w:line="360" w:lineRule="auto"/>
            <w:ind w:firstLine="709"/>
            <w:jc w:val="both"/>
          </w:pPr>
        </w:pPrChange>
      </w:pPr>
      <w:r w:rsidRPr="000C547C">
        <w:rPr>
          <w:sz w:val="28"/>
          <w:szCs w:val="28"/>
        </w:rPr>
        <w:t xml:space="preserve">    </w:t>
      </w:r>
      <w:proofErr w:type="spellStart"/>
      <w:r w:rsidRPr="000C547C">
        <w:rPr>
          <w:sz w:val="28"/>
          <w:szCs w:val="28"/>
        </w:rPr>
        <w:t>administrative_offenses</w:t>
      </w:r>
      <w:proofErr w:type="spellEnd"/>
      <w:r w:rsidRPr="000C547C">
        <w:rPr>
          <w:sz w:val="28"/>
          <w:szCs w:val="28"/>
        </w:rPr>
        <w:t xml:space="preserve"> TO </w:t>
      </w:r>
      <w:proofErr w:type="spellStart"/>
      <w:r w:rsidRPr="000C547C">
        <w:rPr>
          <w:sz w:val="28"/>
          <w:szCs w:val="28"/>
        </w:rPr>
        <w:t>cw_citizen</w:t>
      </w:r>
      <w:proofErr w:type="spellEnd"/>
      <w:r w:rsidRPr="000C547C">
        <w:rPr>
          <w:sz w:val="28"/>
          <w:szCs w:val="28"/>
        </w:rPr>
        <w:t>;</w:t>
      </w:r>
    </w:p>
    <w:p w14:paraId="7E9AC880" w14:textId="77777777" w:rsidR="000C547C" w:rsidRPr="000C547C" w:rsidRDefault="000C547C" w:rsidP="00DD4FFE">
      <w:pPr>
        <w:spacing w:line="360" w:lineRule="auto"/>
        <w:ind w:firstLine="709"/>
        <w:contextualSpacing/>
        <w:jc w:val="both"/>
        <w:rPr>
          <w:sz w:val="28"/>
          <w:szCs w:val="28"/>
        </w:rPr>
        <w:pPrChange w:id="595" w:author="Соколов Олександр" w:date="2024-12-22T22:24:00Z">
          <w:pPr>
            <w:spacing w:line="360" w:lineRule="auto"/>
            <w:ind w:firstLine="709"/>
            <w:jc w:val="both"/>
          </w:pPr>
        </w:pPrChange>
      </w:pPr>
    </w:p>
    <w:p w14:paraId="130AD176" w14:textId="77777777" w:rsidR="000C547C" w:rsidRPr="000C547C" w:rsidRDefault="000C547C" w:rsidP="00DD4FFE">
      <w:pPr>
        <w:spacing w:line="360" w:lineRule="auto"/>
        <w:ind w:firstLine="709"/>
        <w:contextualSpacing/>
        <w:jc w:val="both"/>
        <w:rPr>
          <w:sz w:val="28"/>
          <w:szCs w:val="28"/>
        </w:rPr>
        <w:pPrChange w:id="596" w:author="Соколов Олександр" w:date="2024-12-22T22:24:00Z">
          <w:pPr>
            <w:spacing w:line="360" w:lineRule="auto"/>
            <w:ind w:firstLine="709"/>
            <w:jc w:val="both"/>
          </w:pPr>
        </w:pPrChange>
      </w:pPr>
      <w:r w:rsidRPr="000C547C">
        <w:rPr>
          <w:sz w:val="28"/>
          <w:szCs w:val="28"/>
        </w:rPr>
        <w:t xml:space="preserve">CREATE USER </w:t>
      </w:r>
      <w:proofErr w:type="spellStart"/>
      <w:r w:rsidRPr="000C547C">
        <w:rPr>
          <w:sz w:val="28"/>
          <w:szCs w:val="28"/>
        </w:rPr>
        <w:t>cw_citizen_user</w:t>
      </w:r>
      <w:proofErr w:type="spellEnd"/>
      <w:r w:rsidRPr="000C547C">
        <w:rPr>
          <w:sz w:val="28"/>
          <w:szCs w:val="28"/>
        </w:rPr>
        <w:t xml:space="preserve"> WITH PASSWORD '</w:t>
      </w:r>
      <w:proofErr w:type="spellStart"/>
      <w:r w:rsidRPr="000C547C">
        <w:rPr>
          <w:sz w:val="28"/>
          <w:szCs w:val="28"/>
        </w:rPr>
        <w:t>citizen_password</w:t>
      </w:r>
      <w:proofErr w:type="spellEnd"/>
      <w:r w:rsidRPr="000C547C">
        <w:rPr>
          <w:sz w:val="28"/>
          <w:szCs w:val="28"/>
        </w:rPr>
        <w:t>';</w:t>
      </w:r>
    </w:p>
    <w:p w14:paraId="21125231" w14:textId="77777777" w:rsidR="000C547C" w:rsidRPr="000C547C" w:rsidRDefault="000C547C" w:rsidP="00DD4FFE">
      <w:pPr>
        <w:spacing w:line="360" w:lineRule="auto"/>
        <w:ind w:firstLine="709"/>
        <w:contextualSpacing/>
        <w:jc w:val="both"/>
        <w:rPr>
          <w:sz w:val="28"/>
          <w:szCs w:val="28"/>
        </w:rPr>
        <w:pPrChange w:id="597" w:author="Соколов Олександр" w:date="2024-12-22T22:24:00Z">
          <w:pPr>
            <w:spacing w:line="360" w:lineRule="auto"/>
            <w:ind w:firstLine="709"/>
            <w:jc w:val="both"/>
          </w:pPr>
        </w:pPrChange>
      </w:pPr>
    </w:p>
    <w:p w14:paraId="3B35FCE8" w14:textId="7661E70E" w:rsidR="000C547C" w:rsidRDefault="000C547C" w:rsidP="00DD4FFE">
      <w:pPr>
        <w:spacing w:line="360" w:lineRule="auto"/>
        <w:ind w:firstLine="709"/>
        <w:contextualSpacing/>
        <w:jc w:val="both"/>
        <w:rPr>
          <w:sz w:val="28"/>
          <w:szCs w:val="28"/>
        </w:rPr>
        <w:pPrChange w:id="598" w:author="Соколов Олександр" w:date="2024-12-22T22:24:00Z">
          <w:pPr>
            <w:spacing w:line="360" w:lineRule="auto"/>
            <w:ind w:firstLine="709"/>
            <w:jc w:val="both"/>
          </w:pPr>
        </w:pPrChange>
      </w:pPr>
      <w:r w:rsidRPr="000C547C">
        <w:rPr>
          <w:sz w:val="28"/>
          <w:szCs w:val="28"/>
        </w:rPr>
        <w:t xml:space="preserve">GRANT </w:t>
      </w:r>
      <w:proofErr w:type="spellStart"/>
      <w:r w:rsidRPr="000C547C">
        <w:rPr>
          <w:sz w:val="28"/>
          <w:szCs w:val="28"/>
        </w:rPr>
        <w:t>cw_citizen</w:t>
      </w:r>
      <w:proofErr w:type="spellEnd"/>
      <w:r w:rsidRPr="000C547C">
        <w:rPr>
          <w:sz w:val="28"/>
          <w:szCs w:val="28"/>
        </w:rPr>
        <w:t xml:space="preserve"> TO </w:t>
      </w:r>
      <w:proofErr w:type="spellStart"/>
      <w:r w:rsidRPr="000C547C">
        <w:rPr>
          <w:sz w:val="28"/>
          <w:szCs w:val="28"/>
        </w:rPr>
        <w:t>cw_citizen_user</w:t>
      </w:r>
      <w:proofErr w:type="spellEnd"/>
      <w:r w:rsidRPr="000C547C">
        <w:rPr>
          <w:sz w:val="28"/>
          <w:szCs w:val="28"/>
        </w:rPr>
        <w:t>;</w:t>
      </w:r>
    </w:p>
    <w:p w14:paraId="24E9FFA5" w14:textId="400124A6" w:rsidR="00EE065E" w:rsidRDefault="00EE065E" w:rsidP="00DD4FFE">
      <w:pPr>
        <w:spacing w:line="360" w:lineRule="auto"/>
        <w:ind w:firstLine="709"/>
        <w:contextualSpacing/>
        <w:jc w:val="both"/>
        <w:rPr>
          <w:sz w:val="28"/>
          <w:szCs w:val="28"/>
        </w:rPr>
        <w:pPrChange w:id="599" w:author="Соколов Олександр" w:date="2024-12-22T22:24:00Z">
          <w:pPr>
            <w:spacing w:line="360" w:lineRule="auto"/>
            <w:ind w:firstLine="709"/>
            <w:jc w:val="both"/>
          </w:pPr>
        </w:pPrChange>
      </w:pPr>
    </w:p>
    <w:p w14:paraId="06E7C7A1" w14:textId="61263C75" w:rsidR="00EE065E" w:rsidRDefault="00EE065E" w:rsidP="00DD4FFE">
      <w:pPr>
        <w:spacing w:line="360" w:lineRule="auto"/>
        <w:ind w:firstLine="709"/>
        <w:contextualSpacing/>
        <w:jc w:val="both"/>
        <w:rPr>
          <w:sz w:val="28"/>
          <w:szCs w:val="28"/>
        </w:rPr>
        <w:pPrChange w:id="600" w:author="Соколов Олександр" w:date="2024-12-22T22:24:00Z">
          <w:pPr>
            <w:spacing w:line="360" w:lineRule="auto"/>
            <w:ind w:firstLine="709"/>
            <w:jc w:val="both"/>
            <w:outlineLvl w:val="1"/>
          </w:pPr>
        </w:pPrChange>
      </w:pPr>
      <w:r>
        <w:rPr>
          <w:sz w:val="28"/>
          <w:szCs w:val="28"/>
        </w:rPr>
        <w:t>6.5 Перевірка результатів</w:t>
      </w:r>
    </w:p>
    <w:p w14:paraId="01422289" w14:textId="18C2D9E8" w:rsidR="008F106F"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1" w:author="Соколов Олександр" w:date="2024-12-22T22:24:00Z">
          <w:pPr>
            <w:pBdr>
              <w:top w:val="nil"/>
              <w:left w:val="nil"/>
              <w:bottom w:val="nil"/>
              <w:right w:val="nil"/>
              <w:between w:val="nil"/>
            </w:pBdr>
            <w:spacing w:line="360" w:lineRule="auto"/>
            <w:ind w:firstLine="709"/>
            <w:jc w:val="both"/>
          </w:pPr>
        </w:pPrChange>
      </w:pPr>
      <w:proofErr w:type="spellStart"/>
      <w:r>
        <w:rPr>
          <w:color w:val="000000"/>
          <w:sz w:val="28"/>
          <w:szCs w:val="28"/>
        </w:rPr>
        <w:t>Скрипт</w:t>
      </w:r>
      <w:proofErr w:type="spellEnd"/>
      <w:r>
        <w:rPr>
          <w:color w:val="000000"/>
          <w:sz w:val="28"/>
          <w:szCs w:val="28"/>
        </w:rPr>
        <w:t xml:space="preserve"> для отримання користувачів та їх ролей у базі даних:</w:t>
      </w:r>
    </w:p>
    <w:p w14:paraId="79300E2F"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2"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SELECT</w:t>
      </w:r>
    </w:p>
    <w:p w14:paraId="439D154A"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3"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 xml:space="preserve">    </w:t>
      </w:r>
      <w:proofErr w:type="spellStart"/>
      <w:r w:rsidRPr="00EE065E">
        <w:rPr>
          <w:color w:val="000000"/>
          <w:sz w:val="28"/>
          <w:szCs w:val="28"/>
        </w:rPr>
        <w:t>u.usename</w:t>
      </w:r>
      <w:proofErr w:type="spellEnd"/>
      <w:r w:rsidRPr="00EE065E">
        <w:rPr>
          <w:color w:val="000000"/>
          <w:sz w:val="28"/>
          <w:szCs w:val="28"/>
        </w:rPr>
        <w:t xml:space="preserve"> AS </w:t>
      </w:r>
      <w:proofErr w:type="spellStart"/>
      <w:r w:rsidRPr="00EE065E">
        <w:rPr>
          <w:color w:val="000000"/>
          <w:sz w:val="28"/>
          <w:szCs w:val="28"/>
        </w:rPr>
        <w:t>username</w:t>
      </w:r>
      <w:proofErr w:type="spellEnd"/>
      <w:r w:rsidRPr="00EE065E">
        <w:rPr>
          <w:color w:val="000000"/>
          <w:sz w:val="28"/>
          <w:szCs w:val="28"/>
        </w:rPr>
        <w:t>,</w:t>
      </w:r>
    </w:p>
    <w:p w14:paraId="7C46873B"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4"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 xml:space="preserve">    </w:t>
      </w:r>
      <w:proofErr w:type="spellStart"/>
      <w:r w:rsidRPr="00EE065E">
        <w:rPr>
          <w:color w:val="000000"/>
          <w:sz w:val="28"/>
          <w:szCs w:val="28"/>
        </w:rPr>
        <w:t>r.rolname</w:t>
      </w:r>
      <w:proofErr w:type="spellEnd"/>
      <w:r w:rsidRPr="00EE065E">
        <w:rPr>
          <w:color w:val="000000"/>
          <w:sz w:val="28"/>
          <w:szCs w:val="28"/>
        </w:rPr>
        <w:t xml:space="preserve"> AS </w:t>
      </w:r>
      <w:proofErr w:type="spellStart"/>
      <w:r w:rsidRPr="00EE065E">
        <w:rPr>
          <w:color w:val="000000"/>
          <w:sz w:val="28"/>
          <w:szCs w:val="28"/>
        </w:rPr>
        <w:t>role</w:t>
      </w:r>
      <w:proofErr w:type="spellEnd"/>
      <w:r w:rsidRPr="00EE065E">
        <w:rPr>
          <w:color w:val="000000"/>
          <w:sz w:val="28"/>
          <w:szCs w:val="28"/>
        </w:rPr>
        <w:t>,</w:t>
      </w:r>
    </w:p>
    <w:p w14:paraId="38BEC9FC"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5"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 xml:space="preserve">    </w:t>
      </w:r>
      <w:proofErr w:type="spellStart"/>
      <w:r w:rsidRPr="00EE065E">
        <w:rPr>
          <w:color w:val="000000"/>
          <w:sz w:val="28"/>
          <w:szCs w:val="28"/>
        </w:rPr>
        <w:t>u.usesysid</w:t>
      </w:r>
      <w:proofErr w:type="spellEnd"/>
      <w:r w:rsidRPr="00EE065E">
        <w:rPr>
          <w:color w:val="000000"/>
          <w:sz w:val="28"/>
          <w:szCs w:val="28"/>
        </w:rPr>
        <w:t xml:space="preserve"> AS </w:t>
      </w:r>
      <w:proofErr w:type="spellStart"/>
      <w:r w:rsidRPr="00EE065E">
        <w:rPr>
          <w:color w:val="000000"/>
          <w:sz w:val="28"/>
          <w:szCs w:val="28"/>
        </w:rPr>
        <w:t>user_id</w:t>
      </w:r>
      <w:proofErr w:type="spellEnd"/>
    </w:p>
    <w:p w14:paraId="0A57A397"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6"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FROM</w:t>
      </w:r>
    </w:p>
    <w:p w14:paraId="5F2B7F91"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7"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 xml:space="preserve">    </w:t>
      </w:r>
      <w:proofErr w:type="spellStart"/>
      <w:r w:rsidRPr="00EE065E">
        <w:rPr>
          <w:color w:val="000000"/>
          <w:sz w:val="28"/>
          <w:szCs w:val="28"/>
        </w:rPr>
        <w:t>pg_catalog.pg_user</w:t>
      </w:r>
      <w:proofErr w:type="spellEnd"/>
      <w:r w:rsidRPr="00EE065E">
        <w:rPr>
          <w:color w:val="000000"/>
          <w:sz w:val="28"/>
          <w:szCs w:val="28"/>
        </w:rPr>
        <w:t xml:space="preserve"> u</w:t>
      </w:r>
    </w:p>
    <w:p w14:paraId="22C9C1DB"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8"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JOIN</w:t>
      </w:r>
    </w:p>
    <w:p w14:paraId="311EC2C7"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09"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 xml:space="preserve">    </w:t>
      </w:r>
      <w:proofErr w:type="spellStart"/>
      <w:r w:rsidRPr="00EE065E">
        <w:rPr>
          <w:color w:val="000000"/>
          <w:sz w:val="28"/>
          <w:szCs w:val="28"/>
        </w:rPr>
        <w:t>pg_catalog.pg_roles</w:t>
      </w:r>
      <w:proofErr w:type="spellEnd"/>
      <w:r w:rsidRPr="00EE065E">
        <w:rPr>
          <w:color w:val="000000"/>
          <w:sz w:val="28"/>
          <w:szCs w:val="28"/>
        </w:rPr>
        <w:t xml:space="preserve"> r ON </w:t>
      </w:r>
      <w:proofErr w:type="spellStart"/>
      <w:r w:rsidRPr="00EE065E">
        <w:rPr>
          <w:color w:val="000000"/>
          <w:sz w:val="28"/>
          <w:szCs w:val="28"/>
        </w:rPr>
        <w:t>r.rolname</w:t>
      </w:r>
      <w:proofErr w:type="spellEnd"/>
      <w:r w:rsidRPr="00EE065E">
        <w:rPr>
          <w:color w:val="000000"/>
          <w:sz w:val="28"/>
          <w:szCs w:val="28"/>
        </w:rPr>
        <w:t xml:space="preserve"> = </w:t>
      </w:r>
      <w:proofErr w:type="spellStart"/>
      <w:r w:rsidRPr="00EE065E">
        <w:rPr>
          <w:color w:val="000000"/>
          <w:sz w:val="28"/>
          <w:szCs w:val="28"/>
        </w:rPr>
        <w:t>u.usename</w:t>
      </w:r>
      <w:proofErr w:type="spellEnd"/>
    </w:p>
    <w:p w14:paraId="04232C6E" w14:textId="77777777" w:rsidR="00EE065E" w:rsidRPr="00EE065E" w:rsidRDefault="00EE065E" w:rsidP="00DD4FFE">
      <w:pPr>
        <w:pBdr>
          <w:top w:val="nil"/>
          <w:left w:val="nil"/>
          <w:bottom w:val="nil"/>
          <w:right w:val="nil"/>
          <w:between w:val="nil"/>
        </w:pBdr>
        <w:spacing w:line="360" w:lineRule="auto"/>
        <w:ind w:firstLine="709"/>
        <w:contextualSpacing/>
        <w:jc w:val="both"/>
        <w:rPr>
          <w:color w:val="000000"/>
          <w:sz w:val="28"/>
          <w:szCs w:val="28"/>
        </w:rPr>
        <w:pPrChange w:id="610" w:author="Соколов Олександр" w:date="2024-12-22T22:24:00Z">
          <w:pPr>
            <w:pBdr>
              <w:top w:val="nil"/>
              <w:left w:val="nil"/>
              <w:bottom w:val="nil"/>
              <w:right w:val="nil"/>
              <w:between w:val="nil"/>
            </w:pBdr>
            <w:spacing w:line="360" w:lineRule="auto"/>
            <w:ind w:firstLine="709"/>
            <w:jc w:val="both"/>
          </w:pPr>
        </w:pPrChange>
      </w:pPr>
      <w:r w:rsidRPr="00EE065E">
        <w:rPr>
          <w:color w:val="000000"/>
          <w:sz w:val="28"/>
          <w:szCs w:val="28"/>
        </w:rPr>
        <w:t>WHERE</w:t>
      </w:r>
    </w:p>
    <w:p w14:paraId="062E4844" w14:textId="35C34EC4" w:rsidR="00EE065E" w:rsidRDefault="00EE065E" w:rsidP="00DD4FFE">
      <w:pPr>
        <w:pBdr>
          <w:top w:val="nil"/>
          <w:left w:val="nil"/>
          <w:bottom w:val="nil"/>
          <w:right w:val="nil"/>
          <w:between w:val="nil"/>
        </w:pBdr>
        <w:spacing w:line="360" w:lineRule="auto"/>
        <w:ind w:firstLine="709"/>
        <w:contextualSpacing/>
        <w:jc w:val="both"/>
        <w:rPr>
          <w:ins w:id="611" w:author="Соколов Олександр" w:date="2024-12-22T22:08:00Z"/>
          <w:color w:val="000000"/>
          <w:sz w:val="28"/>
          <w:szCs w:val="28"/>
        </w:rPr>
        <w:pPrChange w:id="612" w:author="Соколов Олександр" w:date="2024-12-22T22:24:00Z">
          <w:pPr>
            <w:pBdr>
              <w:top w:val="nil"/>
              <w:left w:val="nil"/>
              <w:bottom w:val="nil"/>
              <w:right w:val="nil"/>
              <w:between w:val="nil"/>
            </w:pBdr>
            <w:ind w:firstLine="709"/>
            <w:jc w:val="both"/>
          </w:pPr>
        </w:pPrChange>
      </w:pPr>
      <w:r w:rsidRPr="00EE065E">
        <w:rPr>
          <w:color w:val="000000"/>
          <w:sz w:val="28"/>
          <w:szCs w:val="28"/>
        </w:rPr>
        <w:t xml:space="preserve">    </w:t>
      </w:r>
      <w:proofErr w:type="spellStart"/>
      <w:r w:rsidRPr="00EE065E">
        <w:rPr>
          <w:color w:val="000000"/>
          <w:sz w:val="28"/>
          <w:szCs w:val="28"/>
        </w:rPr>
        <w:t>u.usename</w:t>
      </w:r>
      <w:proofErr w:type="spellEnd"/>
      <w:r w:rsidRPr="00EE065E">
        <w:rPr>
          <w:color w:val="000000"/>
          <w:sz w:val="28"/>
          <w:szCs w:val="28"/>
        </w:rPr>
        <w:t xml:space="preserve"> LIKE '</w:t>
      </w:r>
      <w:proofErr w:type="spellStart"/>
      <w:r w:rsidRPr="00EE065E">
        <w:rPr>
          <w:color w:val="000000"/>
          <w:sz w:val="28"/>
          <w:szCs w:val="28"/>
        </w:rPr>
        <w:t>cw</w:t>
      </w:r>
      <w:proofErr w:type="spellEnd"/>
      <w:r w:rsidRPr="00EE065E">
        <w:rPr>
          <w:color w:val="000000"/>
          <w:sz w:val="28"/>
          <w:szCs w:val="28"/>
        </w:rPr>
        <w:t>%';</w:t>
      </w:r>
    </w:p>
    <w:p w14:paraId="20B1824E" w14:textId="77777777" w:rsidR="00DC3812" w:rsidRDefault="00DC3812" w:rsidP="00DD4FFE">
      <w:pPr>
        <w:pBdr>
          <w:top w:val="nil"/>
          <w:left w:val="nil"/>
          <w:bottom w:val="nil"/>
          <w:right w:val="nil"/>
          <w:between w:val="nil"/>
        </w:pBdr>
        <w:spacing w:line="360" w:lineRule="auto"/>
        <w:ind w:firstLine="709"/>
        <w:contextualSpacing/>
        <w:jc w:val="both"/>
        <w:rPr>
          <w:color w:val="000000"/>
          <w:sz w:val="28"/>
          <w:szCs w:val="28"/>
        </w:rPr>
        <w:pPrChange w:id="613" w:author="Соколов Олександр" w:date="2024-12-22T22:24:00Z">
          <w:pPr>
            <w:pBdr>
              <w:top w:val="nil"/>
              <w:left w:val="nil"/>
              <w:bottom w:val="nil"/>
              <w:right w:val="nil"/>
              <w:between w:val="nil"/>
            </w:pBdr>
            <w:spacing w:line="360" w:lineRule="auto"/>
            <w:ind w:firstLine="709"/>
            <w:jc w:val="both"/>
          </w:pPr>
        </w:pPrChange>
      </w:pPr>
    </w:p>
    <w:p w14:paraId="61338E46" w14:textId="633EFDBA" w:rsidR="008F106F" w:rsidRDefault="00B079CE" w:rsidP="00DD4FFE">
      <w:pPr>
        <w:spacing w:line="360" w:lineRule="auto"/>
        <w:ind w:firstLine="708"/>
        <w:contextualSpacing/>
        <w:jc w:val="both"/>
        <w:rPr>
          <w:sz w:val="28"/>
          <w:szCs w:val="28"/>
        </w:rPr>
        <w:pPrChange w:id="614" w:author="Соколов Олександр" w:date="2024-12-22T22:24:00Z">
          <w:pPr>
            <w:spacing w:line="360" w:lineRule="auto"/>
            <w:ind w:firstLine="708"/>
            <w:jc w:val="both"/>
          </w:pPr>
        </w:pPrChange>
      </w:pPr>
      <w:r>
        <w:rPr>
          <w:sz w:val="28"/>
          <w:szCs w:val="28"/>
        </w:rPr>
        <w:t>Результат виконання команд для створення ролей та користувачів командами SQL на</w:t>
      </w:r>
      <w:r w:rsidR="007C2C9C">
        <w:rPr>
          <w:sz w:val="28"/>
          <w:szCs w:val="28"/>
        </w:rPr>
        <w:t>ведено на</w:t>
      </w:r>
      <w:r>
        <w:rPr>
          <w:sz w:val="28"/>
          <w:szCs w:val="28"/>
        </w:rPr>
        <w:t xml:space="preserve"> рис. 6.</w:t>
      </w:r>
      <w:r w:rsidR="007C2C9C">
        <w:rPr>
          <w:sz w:val="28"/>
          <w:szCs w:val="28"/>
        </w:rPr>
        <w:t>1</w:t>
      </w:r>
      <w:r>
        <w:rPr>
          <w:sz w:val="28"/>
          <w:szCs w:val="28"/>
        </w:rPr>
        <w:t>.</w:t>
      </w:r>
    </w:p>
    <w:p w14:paraId="11E60F97" w14:textId="09BAAF49" w:rsidR="008F106F" w:rsidRPr="007C2C9C" w:rsidRDefault="007C2C9C" w:rsidP="00BE3E52">
      <w:pPr>
        <w:ind w:firstLine="709"/>
        <w:jc w:val="center"/>
        <w:rPr>
          <w:sz w:val="28"/>
          <w:szCs w:val="28"/>
          <w:lang w:val="uk-UA"/>
        </w:rPr>
        <w:pPrChange w:id="615" w:author="Соколов Олександр" w:date="2024-12-22T21:56:00Z">
          <w:pPr>
            <w:spacing w:line="360" w:lineRule="auto"/>
            <w:ind w:firstLine="709"/>
            <w:jc w:val="center"/>
          </w:pPr>
        </w:pPrChange>
      </w:pPr>
      <w:r w:rsidRPr="007C2C9C">
        <w:rPr>
          <w:sz w:val="28"/>
          <w:szCs w:val="28"/>
        </w:rPr>
        <w:lastRenderedPageBreak/>
        <w:drawing>
          <wp:inline distT="0" distB="0" distL="0" distR="0" wp14:anchorId="59E330ED" wp14:editId="4F872FE9">
            <wp:extent cx="5496386" cy="2464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7785" cy="2505950"/>
                    </a:xfrm>
                    <a:prstGeom prst="rect">
                      <a:avLst/>
                    </a:prstGeom>
                  </pic:spPr>
                </pic:pic>
              </a:graphicData>
            </a:graphic>
          </wp:inline>
        </w:drawing>
      </w:r>
    </w:p>
    <w:p w14:paraId="41F0D1F9" w14:textId="39A45130" w:rsidR="008F106F" w:rsidRDefault="00B079CE" w:rsidP="00BE3E52">
      <w:pPr>
        <w:ind w:firstLine="709"/>
        <w:jc w:val="center"/>
        <w:rPr>
          <w:sz w:val="28"/>
          <w:szCs w:val="28"/>
        </w:rPr>
        <w:pPrChange w:id="616" w:author="Соколов Олександр" w:date="2024-12-22T21:56:00Z">
          <w:pPr>
            <w:spacing w:line="360" w:lineRule="auto"/>
            <w:ind w:firstLine="709"/>
            <w:jc w:val="center"/>
          </w:pPr>
        </w:pPrChange>
      </w:pPr>
      <w:r>
        <w:rPr>
          <w:sz w:val="28"/>
          <w:szCs w:val="28"/>
        </w:rPr>
        <w:t>Рис</w:t>
      </w:r>
      <w:r w:rsidR="00EE065E">
        <w:rPr>
          <w:sz w:val="28"/>
          <w:szCs w:val="28"/>
        </w:rPr>
        <w:t>унок</w:t>
      </w:r>
      <w:r>
        <w:rPr>
          <w:sz w:val="28"/>
          <w:szCs w:val="28"/>
        </w:rPr>
        <w:t>. 6.1 – Створені користувачі</w:t>
      </w:r>
      <w:r w:rsidR="00EE065E">
        <w:rPr>
          <w:sz w:val="28"/>
          <w:szCs w:val="28"/>
        </w:rPr>
        <w:t xml:space="preserve"> та їх ролі</w:t>
      </w:r>
      <w:r>
        <w:rPr>
          <w:sz w:val="28"/>
          <w:szCs w:val="28"/>
        </w:rPr>
        <w:t xml:space="preserve"> в базі даних</w:t>
      </w:r>
    </w:p>
    <w:p w14:paraId="6FCB731B" w14:textId="6B0BB663" w:rsidR="00BF47C3" w:rsidRDefault="00BF47C3" w:rsidP="00BE3E52">
      <w:pPr>
        <w:jc w:val="center"/>
        <w:rPr>
          <w:sz w:val="28"/>
          <w:szCs w:val="28"/>
        </w:rPr>
        <w:pPrChange w:id="617" w:author="Соколов Олександр" w:date="2024-12-22T21:56:00Z">
          <w:pPr>
            <w:spacing w:line="360" w:lineRule="auto"/>
            <w:jc w:val="center"/>
          </w:pPr>
        </w:pPrChange>
      </w:pPr>
    </w:p>
    <w:p w14:paraId="3B60DD3D" w14:textId="375343C5" w:rsidR="00BF47C3" w:rsidRDefault="00BF47C3" w:rsidP="00DD4FFE">
      <w:pPr>
        <w:spacing w:line="360" w:lineRule="auto"/>
        <w:ind w:firstLine="709"/>
        <w:outlineLvl w:val="1"/>
        <w:rPr>
          <w:sz w:val="28"/>
          <w:szCs w:val="28"/>
        </w:rPr>
        <w:pPrChange w:id="618" w:author="Соколов Олександр" w:date="2024-12-22T22:24:00Z">
          <w:pPr>
            <w:spacing w:line="360" w:lineRule="auto"/>
            <w:ind w:firstLine="709"/>
          </w:pPr>
        </w:pPrChange>
      </w:pPr>
      <w:bookmarkStart w:id="619" w:name="_Toc185798459"/>
      <w:r>
        <w:rPr>
          <w:sz w:val="28"/>
          <w:szCs w:val="28"/>
          <w:lang w:val="en-US"/>
        </w:rPr>
        <w:t xml:space="preserve">6.6 </w:t>
      </w:r>
      <w:r>
        <w:rPr>
          <w:sz w:val="28"/>
          <w:szCs w:val="28"/>
        </w:rPr>
        <w:t>Висновки</w:t>
      </w:r>
      <w:bookmarkEnd w:id="619"/>
    </w:p>
    <w:p w14:paraId="1C3D1AFF" w14:textId="094661A6" w:rsidR="00BF47C3" w:rsidRPr="00BF47C3" w:rsidRDefault="00BF47C3" w:rsidP="00DD4FFE">
      <w:pPr>
        <w:spacing w:line="360" w:lineRule="auto"/>
        <w:ind w:firstLine="709"/>
        <w:jc w:val="both"/>
        <w:rPr>
          <w:sz w:val="28"/>
          <w:szCs w:val="28"/>
        </w:rPr>
      </w:pPr>
      <w:r w:rsidRPr="00BF47C3">
        <w:rPr>
          <w:sz w:val="28"/>
          <w:szCs w:val="28"/>
        </w:rPr>
        <w:t xml:space="preserve">У результаті реалізації системи управління доступом </w:t>
      </w:r>
      <w:r>
        <w:rPr>
          <w:sz w:val="28"/>
          <w:szCs w:val="28"/>
        </w:rPr>
        <w:t xml:space="preserve">для забезпечення багатокористувальницького режиму доступу </w:t>
      </w:r>
      <w:r w:rsidRPr="00BF47C3">
        <w:rPr>
          <w:sz w:val="28"/>
          <w:szCs w:val="28"/>
        </w:rPr>
        <w:t>було створено кілька ролей для різних категорій користувачів, зокрема для адміністратора, поліцейського, водія та громадянина. Для кожної ролі було визначено відповідні привілеї, що обмежують або дозволяють доступ до конкретних таблиць та функцій у базі даних. Адміністратор отримав повні привілеї на всі об’єкти, у той час як інші ролі мають більш обмежений доступ, що відповідає їх функціональним обов’язкам.</w:t>
      </w:r>
    </w:p>
    <w:p w14:paraId="6F41663A" w14:textId="77777777" w:rsidR="00BF47C3" w:rsidRPr="00BF47C3" w:rsidRDefault="00BF47C3" w:rsidP="00DD4FFE">
      <w:pPr>
        <w:spacing w:line="360" w:lineRule="auto"/>
        <w:ind w:firstLine="709"/>
        <w:jc w:val="both"/>
        <w:rPr>
          <w:sz w:val="28"/>
          <w:szCs w:val="28"/>
        </w:rPr>
      </w:pPr>
      <w:r w:rsidRPr="00BF47C3">
        <w:rPr>
          <w:sz w:val="28"/>
          <w:szCs w:val="28"/>
        </w:rPr>
        <w:t>Процедура створення користувачів і надання їм відповідних ролей була реалізована через SQL-скрипти, що гарантують правильне розподілення доступу. У результаті кожен користувач отримує лише необхідні привілеї, що забезпечує належну безпеку та цілісність даних у системі.</w:t>
      </w:r>
    </w:p>
    <w:p w14:paraId="3AFBA4C0" w14:textId="77777777" w:rsidR="00BF47C3" w:rsidRPr="00BF47C3" w:rsidRDefault="00BF47C3" w:rsidP="00DD4FFE">
      <w:pPr>
        <w:spacing w:line="360" w:lineRule="auto"/>
        <w:ind w:firstLine="709"/>
        <w:jc w:val="both"/>
        <w:rPr>
          <w:sz w:val="28"/>
          <w:szCs w:val="28"/>
        </w:rPr>
      </w:pPr>
      <w:r w:rsidRPr="00BF47C3">
        <w:rPr>
          <w:sz w:val="28"/>
          <w:szCs w:val="28"/>
        </w:rPr>
        <w:t>Перевірка правильності налаштувань доступу здійснюється через виконання відповідних SQL-запитів, що дозволяє переконатися у наданні правильних прав користувачам. Це дозволяє переконатися в ефективності реалізації системи безпеки та доступу до даних.</w:t>
      </w:r>
    </w:p>
    <w:p w14:paraId="105B9CEF" w14:textId="77777777" w:rsidR="00BF47C3" w:rsidRPr="00BF47C3" w:rsidRDefault="00BF47C3" w:rsidP="00BF47C3">
      <w:pPr>
        <w:spacing w:line="360" w:lineRule="auto"/>
        <w:ind w:firstLine="709"/>
        <w:rPr>
          <w:sz w:val="28"/>
          <w:szCs w:val="28"/>
          <w:lang w:val="uk-UA"/>
        </w:rPr>
      </w:pPr>
    </w:p>
    <w:p w14:paraId="56FF050D" w14:textId="77777777" w:rsidR="008F106F" w:rsidRDefault="00B079CE">
      <w:pPr>
        <w:rPr>
          <w:sz w:val="28"/>
          <w:szCs w:val="28"/>
        </w:rPr>
      </w:pPr>
      <w:r>
        <w:br w:type="page"/>
      </w:r>
    </w:p>
    <w:p w14:paraId="1071B4A5" w14:textId="77777777" w:rsidR="008F106F" w:rsidRDefault="00B079CE" w:rsidP="00DC3812">
      <w:pPr>
        <w:keepNext/>
        <w:keepLines/>
        <w:pageBreakBefore/>
        <w:spacing w:before="240" w:after="120" w:line="276" w:lineRule="auto"/>
        <w:ind w:left="357" w:hanging="357"/>
        <w:jc w:val="center"/>
        <w:outlineLvl w:val="0"/>
        <w:rPr>
          <w:b/>
          <w:smallCaps/>
          <w:sz w:val="28"/>
          <w:szCs w:val="28"/>
        </w:rPr>
        <w:pPrChange w:id="620" w:author="Соколов Олександр" w:date="2024-12-22T22:08:00Z">
          <w:pPr>
            <w:keepNext/>
            <w:keepLines/>
            <w:pageBreakBefore/>
            <w:spacing w:before="240" w:after="120" w:line="276" w:lineRule="auto"/>
            <w:ind w:left="360" w:hanging="360"/>
            <w:jc w:val="center"/>
          </w:pPr>
        </w:pPrChange>
      </w:pPr>
      <w:bookmarkStart w:id="621" w:name="_heading=h.3j2qqm3" w:colFirst="0" w:colLast="0"/>
      <w:bookmarkStart w:id="622" w:name="_Toc185798460"/>
      <w:bookmarkEnd w:id="621"/>
      <w:r>
        <w:rPr>
          <w:b/>
          <w:smallCaps/>
          <w:sz w:val="28"/>
          <w:szCs w:val="28"/>
        </w:rPr>
        <w:lastRenderedPageBreak/>
        <w:t>7</w:t>
      </w:r>
      <w:r>
        <w:rPr>
          <w:b/>
          <w:smallCaps/>
          <w:sz w:val="28"/>
          <w:szCs w:val="28"/>
        </w:rPr>
        <w:tab/>
        <w:t>РОБОТА З БАЗОЮ ДАНИХ</w:t>
      </w:r>
      <w:bookmarkEnd w:id="622"/>
    </w:p>
    <w:p w14:paraId="752BC726" w14:textId="77777777" w:rsidR="008F106F" w:rsidRDefault="00B079CE" w:rsidP="00DC3812">
      <w:pPr>
        <w:spacing w:line="360" w:lineRule="auto"/>
        <w:ind w:firstLine="709"/>
        <w:jc w:val="both"/>
        <w:outlineLvl w:val="1"/>
        <w:rPr>
          <w:sz w:val="28"/>
          <w:szCs w:val="28"/>
        </w:rPr>
        <w:pPrChange w:id="623" w:author="Соколов Олександр" w:date="2024-12-22T22:08:00Z">
          <w:pPr>
            <w:spacing w:line="360" w:lineRule="auto"/>
            <w:ind w:firstLine="709"/>
            <w:jc w:val="both"/>
          </w:pPr>
        </w:pPrChange>
      </w:pPr>
      <w:bookmarkStart w:id="624" w:name="_heading=h.2xcytpi" w:colFirst="0" w:colLast="0"/>
      <w:bookmarkStart w:id="625" w:name="_Toc185798461"/>
      <w:bookmarkEnd w:id="624"/>
      <w:r>
        <w:rPr>
          <w:sz w:val="28"/>
          <w:szCs w:val="28"/>
        </w:rPr>
        <w:t>7.1 Тригери</w:t>
      </w:r>
      <w:bookmarkEnd w:id="625"/>
    </w:p>
    <w:p w14:paraId="7E61C946" w14:textId="6E152E0B" w:rsidR="00773E68" w:rsidRDefault="00B079CE" w:rsidP="00773E68">
      <w:pPr>
        <w:spacing w:line="360" w:lineRule="auto"/>
        <w:ind w:firstLine="709"/>
        <w:jc w:val="both"/>
        <w:rPr>
          <w:sz w:val="28"/>
          <w:szCs w:val="28"/>
        </w:rPr>
      </w:pPr>
      <w:r>
        <w:rPr>
          <w:sz w:val="28"/>
          <w:szCs w:val="28"/>
        </w:rPr>
        <w:t xml:space="preserve">Відповідно </w:t>
      </w:r>
      <w:r w:rsidR="00773E68">
        <w:rPr>
          <w:sz w:val="28"/>
          <w:szCs w:val="28"/>
        </w:rPr>
        <w:t>до встановлених бізнес-правил предметного середовища, було реалізовано наступні тригери.</w:t>
      </w:r>
    </w:p>
    <w:p w14:paraId="3D944652" w14:textId="69D6431C" w:rsidR="00773E68" w:rsidRDefault="00773E68" w:rsidP="00DC3812">
      <w:pPr>
        <w:spacing w:line="360" w:lineRule="auto"/>
        <w:ind w:firstLine="709"/>
        <w:jc w:val="both"/>
        <w:outlineLvl w:val="2"/>
        <w:rPr>
          <w:sz w:val="28"/>
          <w:szCs w:val="28"/>
        </w:rPr>
        <w:pPrChange w:id="626" w:author="Соколов Олександр" w:date="2024-12-22T22:09:00Z">
          <w:pPr>
            <w:spacing w:line="360" w:lineRule="auto"/>
            <w:ind w:firstLine="709"/>
            <w:jc w:val="both"/>
          </w:pPr>
        </w:pPrChange>
      </w:pPr>
      <w:bookmarkStart w:id="627" w:name="_Toc185798462"/>
      <w:r>
        <w:rPr>
          <w:sz w:val="28"/>
          <w:szCs w:val="28"/>
        </w:rPr>
        <w:t xml:space="preserve">7.1.1 Тригер </w:t>
      </w:r>
      <w:proofErr w:type="spellStart"/>
      <w:r w:rsidRPr="00773E68">
        <w:rPr>
          <w:sz w:val="28"/>
          <w:szCs w:val="28"/>
        </w:rPr>
        <w:t>trg_check_engine_capacity</w:t>
      </w:r>
      <w:bookmarkEnd w:id="627"/>
      <w:proofErr w:type="spellEnd"/>
    </w:p>
    <w:p w14:paraId="0023AB5D" w14:textId="77777777" w:rsidR="00773E68" w:rsidRPr="00773E68" w:rsidRDefault="00773E68" w:rsidP="00773E68">
      <w:pPr>
        <w:spacing w:line="360" w:lineRule="auto"/>
        <w:ind w:firstLine="709"/>
        <w:jc w:val="both"/>
        <w:rPr>
          <w:sz w:val="28"/>
          <w:szCs w:val="28"/>
        </w:rPr>
      </w:pPr>
      <w:r w:rsidRPr="00773E68">
        <w:rPr>
          <w:sz w:val="28"/>
          <w:szCs w:val="28"/>
        </w:rPr>
        <w:t xml:space="preserve">CREATE OR REPLACE FUNCTION </w:t>
      </w:r>
      <w:proofErr w:type="spellStart"/>
      <w:r w:rsidRPr="00773E68">
        <w:rPr>
          <w:sz w:val="28"/>
          <w:szCs w:val="28"/>
        </w:rPr>
        <w:t>check_engine_capacity</w:t>
      </w:r>
      <w:proofErr w:type="spellEnd"/>
      <w:r w:rsidRPr="00773E68">
        <w:rPr>
          <w:sz w:val="28"/>
          <w:szCs w:val="28"/>
        </w:rPr>
        <w:t>()</w:t>
      </w:r>
    </w:p>
    <w:p w14:paraId="7371C661" w14:textId="77777777" w:rsidR="00773E68" w:rsidRPr="00773E68" w:rsidRDefault="00773E68" w:rsidP="00773E68">
      <w:pPr>
        <w:spacing w:line="360" w:lineRule="auto"/>
        <w:ind w:firstLine="709"/>
        <w:jc w:val="both"/>
        <w:rPr>
          <w:sz w:val="28"/>
          <w:szCs w:val="28"/>
        </w:rPr>
      </w:pPr>
      <w:r w:rsidRPr="00773E68">
        <w:rPr>
          <w:sz w:val="28"/>
          <w:szCs w:val="28"/>
        </w:rPr>
        <w:t xml:space="preserve">    RETURNS TRIGGER AS</w:t>
      </w:r>
    </w:p>
    <w:p w14:paraId="6ED46EE6" w14:textId="77777777" w:rsidR="00773E68" w:rsidRPr="00773E68" w:rsidRDefault="00773E68" w:rsidP="00773E68">
      <w:pPr>
        <w:spacing w:line="360" w:lineRule="auto"/>
        <w:ind w:firstLine="709"/>
        <w:jc w:val="both"/>
        <w:rPr>
          <w:sz w:val="28"/>
          <w:szCs w:val="28"/>
        </w:rPr>
      </w:pPr>
      <w:r w:rsidRPr="00773E68">
        <w:rPr>
          <w:sz w:val="28"/>
          <w:szCs w:val="28"/>
        </w:rPr>
        <w:t>$$</w:t>
      </w:r>
    </w:p>
    <w:p w14:paraId="66AF58ED" w14:textId="77777777" w:rsidR="00773E68" w:rsidRPr="00773E68" w:rsidRDefault="00773E68" w:rsidP="00773E68">
      <w:pPr>
        <w:spacing w:line="360" w:lineRule="auto"/>
        <w:ind w:firstLine="709"/>
        <w:jc w:val="both"/>
        <w:rPr>
          <w:sz w:val="28"/>
          <w:szCs w:val="28"/>
        </w:rPr>
      </w:pPr>
      <w:r w:rsidRPr="00773E68">
        <w:rPr>
          <w:sz w:val="28"/>
          <w:szCs w:val="28"/>
        </w:rPr>
        <w:t>DECLARE</w:t>
      </w:r>
    </w:p>
    <w:p w14:paraId="6FF3612C" w14:textId="77777777" w:rsidR="00773E68" w:rsidRPr="00773E68" w:rsidRDefault="00773E68" w:rsidP="00773E68">
      <w:pPr>
        <w:spacing w:line="360" w:lineRule="auto"/>
        <w:ind w:firstLine="709"/>
        <w:jc w:val="both"/>
        <w:rPr>
          <w:sz w:val="28"/>
          <w:szCs w:val="28"/>
        </w:rPr>
      </w:pPr>
      <w:r w:rsidRPr="00773E68">
        <w:rPr>
          <w:sz w:val="28"/>
          <w:szCs w:val="28"/>
        </w:rPr>
        <w:t xml:space="preserve">    </w:t>
      </w:r>
      <w:proofErr w:type="spellStart"/>
      <w:r w:rsidRPr="00773E68">
        <w:rPr>
          <w:sz w:val="28"/>
          <w:szCs w:val="28"/>
        </w:rPr>
        <w:t>min_capacity</w:t>
      </w:r>
      <w:proofErr w:type="spellEnd"/>
      <w:r w:rsidRPr="00773E68">
        <w:rPr>
          <w:sz w:val="28"/>
          <w:szCs w:val="28"/>
        </w:rPr>
        <w:t xml:space="preserve"> DECIMAL(4, 2);</w:t>
      </w:r>
    </w:p>
    <w:p w14:paraId="66E3D675" w14:textId="77777777" w:rsidR="00773E68" w:rsidRPr="00773E68" w:rsidRDefault="00773E68" w:rsidP="00773E68">
      <w:pPr>
        <w:spacing w:line="360" w:lineRule="auto"/>
        <w:ind w:firstLine="709"/>
        <w:jc w:val="both"/>
        <w:rPr>
          <w:sz w:val="28"/>
          <w:szCs w:val="28"/>
        </w:rPr>
      </w:pPr>
      <w:r w:rsidRPr="00773E68">
        <w:rPr>
          <w:sz w:val="28"/>
          <w:szCs w:val="28"/>
        </w:rPr>
        <w:t xml:space="preserve">    </w:t>
      </w:r>
      <w:proofErr w:type="spellStart"/>
      <w:r w:rsidRPr="00773E68">
        <w:rPr>
          <w:sz w:val="28"/>
          <w:szCs w:val="28"/>
        </w:rPr>
        <w:t>max_capacity</w:t>
      </w:r>
      <w:proofErr w:type="spellEnd"/>
      <w:r w:rsidRPr="00773E68">
        <w:rPr>
          <w:sz w:val="28"/>
          <w:szCs w:val="28"/>
        </w:rPr>
        <w:t xml:space="preserve"> DECIMAL(4, 2);</w:t>
      </w:r>
    </w:p>
    <w:p w14:paraId="4DA741E9" w14:textId="77777777" w:rsidR="00773E68" w:rsidRPr="00773E68" w:rsidRDefault="00773E68" w:rsidP="00773E68">
      <w:pPr>
        <w:spacing w:line="360" w:lineRule="auto"/>
        <w:ind w:firstLine="709"/>
        <w:jc w:val="both"/>
        <w:rPr>
          <w:sz w:val="28"/>
          <w:szCs w:val="28"/>
        </w:rPr>
      </w:pPr>
      <w:r w:rsidRPr="00773E68">
        <w:rPr>
          <w:sz w:val="28"/>
          <w:szCs w:val="28"/>
        </w:rPr>
        <w:t>BEGIN</w:t>
      </w:r>
    </w:p>
    <w:p w14:paraId="249867B4" w14:textId="77777777" w:rsidR="00773E68" w:rsidRPr="00773E68" w:rsidRDefault="00773E68" w:rsidP="00773E68">
      <w:pPr>
        <w:spacing w:line="360" w:lineRule="auto"/>
        <w:ind w:firstLine="709"/>
        <w:jc w:val="both"/>
        <w:rPr>
          <w:sz w:val="28"/>
          <w:szCs w:val="28"/>
        </w:rPr>
      </w:pPr>
      <w:r w:rsidRPr="00773E68">
        <w:rPr>
          <w:sz w:val="28"/>
          <w:szCs w:val="28"/>
        </w:rPr>
        <w:t xml:space="preserve">    SELECT </w:t>
      </w:r>
      <w:proofErr w:type="spellStart"/>
      <w:r w:rsidRPr="00773E68">
        <w:rPr>
          <w:sz w:val="28"/>
          <w:szCs w:val="28"/>
        </w:rPr>
        <w:t>min_engine_capacity</w:t>
      </w:r>
      <w:proofErr w:type="spellEnd"/>
      <w:r w:rsidRPr="00773E68">
        <w:rPr>
          <w:sz w:val="28"/>
          <w:szCs w:val="28"/>
        </w:rPr>
        <w:t xml:space="preserve">, </w:t>
      </w:r>
      <w:proofErr w:type="spellStart"/>
      <w:r w:rsidRPr="00773E68">
        <w:rPr>
          <w:sz w:val="28"/>
          <w:szCs w:val="28"/>
        </w:rPr>
        <w:t>max_engine_capacity</w:t>
      </w:r>
      <w:proofErr w:type="spellEnd"/>
    </w:p>
    <w:p w14:paraId="05CF38FD" w14:textId="77777777" w:rsidR="00773E68" w:rsidRPr="00773E68" w:rsidRDefault="00773E68" w:rsidP="00773E68">
      <w:pPr>
        <w:spacing w:line="360" w:lineRule="auto"/>
        <w:ind w:firstLine="709"/>
        <w:jc w:val="both"/>
        <w:rPr>
          <w:sz w:val="28"/>
          <w:szCs w:val="28"/>
        </w:rPr>
      </w:pPr>
      <w:r w:rsidRPr="00773E68">
        <w:rPr>
          <w:sz w:val="28"/>
          <w:szCs w:val="28"/>
        </w:rPr>
        <w:t xml:space="preserve">    INTO </w:t>
      </w:r>
      <w:proofErr w:type="spellStart"/>
      <w:r w:rsidRPr="00773E68">
        <w:rPr>
          <w:sz w:val="28"/>
          <w:szCs w:val="28"/>
        </w:rPr>
        <w:t>min_capacity</w:t>
      </w:r>
      <w:proofErr w:type="spellEnd"/>
      <w:r w:rsidRPr="00773E68">
        <w:rPr>
          <w:sz w:val="28"/>
          <w:szCs w:val="28"/>
        </w:rPr>
        <w:t xml:space="preserve">, </w:t>
      </w:r>
      <w:proofErr w:type="spellStart"/>
      <w:r w:rsidRPr="00773E68">
        <w:rPr>
          <w:sz w:val="28"/>
          <w:szCs w:val="28"/>
        </w:rPr>
        <w:t>max_capacity</w:t>
      </w:r>
      <w:proofErr w:type="spellEnd"/>
    </w:p>
    <w:p w14:paraId="79C9F828" w14:textId="77777777" w:rsidR="00773E68" w:rsidRPr="00773E68" w:rsidRDefault="00773E68" w:rsidP="00773E68">
      <w:pPr>
        <w:spacing w:line="360" w:lineRule="auto"/>
        <w:ind w:firstLine="709"/>
        <w:jc w:val="both"/>
        <w:rPr>
          <w:sz w:val="28"/>
          <w:szCs w:val="28"/>
        </w:rPr>
      </w:pPr>
      <w:r w:rsidRPr="00773E68">
        <w:rPr>
          <w:sz w:val="28"/>
          <w:szCs w:val="28"/>
        </w:rPr>
        <w:t xml:space="preserve">    FROM </w:t>
      </w:r>
      <w:proofErr w:type="spellStart"/>
      <w:r w:rsidRPr="00773E68">
        <w:rPr>
          <w:sz w:val="28"/>
          <w:szCs w:val="28"/>
        </w:rPr>
        <w:t>vehicle_types</w:t>
      </w:r>
      <w:proofErr w:type="spellEnd"/>
    </w:p>
    <w:p w14:paraId="544203DA" w14:textId="77777777" w:rsidR="00773E68" w:rsidRPr="00773E68" w:rsidRDefault="00773E68" w:rsidP="00773E68">
      <w:pPr>
        <w:spacing w:line="360" w:lineRule="auto"/>
        <w:ind w:firstLine="709"/>
        <w:jc w:val="both"/>
        <w:rPr>
          <w:sz w:val="28"/>
          <w:szCs w:val="28"/>
        </w:rPr>
      </w:pPr>
      <w:r w:rsidRPr="00773E68">
        <w:rPr>
          <w:sz w:val="28"/>
          <w:szCs w:val="28"/>
        </w:rPr>
        <w:t xml:space="preserve">    WHERE </w:t>
      </w:r>
      <w:proofErr w:type="spellStart"/>
      <w:r w:rsidRPr="00773E68">
        <w:rPr>
          <w:sz w:val="28"/>
          <w:szCs w:val="28"/>
        </w:rPr>
        <w:t>id</w:t>
      </w:r>
      <w:proofErr w:type="spellEnd"/>
      <w:r w:rsidRPr="00773E68">
        <w:rPr>
          <w:sz w:val="28"/>
          <w:szCs w:val="28"/>
        </w:rPr>
        <w:t xml:space="preserve"> = </w:t>
      </w:r>
      <w:proofErr w:type="spellStart"/>
      <w:r w:rsidRPr="00773E68">
        <w:rPr>
          <w:sz w:val="28"/>
          <w:szCs w:val="28"/>
        </w:rPr>
        <w:t>NEW.vehicle_type_id</w:t>
      </w:r>
      <w:proofErr w:type="spellEnd"/>
      <w:r w:rsidRPr="00773E68">
        <w:rPr>
          <w:sz w:val="28"/>
          <w:szCs w:val="28"/>
        </w:rPr>
        <w:t>;</w:t>
      </w:r>
    </w:p>
    <w:p w14:paraId="039A9CA3" w14:textId="77777777" w:rsidR="00773E68" w:rsidRPr="00773E68" w:rsidRDefault="00773E68" w:rsidP="00773E68">
      <w:pPr>
        <w:spacing w:line="360" w:lineRule="auto"/>
        <w:ind w:firstLine="709"/>
        <w:jc w:val="both"/>
        <w:rPr>
          <w:sz w:val="28"/>
          <w:szCs w:val="28"/>
        </w:rPr>
      </w:pPr>
    </w:p>
    <w:p w14:paraId="5D77D5E8" w14:textId="77777777" w:rsidR="00773E68" w:rsidRPr="00773E68" w:rsidRDefault="00773E68" w:rsidP="00773E68">
      <w:pPr>
        <w:spacing w:line="360" w:lineRule="auto"/>
        <w:ind w:firstLine="709"/>
        <w:jc w:val="both"/>
        <w:rPr>
          <w:sz w:val="28"/>
          <w:szCs w:val="28"/>
        </w:rPr>
      </w:pPr>
      <w:r w:rsidRPr="00773E68">
        <w:rPr>
          <w:sz w:val="28"/>
          <w:szCs w:val="28"/>
        </w:rPr>
        <w:t xml:space="preserve">    IF </w:t>
      </w:r>
      <w:proofErr w:type="spellStart"/>
      <w:r w:rsidRPr="00773E68">
        <w:rPr>
          <w:sz w:val="28"/>
          <w:szCs w:val="28"/>
        </w:rPr>
        <w:t>min_capacity</w:t>
      </w:r>
      <w:proofErr w:type="spellEnd"/>
      <w:r w:rsidRPr="00773E68">
        <w:rPr>
          <w:sz w:val="28"/>
          <w:szCs w:val="28"/>
        </w:rPr>
        <w:t xml:space="preserve"> IS NULL AND </w:t>
      </w:r>
      <w:proofErr w:type="spellStart"/>
      <w:r w:rsidRPr="00773E68">
        <w:rPr>
          <w:sz w:val="28"/>
          <w:szCs w:val="28"/>
        </w:rPr>
        <w:t>max_capacity</w:t>
      </w:r>
      <w:proofErr w:type="spellEnd"/>
      <w:r w:rsidRPr="00773E68">
        <w:rPr>
          <w:sz w:val="28"/>
          <w:szCs w:val="28"/>
        </w:rPr>
        <w:t xml:space="preserve"> IS NULL AND </w:t>
      </w:r>
      <w:proofErr w:type="spellStart"/>
      <w:r w:rsidRPr="00773E68">
        <w:rPr>
          <w:sz w:val="28"/>
          <w:szCs w:val="28"/>
        </w:rPr>
        <w:t>NEW.engine_capacity</w:t>
      </w:r>
      <w:proofErr w:type="spellEnd"/>
      <w:r w:rsidRPr="00773E68">
        <w:rPr>
          <w:sz w:val="28"/>
          <w:szCs w:val="28"/>
        </w:rPr>
        <w:t xml:space="preserve"> IS NOT NULL THEN</w:t>
      </w:r>
    </w:p>
    <w:p w14:paraId="59560410" w14:textId="77777777" w:rsidR="00773E68" w:rsidRPr="00773E68" w:rsidRDefault="00773E68" w:rsidP="00773E68">
      <w:pPr>
        <w:spacing w:line="360" w:lineRule="auto"/>
        <w:ind w:firstLine="709"/>
        <w:jc w:val="both"/>
        <w:rPr>
          <w:sz w:val="28"/>
          <w:szCs w:val="28"/>
        </w:rPr>
      </w:pPr>
      <w:r w:rsidRPr="00773E68">
        <w:rPr>
          <w:sz w:val="28"/>
          <w:szCs w:val="28"/>
        </w:rPr>
        <w:t xml:space="preserve">        RAISE EXCEPTION '</w:t>
      </w:r>
      <w:proofErr w:type="spellStart"/>
      <w:r w:rsidRPr="00773E68">
        <w:rPr>
          <w:sz w:val="28"/>
          <w:szCs w:val="28"/>
        </w:rPr>
        <w:t>Unpowered</w:t>
      </w:r>
      <w:proofErr w:type="spellEnd"/>
      <w:r w:rsidRPr="00773E68">
        <w:rPr>
          <w:sz w:val="28"/>
          <w:szCs w:val="28"/>
        </w:rPr>
        <w:t xml:space="preserve"> </w:t>
      </w:r>
      <w:proofErr w:type="spellStart"/>
      <w:r w:rsidRPr="00773E68">
        <w:rPr>
          <w:sz w:val="28"/>
          <w:szCs w:val="28"/>
        </w:rPr>
        <w:t>vehicles</w:t>
      </w:r>
      <w:proofErr w:type="spellEnd"/>
      <w:r w:rsidRPr="00773E68">
        <w:rPr>
          <w:sz w:val="28"/>
          <w:szCs w:val="28"/>
        </w:rPr>
        <w:t xml:space="preserve"> </w:t>
      </w:r>
      <w:proofErr w:type="spellStart"/>
      <w:r w:rsidRPr="00773E68">
        <w:rPr>
          <w:sz w:val="28"/>
          <w:szCs w:val="28"/>
        </w:rPr>
        <w:t>cannot</w:t>
      </w:r>
      <w:proofErr w:type="spellEnd"/>
      <w:r w:rsidRPr="00773E68">
        <w:rPr>
          <w:sz w:val="28"/>
          <w:szCs w:val="28"/>
        </w:rPr>
        <w:t xml:space="preserve"> </w:t>
      </w:r>
      <w:proofErr w:type="spellStart"/>
      <w:r w:rsidRPr="00773E68">
        <w:rPr>
          <w:sz w:val="28"/>
          <w:szCs w:val="28"/>
        </w:rPr>
        <w:t>have</w:t>
      </w:r>
      <w:proofErr w:type="spellEnd"/>
      <w:r w:rsidRPr="00773E68">
        <w:rPr>
          <w:sz w:val="28"/>
          <w:szCs w:val="28"/>
        </w:rPr>
        <w:t xml:space="preserve"> </w:t>
      </w:r>
      <w:proofErr w:type="spellStart"/>
      <w:r w:rsidRPr="00773E68">
        <w:rPr>
          <w:sz w:val="28"/>
          <w:szCs w:val="28"/>
        </w:rPr>
        <w:t>an</w:t>
      </w:r>
      <w:proofErr w:type="spellEnd"/>
      <w:r w:rsidRPr="00773E68">
        <w:rPr>
          <w:sz w:val="28"/>
          <w:szCs w:val="28"/>
        </w:rPr>
        <w:t xml:space="preserve"> </w:t>
      </w:r>
      <w:proofErr w:type="spellStart"/>
      <w:r w:rsidRPr="00773E68">
        <w:rPr>
          <w:sz w:val="28"/>
          <w:szCs w:val="28"/>
        </w:rPr>
        <w:t>engine</w:t>
      </w:r>
      <w:proofErr w:type="spellEnd"/>
      <w:r w:rsidRPr="00773E68">
        <w:rPr>
          <w:sz w:val="28"/>
          <w:szCs w:val="28"/>
        </w:rPr>
        <w:t xml:space="preserve"> </w:t>
      </w:r>
      <w:proofErr w:type="spellStart"/>
      <w:r w:rsidRPr="00773E68">
        <w:rPr>
          <w:sz w:val="28"/>
          <w:szCs w:val="28"/>
        </w:rPr>
        <w:t>capacity</w:t>
      </w:r>
      <w:proofErr w:type="spellEnd"/>
      <w:r w:rsidRPr="00773E68">
        <w:rPr>
          <w:sz w:val="28"/>
          <w:szCs w:val="28"/>
        </w:rPr>
        <w:t xml:space="preserve"> </w:t>
      </w:r>
      <w:proofErr w:type="spellStart"/>
      <w:r w:rsidRPr="00773E68">
        <w:rPr>
          <w:sz w:val="28"/>
          <w:szCs w:val="28"/>
        </w:rPr>
        <w:t>value</w:t>
      </w:r>
      <w:proofErr w:type="spellEnd"/>
      <w:r w:rsidRPr="00773E68">
        <w:rPr>
          <w:sz w:val="28"/>
          <w:szCs w:val="28"/>
        </w:rPr>
        <w:t>.';</w:t>
      </w:r>
    </w:p>
    <w:p w14:paraId="53E6D166" w14:textId="77777777" w:rsidR="00773E68" w:rsidRPr="00773E68" w:rsidRDefault="00773E68" w:rsidP="00773E68">
      <w:pPr>
        <w:spacing w:line="360" w:lineRule="auto"/>
        <w:ind w:firstLine="709"/>
        <w:jc w:val="both"/>
        <w:rPr>
          <w:sz w:val="28"/>
          <w:szCs w:val="28"/>
        </w:rPr>
      </w:pPr>
      <w:r w:rsidRPr="00773E68">
        <w:rPr>
          <w:sz w:val="28"/>
          <w:szCs w:val="28"/>
        </w:rPr>
        <w:t xml:space="preserve">    ELSIF </w:t>
      </w:r>
      <w:proofErr w:type="spellStart"/>
      <w:r w:rsidRPr="00773E68">
        <w:rPr>
          <w:sz w:val="28"/>
          <w:szCs w:val="28"/>
        </w:rPr>
        <w:t>min_capacity</w:t>
      </w:r>
      <w:proofErr w:type="spellEnd"/>
      <w:r w:rsidRPr="00773E68">
        <w:rPr>
          <w:sz w:val="28"/>
          <w:szCs w:val="28"/>
        </w:rPr>
        <w:t xml:space="preserve"> IS NOT NULL AND </w:t>
      </w:r>
      <w:proofErr w:type="spellStart"/>
      <w:r w:rsidRPr="00773E68">
        <w:rPr>
          <w:sz w:val="28"/>
          <w:szCs w:val="28"/>
        </w:rPr>
        <w:t>NEW.engine_capacity</w:t>
      </w:r>
      <w:proofErr w:type="spellEnd"/>
      <w:r w:rsidRPr="00773E68">
        <w:rPr>
          <w:sz w:val="28"/>
          <w:szCs w:val="28"/>
        </w:rPr>
        <w:t xml:space="preserve"> &lt; </w:t>
      </w:r>
      <w:proofErr w:type="spellStart"/>
      <w:r w:rsidRPr="00773E68">
        <w:rPr>
          <w:sz w:val="28"/>
          <w:szCs w:val="28"/>
        </w:rPr>
        <w:t>min_capacity</w:t>
      </w:r>
      <w:proofErr w:type="spellEnd"/>
      <w:r w:rsidRPr="00773E68">
        <w:rPr>
          <w:sz w:val="28"/>
          <w:szCs w:val="28"/>
        </w:rPr>
        <w:t xml:space="preserve"> THEN</w:t>
      </w:r>
    </w:p>
    <w:p w14:paraId="58FC0BFF" w14:textId="77777777" w:rsidR="00773E68" w:rsidRPr="00773E68" w:rsidRDefault="00773E68" w:rsidP="00773E68">
      <w:pPr>
        <w:spacing w:line="360" w:lineRule="auto"/>
        <w:ind w:firstLine="709"/>
        <w:jc w:val="both"/>
        <w:rPr>
          <w:sz w:val="28"/>
          <w:szCs w:val="28"/>
        </w:rPr>
      </w:pPr>
      <w:r w:rsidRPr="00773E68">
        <w:rPr>
          <w:sz w:val="28"/>
          <w:szCs w:val="28"/>
        </w:rPr>
        <w:t xml:space="preserve">        RAISE EXCEPTION '</w:t>
      </w:r>
      <w:proofErr w:type="spellStart"/>
      <w:r w:rsidRPr="00773E68">
        <w:rPr>
          <w:sz w:val="28"/>
          <w:szCs w:val="28"/>
        </w:rPr>
        <w:t>Engine</w:t>
      </w:r>
      <w:proofErr w:type="spellEnd"/>
      <w:r w:rsidRPr="00773E68">
        <w:rPr>
          <w:sz w:val="28"/>
          <w:szCs w:val="28"/>
        </w:rPr>
        <w:t xml:space="preserve"> </w:t>
      </w:r>
      <w:proofErr w:type="spellStart"/>
      <w:r w:rsidRPr="00773E68">
        <w:rPr>
          <w:sz w:val="28"/>
          <w:szCs w:val="28"/>
        </w:rPr>
        <w:t>capacity</w:t>
      </w:r>
      <w:proofErr w:type="spellEnd"/>
      <w:r w:rsidRPr="00773E68">
        <w:rPr>
          <w:sz w:val="28"/>
          <w:szCs w:val="28"/>
        </w:rPr>
        <w:t xml:space="preserve"> </w:t>
      </w:r>
      <w:proofErr w:type="spellStart"/>
      <w:r w:rsidRPr="00773E68">
        <w:rPr>
          <w:sz w:val="28"/>
          <w:szCs w:val="28"/>
        </w:rPr>
        <w:t>must</w:t>
      </w:r>
      <w:proofErr w:type="spellEnd"/>
      <w:r w:rsidRPr="00773E68">
        <w:rPr>
          <w:sz w:val="28"/>
          <w:szCs w:val="28"/>
        </w:rPr>
        <w:t xml:space="preserve"> </w:t>
      </w:r>
      <w:proofErr w:type="spellStart"/>
      <w:r w:rsidRPr="00773E68">
        <w:rPr>
          <w:sz w:val="28"/>
          <w:szCs w:val="28"/>
        </w:rPr>
        <w:t>be</w:t>
      </w:r>
      <w:proofErr w:type="spellEnd"/>
      <w:r w:rsidRPr="00773E68">
        <w:rPr>
          <w:sz w:val="28"/>
          <w:szCs w:val="28"/>
        </w:rPr>
        <w:t xml:space="preserve"> </w:t>
      </w:r>
      <w:proofErr w:type="spellStart"/>
      <w:r w:rsidRPr="00773E68">
        <w:rPr>
          <w:sz w:val="28"/>
          <w:szCs w:val="28"/>
        </w:rPr>
        <w:t>at</w:t>
      </w:r>
      <w:proofErr w:type="spellEnd"/>
      <w:r w:rsidRPr="00773E68">
        <w:rPr>
          <w:sz w:val="28"/>
          <w:szCs w:val="28"/>
        </w:rPr>
        <w:t xml:space="preserve"> </w:t>
      </w:r>
      <w:proofErr w:type="spellStart"/>
      <w:r w:rsidRPr="00773E68">
        <w:rPr>
          <w:sz w:val="28"/>
          <w:szCs w:val="28"/>
        </w:rPr>
        <w:t>least</w:t>
      </w:r>
      <w:proofErr w:type="spellEnd"/>
      <w:r w:rsidRPr="00773E68">
        <w:rPr>
          <w:sz w:val="28"/>
          <w:szCs w:val="28"/>
        </w:rPr>
        <w:t xml:space="preserve"> %.', </w:t>
      </w:r>
      <w:proofErr w:type="spellStart"/>
      <w:r w:rsidRPr="00773E68">
        <w:rPr>
          <w:sz w:val="28"/>
          <w:szCs w:val="28"/>
        </w:rPr>
        <w:t>min_capacity</w:t>
      </w:r>
      <w:proofErr w:type="spellEnd"/>
      <w:r w:rsidRPr="00773E68">
        <w:rPr>
          <w:sz w:val="28"/>
          <w:szCs w:val="28"/>
        </w:rPr>
        <w:t>;</w:t>
      </w:r>
    </w:p>
    <w:p w14:paraId="58651C96" w14:textId="77777777" w:rsidR="00773E68" w:rsidRPr="00773E68" w:rsidRDefault="00773E68" w:rsidP="00773E68">
      <w:pPr>
        <w:spacing w:line="360" w:lineRule="auto"/>
        <w:ind w:firstLine="709"/>
        <w:jc w:val="both"/>
        <w:rPr>
          <w:sz w:val="28"/>
          <w:szCs w:val="28"/>
        </w:rPr>
      </w:pPr>
      <w:r w:rsidRPr="00773E68">
        <w:rPr>
          <w:sz w:val="28"/>
          <w:szCs w:val="28"/>
        </w:rPr>
        <w:t xml:space="preserve">    ELSIF </w:t>
      </w:r>
      <w:proofErr w:type="spellStart"/>
      <w:r w:rsidRPr="00773E68">
        <w:rPr>
          <w:sz w:val="28"/>
          <w:szCs w:val="28"/>
        </w:rPr>
        <w:t>max_capacity</w:t>
      </w:r>
      <w:proofErr w:type="spellEnd"/>
      <w:r w:rsidRPr="00773E68">
        <w:rPr>
          <w:sz w:val="28"/>
          <w:szCs w:val="28"/>
        </w:rPr>
        <w:t xml:space="preserve"> IS NOT NULL AND </w:t>
      </w:r>
      <w:proofErr w:type="spellStart"/>
      <w:r w:rsidRPr="00773E68">
        <w:rPr>
          <w:sz w:val="28"/>
          <w:szCs w:val="28"/>
        </w:rPr>
        <w:t>NEW.engine_capacity</w:t>
      </w:r>
      <w:proofErr w:type="spellEnd"/>
      <w:r w:rsidRPr="00773E68">
        <w:rPr>
          <w:sz w:val="28"/>
          <w:szCs w:val="28"/>
        </w:rPr>
        <w:t xml:space="preserve"> &gt; </w:t>
      </w:r>
      <w:proofErr w:type="spellStart"/>
      <w:r w:rsidRPr="00773E68">
        <w:rPr>
          <w:sz w:val="28"/>
          <w:szCs w:val="28"/>
        </w:rPr>
        <w:t>max_capacity</w:t>
      </w:r>
      <w:proofErr w:type="spellEnd"/>
      <w:r w:rsidRPr="00773E68">
        <w:rPr>
          <w:sz w:val="28"/>
          <w:szCs w:val="28"/>
        </w:rPr>
        <w:t xml:space="preserve"> THEN</w:t>
      </w:r>
    </w:p>
    <w:p w14:paraId="3A06965C" w14:textId="77777777" w:rsidR="00773E68" w:rsidRPr="00773E68" w:rsidRDefault="00773E68" w:rsidP="00773E68">
      <w:pPr>
        <w:spacing w:line="360" w:lineRule="auto"/>
        <w:ind w:firstLine="709"/>
        <w:jc w:val="both"/>
        <w:rPr>
          <w:sz w:val="28"/>
          <w:szCs w:val="28"/>
        </w:rPr>
      </w:pPr>
      <w:r w:rsidRPr="00773E68">
        <w:rPr>
          <w:sz w:val="28"/>
          <w:szCs w:val="28"/>
        </w:rPr>
        <w:t xml:space="preserve">        RAISE EXCEPTION '</w:t>
      </w:r>
      <w:proofErr w:type="spellStart"/>
      <w:r w:rsidRPr="00773E68">
        <w:rPr>
          <w:sz w:val="28"/>
          <w:szCs w:val="28"/>
        </w:rPr>
        <w:t>Engine</w:t>
      </w:r>
      <w:proofErr w:type="spellEnd"/>
      <w:r w:rsidRPr="00773E68">
        <w:rPr>
          <w:sz w:val="28"/>
          <w:szCs w:val="28"/>
        </w:rPr>
        <w:t xml:space="preserve"> </w:t>
      </w:r>
      <w:proofErr w:type="spellStart"/>
      <w:r w:rsidRPr="00773E68">
        <w:rPr>
          <w:sz w:val="28"/>
          <w:szCs w:val="28"/>
        </w:rPr>
        <w:t>capacity</w:t>
      </w:r>
      <w:proofErr w:type="spellEnd"/>
      <w:r w:rsidRPr="00773E68">
        <w:rPr>
          <w:sz w:val="28"/>
          <w:szCs w:val="28"/>
        </w:rPr>
        <w:t xml:space="preserve"> </w:t>
      </w:r>
      <w:proofErr w:type="spellStart"/>
      <w:r w:rsidRPr="00773E68">
        <w:rPr>
          <w:sz w:val="28"/>
          <w:szCs w:val="28"/>
        </w:rPr>
        <w:t>must</w:t>
      </w:r>
      <w:proofErr w:type="spellEnd"/>
      <w:r w:rsidRPr="00773E68">
        <w:rPr>
          <w:sz w:val="28"/>
          <w:szCs w:val="28"/>
        </w:rPr>
        <w:t xml:space="preserve"> </w:t>
      </w:r>
      <w:proofErr w:type="spellStart"/>
      <w:r w:rsidRPr="00773E68">
        <w:rPr>
          <w:sz w:val="28"/>
          <w:szCs w:val="28"/>
        </w:rPr>
        <w:t>not</w:t>
      </w:r>
      <w:proofErr w:type="spellEnd"/>
      <w:r w:rsidRPr="00773E68">
        <w:rPr>
          <w:sz w:val="28"/>
          <w:szCs w:val="28"/>
        </w:rPr>
        <w:t xml:space="preserve"> </w:t>
      </w:r>
      <w:proofErr w:type="spellStart"/>
      <w:r w:rsidRPr="00773E68">
        <w:rPr>
          <w:sz w:val="28"/>
          <w:szCs w:val="28"/>
        </w:rPr>
        <w:t>exceed</w:t>
      </w:r>
      <w:proofErr w:type="spellEnd"/>
      <w:r w:rsidRPr="00773E68">
        <w:rPr>
          <w:sz w:val="28"/>
          <w:szCs w:val="28"/>
        </w:rPr>
        <w:t xml:space="preserve"> %.', </w:t>
      </w:r>
      <w:proofErr w:type="spellStart"/>
      <w:r w:rsidRPr="00773E68">
        <w:rPr>
          <w:sz w:val="28"/>
          <w:szCs w:val="28"/>
        </w:rPr>
        <w:t>max_capacity</w:t>
      </w:r>
      <w:proofErr w:type="spellEnd"/>
      <w:r w:rsidRPr="00773E68">
        <w:rPr>
          <w:sz w:val="28"/>
          <w:szCs w:val="28"/>
        </w:rPr>
        <w:t>;</w:t>
      </w:r>
    </w:p>
    <w:p w14:paraId="29C32888" w14:textId="77777777" w:rsidR="00773E68" w:rsidRPr="00773E68" w:rsidRDefault="00773E68" w:rsidP="00773E68">
      <w:pPr>
        <w:spacing w:line="360" w:lineRule="auto"/>
        <w:ind w:firstLine="709"/>
        <w:jc w:val="both"/>
        <w:rPr>
          <w:sz w:val="28"/>
          <w:szCs w:val="28"/>
        </w:rPr>
      </w:pPr>
      <w:r w:rsidRPr="00773E68">
        <w:rPr>
          <w:sz w:val="28"/>
          <w:szCs w:val="28"/>
        </w:rPr>
        <w:t xml:space="preserve">    END IF;</w:t>
      </w:r>
    </w:p>
    <w:p w14:paraId="3EF6AC78" w14:textId="77777777" w:rsidR="00773E68" w:rsidRPr="00773E68" w:rsidRDefault="00773E68" w:rsidP="00773E68">
      <w:pPr>
        <w:spacing w:line="360" w:lineRule="auto"/>
        <w:ind w:firstLine="709"/>
        <w:jc w:val="both"/>
        <w:rPr>
          <w:sz w:val="28"/>
          <w:szCs w:val="28"/>
        </w:rPr>
      </w:pPr>
    </w:p>
    <w:p w14:paraId="184340E0" w14:textId="77777777" w:rsidR="00773E68" w:rsidRPr="00773E68" w:rsidRDefault="00773E68" w:rsidP="00773E68">
      <w:pPr>
        <w:spacing w:line="360" w:lineRule="auto"/>
        <w:ind w:firstLine="709"/>
        <w:jc w:val="both"/>
        <w:rPr>
          <w:sz w:val="28"/>
          <w:szCs w:val="28"/>
        </w:rPr>
      </w:pPr>
      <w:r w:rsidRPr="00773E68">
        <w:rPr>
          <w:sz w:val="28"/>
          <w:szCs w:val="28"/>
        </w:rPr>
        <w:t xml:space="preserve">    RETURN NEW;</w:t>
      </w:r>
    </w:p>
    <w:p w14:paraId="671C9D93" w14:textId="77777777" w:rsidR="00773E68" w:rsidRPr="00773E68" w:rsidRDefault="00773E68" w:rsidP="00773E68">
      <w:pPr>
        <w:spacing w:line="360" w:lineRule="auto"/>
        <w:ind w:firstLine="709"/>
        <w:jc w:val="both"/>
        <w:rPr>
          <w:sz w:val="28"/>
          <w:szCs w:val="28"/>
        </w:rPr>
      </w:pPr>
      <w:r w:rsidRPr="00773E68">
        <w:rPr>
          <w:sz w:val="28"/>
          <w:szCs w:val="28"/>
        </w:rPr>
        <w:t>END;</w:t>
      </w:r>
    </w:p>
    <w:p w14:paraId="4FD60630" w14:textId="77777777" w:rsidR="00773E68" w:rsidRPr="00773E68" w:rsidRDefault="00773E68" w:rsidP="00773E68">
      <w:pPr>
        <w:spacing w:line="360" w:lineRule="auto"/>
        <w:ind w:firstLine="709"/>
        <w:jc w:val="both"/>
        <w:rPr>
          <w:sz w:val="28"/>
          <w:szCs w:val="28"/>
        </w:rPr>
      </w:pPr>
      <w:r w:rsidRPr="00773E68">
        <w:rPr>
          <w:sz w:val="28"/>
          <w:szCs w:val="28"/>
        </w:rPr>
        <w:t xml:space="preserve">$$ LANGUAGE </w:t>
      </w:r>
      <w:proofErr w:type="spellStart"/>
      <w:r w:rsidRPr="00773E68">
        <w:rPr>
          <w:sz w:val="28"/>
          <w:szCs w:val="28"/>
        </w:rPr>
        <w:t>plpgsql</w:t>
      </w:r>
      <w:proofErr w:type="spellEnd"/>
      <w:r w:rsidRPr="00773E68">
        <w:rPr>
          <w:sz w:val="28"/>
          <w:szCs w:val="28"/>
        </w:rPr>
        <w:t>;</w:t>
      </w:r>
    </w:p>
    <w:p w14:paraId="60B84DF4" w14:textId="77777777" w:rsidR="00773E68" w:rsidRPr="00773E68" w:rsidRDefault="00773E68" w:rsidP="00773E68">
      <w:pPr>
        <w:spacing w:line="360" w:lineRule="auto"/>
        <w:ind w:firstLine="709"/>
        <w:jc w:val="both"/>
        <w:rPr>
          <w:sz w:val="28"/>
          <w:szCs w:val="28"/>
        </w:rPr>
      </w:pPr>
    </w:p>
    <w:p w14:paraId="199386C6" w14:textId="77777777" w:rsidR="00773E68" w:rsidRPr="00773E68" w:rsidRDefault="00773E68" w:rsidP="00773E68">
      <w:pPr>
        <w:spacing w:line="360" w:lineRule="auto"/>
        <w:ind w:firstLine="709"/>
        <w:jc w:val="both"/>
        <w:rPr>
          <w:sz w:val="28"/>
          <w:szCs w:val="28"/>
        </w:rPr>
      </w:pPr>
    </w:p>
    <w:p w14:paraId="4BA61A71" w14:textId="77777777" w:rsidR="00773E68" w:rsidRPr="00773E68" w:rsidRDefault="00773E68" w:rsidP="00773E68">
      <w:pPr>
        <w:spacing w:line="360" w:lineRule="auto"/>
        <w:ind w:firstLine="709"/>
        <w:jc w:val="both"/>
        <w:rPr>
          <w:sz w:val="28"/>
          <w:szCs w:val="28"/>
        </w:rPr>
      </w:pPr>
      <w:r w:rsidRPr="00773E68">
        <w:rPr>
          <w:sz w:val="28"/>
          <w:szCs w:val="28"/>
        </w:rPr>
        <w:t xml:space="preserve">CREATE TRIGGER </w:t>
      </w:r>
      <w:proofErr w:type="spellStart"/>
      <w:r w:rsidRPr="00773E68">
        <w:rPr>
          <w:sz w:val="28"/>
          <w:szCs w:val="28"/>
        </w:rPr>
        <w:t>trg_check_engine_capacity</w:t>
      </w:r>
      <w:proofErr w:type="spellEnd"/>
    </w:p>
    <w:p w14:paraId="3E5149F3" w14:textId="77777777" w:rsidR="00773E68" w:rsidRPr="00773E68" w:rsidRDefault="00773E68" w:rsidP="00773E68">
      <w:pPr>
        <w:spacing w:line="360" w:lineRule="auto"/>
        <w:ind w:firstLine="709"/>
        <w:jc w:val="both"/>
        <w:rPr>
          <w:sz w:val="28"/>
          <w:szCs w:val="28"/>
        </w:rPr>
      </w:pPr>
      <w:r w:rsidRPr="00773E68">
        <w:rPr>
          <w:sz w:val="28"/>
          <w:szCs w:val="28"/>
        </w:rPr>
        <w:t xml:space="preserve">    BEFORE INSERT OR UPDATE</w:t>
      </w:r>
    </w:p>
    <w:p w14:paraId="4F8ED481" w14:textId="77777777" w:rsidR="00773E68" w:rsidRPr="00773E68" w:rsidRDefault="00773E68" w:rsidP="00773E68">
      <w:pPr>
        <w:spacing w:line="360" w:lineRule="auto"/>
        <w:ind w:firstLine="709"/>
        <w:jc w:val="both"/>
        <w:rPr>
          <w:sz w:val="28"/>
          <w:szCs w:val="28"/>
        </w:rPr>
      </w:pPr>
      <w:r w:rsidRPr="00773E68">
        <w:rPr>
          <w:sz w:val="28"/>
          <w:szCs w:val="28"/>
        </w:rPr>
        <w:t xml:space="preserve">    ON </w:t>
      </w:r>
      <w:proofErr w:type="spellStart"/>
      <w:r w:rsidRPr="00773E68">
        <w:rPr>
          <w:sz w:val="28"/>
          <w:szCs w:val="28"/>
        </w:rPr>
        <w:t>vehicles</w:t>
      </w:r>
      <w:proofErr w:type="spellEnd"/>
    </w:p>
    <w:p w14:paraId="357B41EA" w14:textId="77777777" w:rsidR="00773E68" w:rsidRPr="00773E68" w:rsidRDefault="00773E68" w:rsidP="00773E68">
      <w:pPr>
        <w:spacing w:line="360" w:lineRule="auto"/>
        <w:ind w:firstLine="709"/>
        <w:jc w:val="both"/>
        <w:rPr>
          <w:sz w:val="28"/>
          <w:szCs w:val="28"/>
        </w:rPr>
      </w:pPr>
      <w:r w:rsidRPr="00773E68">
        <w:rPr>
          <w:sz w:val="28"/>
          <w:szCs w:val="28"/>
        </w:rPr>
        <w:t xml:space="preserve">    FOR EACH ROW</w:t>
      </w:r>
    </w:p>
    <w:p w14:paraId="5BD9809B" w14:textId="549C7ACF" w:rsidR="00773E68" w:rsidRDefault="00773E68" w:rsidP="00773E68">
      <w:pPr>
        <w:spacing w:line="360" w:lineRule="auto"/>
        <w:ind w:firstLine="709"/>
        <w:jc w:val="both"/>
        <w:rPr>
          <w:sz w:val="28"/>
          <w:szCs w:val="28"/>
        </w:rPr>
      </w:pPr>
      <w:r w:rsidRPr="00773E68">
        <w:rPr>
          <w:sz w:val="28"/>
          <w:szCs w:val="28"/>
        </w:rPr>
        <w:t xml:space="preserve">EXECUTE FUNCTION </w:t>
      </w:r>
      <w:proofErr w:type="spellStart"/>
      <w:r w:rsidRPr="00773E68">
        <w:rPr>
          <w:sz w:val="28"/>
          <w:szCs w:val="28"/>
        </w:rPr>
        <w:t>check_engine_capacity</w:t>
      </w:r>
      <w:proofErr w:type="spellEnd"/>
      <w:r w:rsidRPr="00773E68">
        <w:rPr>
          <w:sz w:val="28"/>
          <w:szCs w:val="28"/>
        </w:rPr>
        <w:t>();</w:t>
      </w:r>
    </w:p>
    <w:p w14:paraId="604BAC0E" w14:textId="12203802" w:rsidR="00773E68" w:rsidRDefault="00773E68" w:rsidP="00773E68">
      <w:pPr>
        <w:pStyle w:val="ListParagraph"/>
        <w:spacing w:after="0" w:line="360" w:lineRule="auto"/>
        <w:ind w:left="709"/>
        <w:jc w:val="both"/>
        <w:rPr>
          <w:rFonts w:ascii="Times New Roman" w:eastAsia="Times New Roman" w:hAnsi="Times New Roman" w:cs="Times New Roman"/>
          <w:sz w:val="28"/>
          <w:szCs w:val="28"/>
        </w:rPr>
      </w:pPr>
    </w:p>
    <w:p w14:paraId="79117246" w14:textId="631B2A49" w:rsidR="00773E68" w:rsidRDefault="00773E68" w:rsidP="00773E68">
      <w:pPr>
        <w:pStyle w:val="ListParagraph"/>
        <w:spacing w:after="0" w:line="360" w:lineRule="auto"/>
        <w:ind w:left="709"/>
        <w:jc w:val="both"/>
        <w:rPr>
          <w:rFonts w:ascii="Times New Roman" w:eastAsia="Times New Roman" w:hAnsi="Times New Roman" w:cs="Times New Roman"/>
          <w:sz w:val="28"/>
          <w:szCs w:val="28"/>
        </w:rPr>
      </w:pPr>
      <w:bookmarkStart w:id="628" w:name="OLE_LINK13"/>
      <w:r>
        <w:rPr>
          <w:rFonts w:ascii="Times New Roman" w:eastAsia="Times New Roman" w:hAnsi="Times New Roman" w:cs="Times New Roman"/>
          <w:sz w:val="28"/>
          <w:szCs w:val="28"/>
        </w:rPr>
        <w:t>На рис. 7.1.1.1 наведено результат дії тригера.</w:t>
      </w:r>
    </w:p>
    <w:bookmarkEnd w:id="628"/>
    <w:p w14:paraId="24320E9C" w14:textId="0D1A53BE" w:rsidR="00773E68" w:rsidRDefault="00773E68" w:rsidP="00773E68">
      <w:pPr>
        <w:pStyle w:val="ListParagraph"/>
        <w:spacing w:after="0" w:line="360" w:lineRule="auto"/>
        <w:ind w:left="709"/>
        <w:jc w:val="both"/>
        <w:rPr>
          <w:rFonts w:ascii="Times New Roman" w:eastAsia="Times New Roman" w:hAnsi="Times New Roman" w:cs="Times New Roman"/>
          <w:sz w:val="28"/>
          <w:szCs w:val="28"/>
        </w:rPr>
      </w:pPr>
      <w:r w:rsidRPr="00773E68">
        <w:rPr>
          <w:rFonts w:ascii="Times New Roman" w:eastAsia="Times New Roman" w:hAnsi="Times New Roman" w:cs="Times New Roman"/>
          <w:sz w:val="28"/>
          <w:szCs w:val="28"/>
        </w:rPr>
        <w:drawing>
          <wp:inline distT="0" distB="0" distL="0" distR="0" wp14:anchorId="00BE1828" wp14:editId="12F99D75">
            <wp:extent cx="5496386" cy="24593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9110" cy="2469523"/>
                    </a:xfrm>
                    <a:prstGeom prst="rect">
                      <a:avLst/>
                    </a:prstGeom>
                  </pic:spPr>
                </pic:pic>
              </a:graphicData>
            </a:graphic>
          </wp:inline>
        </w:drawing>
      </w:r>
    </w:p>
    <w:p w14:paraId="460B6961" w14:textId="57A55546" w:rsidR="00773E68" w:rsidRDefault="00773E68" w:rsidP="00773E68">
      <w:pPr>
        <w:pStyle w:val="ListParagraph"/>
        <w:spacing w:after="0"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7.1.1.1 – </w:t>
      </w:r>
      <w:r w:rsidR="006F5C13">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езультат дії тригера </w:t>
      </w:r>
      <w:proofErr w:type="spellStart"/>
      <w:r w:rsidRPr="00773E68">
        <w:rPr>
          <w:rFonts w:ascii="Times New Roman" w:eastAsia="Times New Roman" w:hAnsi="Times New Roman" w:cs="Times New Roman"/>
          <w:sz w:val="28"/>
          <w:szCs w:val="28"/>
        </w:rPr>
        <w:t>trg_check_engine_capacity</w:t>
      </w:r>
      <w:proofErr w:type="spellEnd"/>
    </w:p>
    <w:p w14:paraId="76521AE2" w14:textId="77777777" w:rsidR="00773E68" w:rsidRDefault="00773E68" w:rsidP="00773E68">
      <w:pPr>
        <w:pStyle w:val="ListParagraph"/>
        <w:spacing w:after="0" w:line="360" w:lineRule="auto"/>
        <w:ind w:left="709"/>
        <w:jc w:val="center"/>
        <w:rPr>
          <w:rFonts w:ascii="Times New Roman" w:eastAsia="Times New Roman" w:hAnsi="Times New Roman" w:cs="Times New Roman"/>
          <w:sz w:val="28"/>
          <w:szCs w:val="28"/>
        </w:rPr>
      </w:pPr>
    </w:p>
    <w:p w14:paraId="78F98569" w14:textId="202CDE82" w:rsidR="00773E68" w:rsidRDefault="00773E68" w:rsidP="00DC3812">
      <w:pPr>
        <w:pStyle w:val="ListParagraph"/>
        <w:spacing w:after="0" w:line="360" w:lineRule="auto"/>
        <w:ind w:left="709"/>
        <w:outlineLvl w:val="2"/>
        <w:rPr>
          <w:rFonts w:ascii="Times New Roman" w:eastAsia="Times New Roman" w:hAnsi="Times New Roman" w:cs="Times New Roman"/>
          <w:sz w:val="28"/>
          <w:szCs w:val="28"/>
        </w:rPr>
        <w:pPrChange w:id="629" w:author="Соколов Олександр" w:date="2024-12-22T22:09:00Z">
          <w:pPr>
            <w:pStyle w:val="ListParagraph"/>
            <w:spacing w:after="0" w:line="360" w:lineRule="auto"/>
            <w:ind w:left="709"/>
          </w:pPr>
        </w:pPrChange>
      </w:pPr>
      <w:bookmarkStart w:id="630" w:name="_Toc185798463"/>
      <w:r>
        <w:rPr>
          <w:rFonts w:ascii="Times New Roman" w:eastAsia="Times New Roman" w:hAnsi="Times New Roman" w:cs="Times New Roman"/>
          <w:sz w:val="28"/>
          <w:szCs w:val="28"/>
        </w:rPr>
        <w:t>7.1.</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Тригер</w:t>
      </w:r>
      <w:r>
        <w:rPr>
          <w:rFonts w:ascii="Times New Roman" w:eastAsia="Times New Roman" w:hAnsi="Times New Roman" w:cs="Times New Roman"/>
          <w:sz w:val="28"/>
          <w:szCs w:val="28"/>
        </w:rPr>
        <w:t xml:space="preserve"> </w:t>
      </w:r>
      <w:proofErr w:type="spellStart"/>
      <w:r w:rsidR="009A7965" w:rsidRPr="009A7965">
        <w:rPr>
          <w:rFonts w:ascii="Times New Roman" w:eastAsia="Times New Roman" w:hAnsi="Times New Roman" w:cs="Times New Roman"/>
          <w:sz w:val="28"/>
          <w:szCs w:val="28"/>
        </w:rPr>
        <w:t>trg_check_seating_capacity</w:t>
      </w:r>
      <w:bookmarkEnd w:id="630"/>
      <w:proofErr w:type="spellEnd"/>
    </w:p>
    <w:p w14:paraId="34601498"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CREATE OR REPLACE FUNCTION </w:t>
      </w:r>
      <w:proofErr w:type="spellStart"/>
      <w:r w:rsidRPr="009A7965">
        <w:rPr>
          <w:rFonts w:ascii="Times New Roman" w:eastAsia="Times New Roman" w:hAnsi="Times New Roman" w:cs="Times New Roman"/>
          <w:sz w:val="28"/>
          <w:szCs w:val="28"/>
        </w:rPr>
        <w:t>check_seating_capacity</w:t>
      </w:r>
      <w:proofErr w:type="spellEnd"/>
      <w:r w:rsidRPr="009A7965">
        <w:rPr>
          <w:rFonts w:ascii="Times New Roman" w:eastAsia="Times New Roman" w:hAnsi="Times New Roman" w:cs="Times New Roman"/>
          <w:sz w:val="28"/>
          <w:szCs w:val="28"/>
        </w:rPr>
        <w:t>()</w:t>
      </w:r>
    </w:p>
    <w:p w14:paraId="6502D792"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RETURNS TRIGGER AS</w:t>
      </w:r>
    </w:p>
    <w:p w14:paraId="3914D96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w:t>
      </w:r>
    </w:p>
    <w:p w14:paraId="6FE50454"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DECLARE</w:t>
      </w:r>
    </w:p>
    <w:p w14:paraId="3FE40865"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min_capacity</w:t>
      </w:r>
      <w:proofErr w:type="spellEnd"/>
      <w:r w:rsidRPr="009A7965">
        <w:rPr>
          <w:rFonts w:ascii="Times New Roman" w:eastAsia="Times New Roman" w:hAnsi="Times New Roman" w:cs="Times New Roman"/>
          <w:sz w:val="28"/>
          <w:szCs w:val="28"/>
        </w:rPr>
        <w:t xml:space="preserve"> INT;</w:t>
      </w:r>
    </w:p>
    <w:p w14:paraId="2A22EA8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lastRenderedPageBreak/>
        <w:t xml:space="preserve">    </w:t>
      </w:r>
      <w:proofErr w:type="spellStart"/>
      <w:r w:rsidRPr="009A7965">
        <w:rPr>
          <w:rFonts w:ascii="Times New Roman" w:eastAsia="Times New Roman" w:hAnsi="Times New Roman" w:cs="Times New Roman"/>
          <w:sz w:val="28"/>
          <w:szCs w:val="28"/>
        </w:rPr>
        <w:t>max_capacity</w:t>
      </w:r>
      <w:proofErr w:type="spellEnd"/>
      <w:r w:rsidRPr="009A7965">
        <w:rPr>
          <w:rFonts w:ascii="Times New Roman" w:eastAsia="Times New Roman" w:hAnsi="Times New Roman" w:cs="Times New Roman"/>
          <w:sz w:val="28"/>
          <w:szCs w:val="28"/>
        </w:rPr>
        <w:t xml:space="preserve"> INT;</w:t>
      </w:r>
    </w:p>
    <w:p w14:paraId="188BFCBC"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BEGIN</w:t>
      </w:r>
    </w:p>
    <w:p w14:paraId="4D6B7AE8"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SELECT </w:t>
      </w:r>
      <w:proofErr w:type="spellStart"/>
      <w:r w:rsidRPr="009A7965">
        <w:rPr>
          <w:rFonts w:ascii="Times New Roman" w:eastAsia="Times New Roman" w:hAnsi="Times New Roman" w:cs="Times New Roman"/>
          <w:sz w:val="28"/>
          <w:szCs w:val="28"/>
        </w:rPr>
        <w:t>min_seating_capacity</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max_seating_capacity</w:t>
      </w:r>
      <w:proofErr w:type="spellEnd"/>
    </w:p>
    <w:p w14:paraId="2F57027B"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INTO </w:t>
      </w:r>
      <w:proofErr w:type="spellStart"/>
      <w:r w:rsidRPr="009A7965">
        <w:rPr>
          <w:rFonts w:ascii="Times New Roman" w:eastAsia="Times New Roman" w:hAnsi="Times New Roman" w:cs="Times New Roman"/>
          <w:sz w:val="28"/>
          <w:szCs w:val="28"/>
        </w:rPr>
        <w:t>min_capacity</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max_capacity</w:t>
      </w:r>
      <w:proofErr w:type="spellEnd"/>
    </w:p>
    <w:p w14:paraId="3806E740"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FROM </w:t>
      </w:r>
      <w:proofErr w:type="spellStart"/>
      <w:r w:rsidRPr="009A7965">
        <w:rPr>
          <w:rFonts w:ascii="Times New Roman" w:eastAsia="Times New Roman" w:hAnsi="Times New Roman" w:cs="Times New Roman"/>
          <w:sz w:val="28"/>
          <w:szCs w:val="28"/>
        </w:rPr>
        <w:t>vehicle_types</w:t>
      </w:r>
      <w:proofErr w:type="spellEnd"/>
    </w:p>
    <w:p w14:paraId="7BE24F6C"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WHERE </w:t>
      </w:r>
      <w:proofErr w:type="spellStart"/>
      <w:r w:rsidRPr="009A7965">
        <w:rPr>
          <w:rFonts w:ascii="Times New Roman" w:eastAsia="Times New Roman" w:hAnsi="Times New Roman" w:cs="Times New Roman"/>
          <w:sz w:val="28"/>
          <w:szCs w:val="28"/>
        </w:rPr>
        <w:t>id</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NEW.vehicle_type_id</w:t>
      </w:r>
      <w:proofErr w:type="spellEnd"/>
      <w:r w:rsidRPr="009A7965">
        <w:rPr>
          <w:rFonts w:ascii="Times New Roman" w:eastAsia="Times New Roman" w:hAnsi="Times New Roman" w:cs="Times New Roman"/>
          <w:sz w:val="28"/>
          <w:szCs w:val="28"/>
        </w:rPr>
        <w:t>;</w:t>
      </w:r>
    </w:p>
    <w:p w14:paraId="340DE5E2"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1438EE7D"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IF </w:t>
      </w:r>
      <w:proofErr w:type="spellStart"/>
      <w:r w:rsidRPr="009A7965">
        <w:rPr>
          <w:rFonts w:ascii="Times New Roman" w:eastAsia="Times New Roman" w:hAnsi="Times New Roman" w:cs="Times New Roman"/>
          <w:sz w:val="28"/>
          <w:szCs w:val="28"/>
        </w:rPr>
        <w:t>min_capacity</w:t>
      </w:r>
      <w:proofErr w:type="spellEnd"/>
      <w:r w:rsidRPr="009A7965">
        <w:rPr>
          <w:rFonts w:ascii="Times New Roman" w:eastAsia="Times New Roman" w:hAnsi="Times New Roman" w:cs="Times New Roman"/>
          <w:sz w:val="28"/>
          <w:szCs w:val="28"/>
        </w:rPr>
        <w:t xml:space="preserve"> IS NOT NULL AND </w:t>
      </w:r>
      <w:proofErr w:type="spellStart"/>
      <w:r w:rsidRPr="009A7965">
        <w:rPr>
          <w:rFonts w:ascii="Times New Roman" w:eastAsia="Times New Roman" w:hAnsi="Times New Roman" w:cs="Times New Roman"/>
          <w:sz w:val="28"/>
          <w:szCs w:val="28"/>
        </w:rPr>
        <w:t>NEW.seating_capacity</w:t>
      </w:r>
      <w:proofErr w:type="spellEnd"/>
      <w:r w:rsidRPr="009A7965">
        <w:rPr>
          <w:rFonts w:ascii="Times New Roman" w:eastAsia="Times New Roman" w:hAnsi="Times New Roman" w:cs="Times New Roman"/>
          <w:sz w:val="28"/>
          <w:szCs w:val="28"/>
        </w:rPr>
        <w:t xml:space="preserve"> &lt; </w:t>
      </w:r>
      <w:proofErr w:type="spellStart"/>
      <w:r w:rsidRPr="009A7965">
        <w:rPr>
          <w:rFonts w:ascii="Times New Roman" w:eastAsia="Times New Roman" w:hAnsi="Times New Roman" w:cs="Times New Roman"/>
          <w:sz w:val="28"/>
          <w:szCs w:val="28"/>
        </w:rPr>
        <w:t>min_capacity</w:t>
      </w:r>
      <w:proofErr w:type="spellEnd"/>
      <w:r w:rsidRPr="009A7965">
        <w:rPr>
          <w:rFonts w:ascii="Times New Roman" w:eastAsia="Times New Roman" w:hAnsi="Times New Roman" w:cs="Times New Roman"/>
          <w:sz w:val="28"/>
          <w:szCs w:val="28"/>
        </w:rPr>
        <w:t xml:space="preserve"> THEN</w:t>
      </w:r>
    </w:p>
    <w:p w14:paraId="6721EDA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RAISE EXCEPTION '</w:t>
      </w:r>
      <w:proofErr w:type="spellStart"/>
      <w:r w:rsidRPr="009A7965">
        <w:rPr>
          <w:rFonts w:ascii="Times New Roman" w:eastAsia="Times New Roman" w:hAnsi="Times New Roman" w:cs="Times New Roman"/>
          <w:sz w:val="28"/>
          <w:szCs w:val="28"/>
        </w:rPr>
        <w:t>Seating</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capacity</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must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be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at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least</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min_capacity</w:t>
      </w:r>
      <w:proofErr w:type="spellEnd"/>
      <w:r w:rsidRPr="009A7965">
        <w:rPr>
          <w:rFonts w:ascii="Times New Roman" w:eastAsia="Times New Roman" w:hAnsi="Times New Roman" w:cs="Times New Roman"/>
          <w:sz w:val="28"/>
          <w:szCs w:val="28"/>
        </w:rPr>
        <w:t>;</w:t>
      </w:r>
    </w:p>
    <w:p w14:paraId="1BA6FB02"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ELSIF </w:t>
      </w:r>
      <w:proofErr w:type="spellStart"/>
      <w:r w:rsidRPr="009A7965">
        <w:rPr>
          <w:rFonts w:ascii="Times New Roman" w:eastAsia="Times New Roman" w:hAnsi="Times New Roman" w:cs="Times New Roman"/>
          <w:sz w:val="28"/>
          <w:szCs w:val="28"/>
        </w:rPr>
        <w:t>max_capacity</w:t>
      </w:r>
      <w:proofErr w:type="spellEnd"/>
      <w:r w:rsidRPr="009A7965">
        <w:rPr>
          <w:rFonts w:ascii="Times New Roman" w:eastAsia="Times New Roman" w:hAnsi="Times New Roman" w:cs="Times New Roman"/>
          <w:sz w:val="28"/>
          <w:szCs w:val="28"/>
        </w:rPr>
        <w:t xml:space="preserve"> IS NOT NULL AND </w:t>
      </w:r>
      <w:proofErr w:type="spellStart"/>
      <w:r w:rsidRPr="009A7965">
        <w:rPr>
          <w:rFonts w:ascii="Times New Roman" w:eastAsia="Times New Roman" w:hAnsi="Times New Roman" w:cs="Times New Roman"/>
          <w:sz w:val="28"/>
          <w:szCs w:val="28"/>
        </w:rPr>
        <w:t>NEW.seating_capacity</w:t>
      </w:r>
      <w:proofErr w:type="spellEnd"/>
      <w:r w:rsidRPr="009A7965">
        <w:rPr>
          <w:rFonts w:ascii="Times New Roman" w:eastAsia="Times New Roman" w:hAnsi="Times New Roman" w:cs="Times New Roman"/>
          <w:sz w:val="28"/>
          <w:szCs w:val="28"/>
        </w:rPr>
        <w:t xml:space="preserve"> &gt; </w:t>
      </w:r>
      <w:proofErr w:type="spellStart"/>
      <w:r w:rsidRPr="009A7965">
        <w:rPr>
          <w:rFonts w:ascii="Times New Roman" w:eastAsia="Times New Roman" w:hAnsi="Times New Roman" w:cs="Times New Roman"/>
          <w:sz w:val="28"/>
          <w:szCs w:val="28"/>
        </w:rPr>
        <w:t>max_capacity</w:t>
      </w:r>
      <w:proofErr w:type="spellEnd"/>
      <w:r w:rsidRPr="009A7965">
        <w:rPr>
          <w:rFonts w:ascii="Times New Roman" w:eastAsia="Times New Roman" w:hAnsi="Times New Roman" w:cs="Times New Roman"/>
          <w:sz w:val="28"/>
          <w:szCs w:val="28"/>
        </w:rPr>
        <w:t xml:space="preserve"> THEN</w:t>
      </w:r>
    </w:p>
    <w:p w14:paraId="6FF83F4F"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RAISE EXCEPTION '</w:t>
      </w:r>
      <w:proofErr w:type="spellStart"/>
      <w:r w:rsidRPr="009A7965">
        <w:rPr>
          <w:rFonts w:ascii="Times New Roman" w:eastAsia="Times New Roman" w:hAnsi="Times New Roman" w:cs="Times New Roman"/>
          <w:sz w:val="28"/>
          <w:szCs w:val="28"/>
        </w:rPr>
        <w:t>Seating</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capacity</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must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not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exceed</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max_capacity</w:t>
      </w:r>
      <w:proofErr w:type="spellEnd"/>
      <w:r w:rsidRPr="009A7965">
        <w:rPr>
          <w:rFonts w:ascii="Times New Roman" w:eastAsia="Times New Roman" w:hAnsi="Times New Roman" w:cs="Times New Roman"/>
          <w:sz w:val="28"/>
          <w:szCs w:val="28"/>
        </w:rPr>
        <w:t>;</w:t>
      </w:r>
    </w:p>
    <w:p w14:paraId="21A1B3C2"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END IF;</w:t>
      </w:r>
    </w:p>
    <w:p w14:paraId="5379EF45"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07DD0316"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RETURN NEW;</w:t>
      </w:r>
    </w:p>
    <w:p w14:paraId="44CC0E60"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END;</w:t>
      </w:r>
    </w:p>
    <w:p w14:paraId="6350593B"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LANGUAGE </w:t>
      </w:r>
      <w:proofErr w:type="spellStart"/>
      <w:r w:rsidRPr="009A7965">
        <w:rPr>
          <w:rFonts w:ascii="Times New Roman" w:eastAsia="Times New Roman" w:hAnsi="Times New Roman" w:cs="Times New Roman"/>
          <w:sz w:val="28"/>
          <w:szCs w:val="28"/>
        </w:rPr>
        <w:t>plpgsql</w:t>
      </w:r>
      <w:proofErr w:type="spellEnd"/>
      <w:r w:rsidRPr="009A7965">
        <w:rPr>
          <w:rFonts w:ascii="Times New Roman" w:eastAsia="Times New Roman" w:hAnsi="Times New Roman" w:cs="Times New Roman"/>
          <w:sz w:val="28"/>
          <w:szCs w:val="28"/>
        </w:rPr>
        <w:t>;</w:t>
      </w:r>
    </w:p>
    <w:p w14:paraId="1C7C1CE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606D960B"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CREATE TRIGGER </w:t>
      </w:r>
      <w:proofErr w:type="spellStart"/>
      <w:r w:rsidRPr="009A7965">
        <w:rPr>
          <w:rFonts w:ascii="Times New Roman" w:eastAsia="Times New Roman" w:hAnsi="Times New Roman" w:cs="Times New Roman"/>
          <w:sz w:val="28"/>
          <w:szCs w:val="28"/>
        </w:rPr>
        <w:t>trg_check_seating_capacity</w:t>
      </w:r>
      <w:proofErr w:type="spellEnd"/>
    </w:p>
    <w:p w14:paraId="672212D0"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BEFORE INSERT OR UPDATE</w:t>
      </w:r>
    </w:p>
    <w:p w14:paraId="2138A834"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ON </w:t>
      </w:r>
      <w:proofErr w:type="spellStart"/>
      <w:r w:rsidRPr="009A7965">
        <w:rPr>
          <w:rFonts w:ascii="Times New Roman" w:eastAsia="Times New Roman" w:hAnsi="Times New Roman" w:cs="Times New Roman"/>
          <w:sz w:val="28"/>
          <w:szCs w:val="28"/>
        </w:rPr>
        <w:t>vehicles</w:t>
      </w:r>
      <w:proofErr w:type="spellEnd"/>
    </w:p>
    <w:p w14:paraId="1599A949"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FOR EACH ROW</w:t>
      </w:r>
    </w:p>
    <w:p w14:paraId="7460ED6D" w14:textId="2B0421B6" w:rsid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EXECUTE FUNCTION </w:t>
      </w:r>
      <w:proofErr w:type="spellStart"/>
      <w:r w:rsidRPr="009A7965">
        <w:rPr>
          <w:rFonts w:ascii="Times New Roman" w:eastAsia="Times New Roman" w:hAnsi="Times New Roman" w:cs="Times New Roman"/>
          <w:sz w:val="28"/>
          <w:szCs w:val="28"/>
        </w:rPr>
        <w:t>check_seating_capacity</w:t>
      </w:r>
      <w:proofErr w:type="spellEnd"/>
      <w:r w:rsidRPr="009A7965">
        <w:rPr>
          <w:rFonts w:ascii="Times New Roman" w:eastAsia="Times New Roman" w:hAnsi="Times New Roman" w:cs="Times New Roman"/>
          <w:sz w:val="28"/>
          <w:szCs w:val="28"/>
        </w:rPr>
        <w:t>();</w:t>
      </w:r>
    </w:p>
    <w:p w14:paraId="588E06B4" w14:textId="77777777" w:rsid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3E982690" w14:textId="1ADB6A37" w:rsidR="009A7965" w:rsidRDefault="009A7965" w:rsidP="009A7965">
      <w:pPr>
        <w:pStyle w:val="ListParagraph"/>
        <w:spacing w:after="0"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7.1.</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.1 наведено результат дії тригера.</w:t>
      </w:r>
    </w:p>
    <w:p w14:paraId="6E868270" w14:textId="36665674" w:rsidR="009A7965" w:rsidRDefault="009A7965" w:rsidP="009A7965">
      <w:pPr>
        <w:pStyle w:val="ListParagraph"/>
        <w:spacing w:after="0" w:line="360" w:lineRule="auto"/>
        <w:ind w:left="709"/>
        <w:jc w:val="both"/>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lastRenderedPageBreak/>
        <w:drawing>
          <wp:inline distT="0" distB="0" distL="0" distR="0" wp14:anchorId="5C7FE5A1" wp14:editId="48210915">
            <wp:extent cx="5610686" cy="24593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6062" cy="2470478"/>
                    </a:xfrm>
                    <a:prstGeom prst="rect">
                      <a:avLst/>
                    </a:prstGeom>
                  </pic:spPr>
                </pic:pic>
              </a:graphicData>
            </a:graphic>
          </wp:inline>
        </w:drawing>
      </w:r>
    </w:p>
    <w:p w14:paraId="0F0F623B" w14:textId="38BB5652" w:rsidR="009A7965" w:rsidRDefault="009A7965" w:rsidP="009A7965">
      <w:pPr>
        <w:pStyle w:val="ListParagraph"/>
        <w:spacing w:after="0"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7.1.1.1 – </w:t>
      </w:r>
      <w:r w:rsidR="006F5C13">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езультат дії тригера </w:t>
      </w:r>
      <w:proofErr w:type="spellStart"/>
      <w:r w:rsidRPr="009A7965">
        <w:rPr>
          <w:rFonts w:ascii="Times New Roman" w:eastAsia="Times New Roman" w:hAnsi="Times New Roman" w:cs="Times New Roman"/>
          <w:sz w:val="28"/>
          <w:szCs w:val="28"/>
        </w:rPr>
        <w:t>trg_check_seating_capacity</w:t>
      </w:r>
      <w:proofErr w:type="spellEnd"/>
    </w:p>
    <w:p w14:paraId="18878BB9" w14:textId="2307E9E3" w:rsidR="009A7965" w:rsidRDefault="009A7965" w:rsidP="009A7965">
      <w:pPr>
        <w:pStyle w:val="ListParagraph"/>
        <w:spacing w:after="0" w:line="360" w:lineRule="auto"/>
        <w:ind w:left="709"/>
        <w:jc w:val="center"/>
        <w:rPr>
          <w:rFonts w:ascii="Times New Roman" w:eastAsia="Times New Roman" w:hAnsi="Times New Roman" w:cs="Times New Roman"/>
          <w:sz w:val="28"/>
          <w:szCs w:val="28"/>
        </w:rPr>
      </w:pPr>
    </w:p>
    <w:p w14:paraId="01A46D5B" w14:textId="6376601E" w:rsidR="009A7965" w:rsidRDefault="009A7965" w:rsidP="00DC3812">
      <w:pPr>
        <w:pStyle w:val="ListParagraph"/>
        <w:spacing w:after="0" w:line="360" w:lineRule="auto"/>
        <w:ind w:left="709"/>
        <w:outlineLvl w:val="2"/>
        <w:rPr>
          <w:rFonts w:ascii="Times New Roman" w:eastAsia="Times New Roman" w:hAnsi="Times New Roman" w:cs="Times New Roman"/>
          <w:sz w:val="28"/>
          <w:szCs w:val="28"/>
        </w:rPr>
        <w:pPrChange w:id="631" w:author="Соколов Олександр" w:date="2024-12-22T22:09:00Z">
          <w:pPr>
            <w:pStyle w:val="ListParagraph"/>
            <w:spacing w:after="0" w:line="360" w:lineRule="auto"/>
            <w:ind w:left="709"/>
          </w:pPr>
        </w:pPrChange>
      </w:pPr>
      <w:bookmarkStart w:id="632" w:name="_Toc185798464"/>
      <w:r>
        <w:rPr>
          <w:rFonts w:ascii="Times New Roman" w:eastAsia="Times New Roman" w:hAnsi="Times New Roman" w:cs="Times New Roman"/>
          <w:sz w:val="28"/>
          <w:szCs w:val="28"/>
        </w:rPr>
        <w:t>7.1.</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Тригер</w:t>
      </w:r>
      <w:r>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check_protocol_validity</w:t>
      </w:r>
      <w:bookmarkEnd w:id="632"/>
      <w:proofErr w:type="spellEnd"/>
    </w:p>
    <w:p w14:paraId="461CCC74"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CREATE OR REPLACE FUNCTION </w:t>
      </w:r>
      <w:proofErr w:type="spellStart"/>
      <w:r w:rsidRPr="009A7965">
        <w:rPr>
          <w:rFonts w:ascii="Times New Roman" w:eastAsia="Times New Roman" w:hAnsi="Times New Roman" w:cs="Times New Roman"/>
          <w:sz w:val="28"/>
          <w:szCs w:val="28"/>
        </w:rPr>
        <w:t>check_protocol_validity</w:t>
      </w:r>
      <w:proofErr w:type="spellEnd"/>
      <w:r w:rsidRPr="009A7965">
        <w:rPr>
          <w:rFonts w:ascii="Times New Roman" w:eastAsia="Times New Roman" w:hAnsi="Times New Roman" w:cs="Times New Roman"/>
          <w:sz w:val="28"/>
          <w:szCs w:val="28"/>
        </w:rPr>
        <w:t>()</w:t>
      </w:r>
    </w:p>
    <w:p w14:paraId="59DC4B2A"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RETURNS TRIGGER AS</w:t>
      </w:r>
    </w:p>
    <w:p w14:paraId="733C7FF8"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w:t>
      </w:r>
    </w:p>
    <w:p w14:paraId="730634A4"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BEGIN</w:t>
      </w:r>
    </w:p>
    <w:p w14:paraId="501E78FB"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IF </w:t>
      </w:r>
      <w:proofErr w:type="spellStart"/>
      <w:r w:rsidRPr="009A7965">
        <w:rPr>
          <w:rFonts w:ascii="Times New Roman" w:eastAsia="Times New Roman" w:hAnsi="Times New Roman" w:cs="Times New Roman"/>
          <w:sz w:val="28"/>
          <w:szCs w:val="28"/>
        </w:rPr>
        <w:t>NEW.time_of_drawing_up</w:t>
      </w:r>
      <w:proofErr w:type="spellEnd"/>
      <w:r w:rsidRPr="009A7965">
        <w:rPr>
          <w:rFonts w:ascii="Times New Roman" w:eastAsia="Times New Roman" w:hAnsi="Times New Roman" w:cs="Times New Roman"/>
          <w:sz w:val="28"/>
          <w:szCs w:val="28"/>
        </w:rPr>
        <w:t xml:space="preserve"> &lt; (SELECT </w:t>
      </w:r>
      <w:proofErr w:type="spellStart"/>
      <w:r w:rsidRPr="009A7965">
        <w:rPr>
          <w:rFonts w:ascii="Times New Roman" w:eastAsia="Times New Roman" w:hAnsi="Times New Roman" w:cs="Times New Roman"/>
          <w:sz w:val="28"/>
          <w:szCs w:val="28"/>
        </w:rPr>
        <w:t>time_of_violation</w:t>
      </w:r>
      <w:proofErr w:type="spellEnd"/>
      <w:r w:rsidRPr="009A7965">
        <w:rPr>
          <w:rFonts w:ascii="Times New Roman" w:eastAsia="Times New Roman" w:hAnsi="Times New Roman" w:cs="Times New Roman"/>
          <w:sz w:val="28"/>
          <w:szCs w:val="28"/>
        </w:rPr>
        <w:t xml:space="preserve"> FROM </w:t>
      </w:r>
      <w:proofErr w:type="spellStart"/>
      <w:r w:rsidRPr="009A7965">
        <w:rPr>
          <w:rFonts w:ascii="Times New Roman" w:eastAsia="Times New Roman" w:hAnsi="Times New Roman" w:cs="Times New Roman"/>
          <w:sz w:val="28"/>
          <w:szCs w:val="28"/>
        </w:rPr>
        <w:t>violations</w:t>
      </w:r>
      <w:proofErr w:type="spellEnd"/>
      <w:r w:rsidRPr="009A7965">
        <w:rPr>
          <w:rFonts w:ascii="Times New Roman" w:eastAsia="Times New Roman" w:hAnsi="Times New Roman" w:cs="Times New Roman"/>
          <w:sz w:val="28"/>
          <w:szCs w:val="28"/>
        </w:rPr>
        <w:t xml:space="preserve"> WHERE </w:t>
      </w:r>
      <w:proofErr w:type="spellStart"/>
      <w:r w:rsidRPr="009A7965">
        <w:rPr>
          <w:rFonts w:ascii="Times New Roman" w:eastAsia="Times New Roman" w:hAnsi="Times New Roman" w:cs="Times New Roman"/>
          <w:sz w:val="28"/>
          <w:szCs w:val="28"/>
        </w:rPr>
        <w:t>id</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NEW.violation_id</w:t>
      </w:r>
      <w:proofErr w:type="spellEnd"/>
      <w:r w:rsidRPr="009A7965">
        <w:rPr>
          <w:rFonts w:ascii="Times New Roman" w:eastAsia="Times New Roman" w:hAnsi="Times New Roman" w:cs="Times New Roman"/>
          <w:sz w:val="28"/>
          <w:szCs w:val="28"/>
        </w:rPr>
        <w:t>) THEN</w:t>
      </w:r>
    </w:p>
    <w:p w14:paraId="3C140356"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RAISE EXCEPTION '</w:t>
      </w:r>
      <w:proofErr w:type="spellStart"/>
      <w:r w:rsidRPr="009A7965">
        <w:rPr>
          <w:rFonts w:ascii="Times New Roman" w:eastAsia="Times New Roman" w:hAnsi="Times New Roman" w:cs="Times New Roman"/>
          <w:sz w:val="28"/>
          <w:szCs w:val="28"/>
        </w:rPr>
        <w:t>Protocol</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time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cannot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be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before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the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violation</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time</w:t>
      </w:r>
      <w:proofErr w:type="spellEnd"/>
      <w:r w:rsidRPr="009A7965">
        <w:rPr>
          <w:rFonts w:ascii="Times New Roman" w:eastAsia="Times New Roman" w:hAnsi="Times New Roman" w:cs="Times New Roman"/>
          <w:sz w:val="28"/>
          <w:szCs w:val="28"/>
        </w:rPr>
        <w:t>.';</w:t>
      </w:r>
    </w:p>
    <w:p w14:paraId="66D0BF06"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END IF;</w:t>
      </w:r>
    </w:p>
    <w:p w14:paraId="713D3FA3"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55BF5716"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IF (SELECT </w:t>
      </w:r>
      <w:proofErr w:type="spellStart"/>
      <w:r w:rsidRPr="009A7965">
        <w:rPr>
          <w:rFonts w:ascii="Times New Roman" w:eastAsia="Times New Roman" w:hAnsi="Times New Roman" w:cs="Times New Roman"/>
          <w:sz w:val="28"/>
          <w:szCs w:val="28"/>
        </w:rPr>
        <w:t>citizen_id</w:t>
      </w:r>
      <w:proofErr w:type="spellEnd"/>
      <w:r w:rsidRPr="009A7965">
        <w:rPr>
          <w:rFonts w:ascii="Times New Roman" w:eastAsia="Times New Roman" w:hAnsi="Times New Roman" w:cs="Times New Roman"/>
          <w:sz w:val="28"/>
          <w:szCs w:val="28"/>
        </w:rPr>
        <w:t xml:space="preserve"> FROM </w:t>
      </w:r>
      <w:proofErr w:type="spellStart"/>
      <w:r w:rsidRPr="009A7965">
        <w:rPr>
          <w:rFonts w:ascii="Times New Roman" w:eastAsia="Times New Roman" w:hAnsi="Times New Roman" w:cs="Times New Roman"/>
          <w:sz w:val="28"/>
          <w:szCs w:val="28"/>
        </w:rPr>
        <w:t>police_officers</w:t>
      </w:r>
      <w:proofErr w:type="spellEnd"/>
      <w:r w:rsidRPr="009A7965">
        <w:rPr>
          <w:rFonts w:ascii="Times New Roman" w:eastAsia="Times New Roman" w:hAnsi="Times New Roman" w:cs="Times New Roman"/>
          <w:sz w:val="28"/>
          <w:szCs w:val="28"/>
        </w:rPr>
        <w:t xml:space="preserve"> WHERE </w:t>
      </w:r>
      <w:proofErr w:type="spellStart"/>
      <w:r w:rsidRPr="009A7965">
        <w:rPr>
          <w:rFonts w:ascii="Times New Roman" w:eastAsia="Times New Roman" w:hAnsi="Times New Roman" w:cs="Times New Roman"/>
          <w:sz w:val="28"/>
          <w:szCs w:val="28"/>
        </w:rPr>
        <w:t>id</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NEW.police_officer_id</w:t>
      </w:r>
      <w:proofErr w:type="spellEnd"/>
      <w:r w:rsidRPr="009A7965">
        <w:rPr>
          <w:rFonts w:ascii="Times New Roman" w:eastAsia="Times New Roman" w:hAnsi="Times New Roman" w:cs="Times New Roman"/>
          <w:sz w:val="28"/>
          <w:szCs w:val="28"/>
        </w:rPr>
        <w:t xml:space="preserve">) = </w:t>
      </w:r>
      <w:proofErr w:type="spellStart"/>
      <w:r w:rsidRPr="009A7965">
        <w:rPr>
          <w:rFonts w:ascii="Times New Roman" w:eastAsia="Times New Roman" w:hAnsi="Times New Roman" w:cs="Times New Roman"/>
          <w:sz w:val="28"/>
          <w:szCs w:val="28"/>
        </w:rPr>
        <w:t>NEW.defendant_id</w:t>
      </w:r>
      <w:proofErr w:type="spellEnd"/>
      <w:r w:rsidRPr="009A7965">
        <w:rPr>
          <w:rFonts w:ascii="Times New Roman" w:eastAsia="Times New Roman" w:hAnsi="Times New Roman" w:cs="Times New Roman"/>
          <w:sz w:val="28"/>
          <w:szCs w:val="28"/>
        </w:rPr>
        <w:t xml:space="preserve"> THEN</w:t>
      </w:r>
    </w:p>
    <w:p w14:paraId="287CBF09"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RAISE EXCEPTION '</w:t>
      </w:r>
      <w:proofErr w:type="spellStart"/>
      <w:r w:rsidRPr="009A7965">
        <w:rPr>
          <w:rFonts w:ascii="Times New Roman" w:eastAsia="Times New Roman" w:hAnsi="Times New Roman" w:cs="Times New Roman"/>
          <w:sz w:val="28"/>
          <w:szCs w:val="28"/>
        </w:rPr>
        <w:t>The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police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officer</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cannot</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be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the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same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as</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the</w:t>
      </w:r>
      <w:proofErr w:type="spellEnd"/>
      <w:r w:rsidRPr="009A7965">
        <w:rPr>
          <w:rFonts w:ascii="Times New Roman" w:eastAsia="Times New Roman" w:hAnsi="Times New Roman" w:cs="Times New Roman"/>
          <w:sz w:val="28"/>
          <w:szCs w:val="28"/>
        </w:rPr>
        <w:t xml:space="preserve"> </w:t>
      </w:r>
      <w:proofErr w:type="spellStart"/>
      <w:r w:rsidRPr="009A7965">
        <w:rPr>
          <w:rFonts w:ascii="Times New Roman" w:eastAsia="Times New Roman" w:hAnsi="Times New Roman" w:cs="Times New Roman"/>
          <w:sz w:val="28"/>
          <w:szCs w:val="28"/>
        </w:rPr>
        <w:t>defendant</w:t>
      </w:r>
      <w:proofErr w:type="spellEnd"/>
      <w:r w:rsidRPr="009A7965">
        <w:rPr>
          <w:rFonts w:ascii="Times New Roman" w:eastAsia="Times New Roman" w:hAnsi="Times New Roman" w:cs="Times New Roman"/>
          <w:sz w:val="28"/>
          <w:szCs w:val="28"/>
        </w:rPr>
        <w:t>.';</w:t>
      </w:r>
    </w:p>
    <w:p w14:paraId="54B9802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END IF;</w:t>
      </w:r>
    </w:p>
    <w:p w14:paraId="6B7647BC"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33AAE2E5"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RETURN NEW;</w:t>
      </w:r>
    </w:p>
    <w:p w14:paraId="3DCF3EBD"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END;</w:t>
      </w:r>
    </w:p>
    <w:p w14:paraId="52A6A071"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lastRenderedPageBreak/>
        <w:t xml:space="preserve">$$ LANGUAGE </w:t>
      </w:r>
      <w:proofErr w:type="spellStart"/>
      <w:r w:rsidRPr="009A7965">
        <w:rPr>
          <w:rFonts w:ascii="Times New Roman" w:eastAsia="Times New Roman" w:hAnsi="Times New Roman" w:cs="Times New Roman"/>
          <w:sz w:val="28"/>
          <w:szCs w:val="28"/>
        </w:rPr>
        <w:t>plpgsql</w:t>
      </w:r>
      <w:proofErr w:type="spellEnd"/>
      <w:r w:rsidRPr="009A7965">
        <w:rPr>
          <w:rFonts w:ascii="Times New Roman" w:eastAsia="Times New Roman" w:hAnsi="Times New Roman" w:cs="Times New Roman"/>
          <w:sz w:val="28"/>
          <w:szCs w:val="28"/>
        </w:rPr>
        <w:t>;</w:t>
      </w:r>
    </w:p>
    <w:p w14:paraId="5D65E957"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29B583BA"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CREATE TRIGGER </w:t>
      </w:r>
      <w:proofErr w:type="spellStart"/>
      <w:r w:rsidRPr="009A7965">
        <w:rPr>
          <w:rFonts w:ascii="Times New Roman" w:eastAsia="Times New Roman" w:hAnsi="Times New Roman" w:cs="Times New Roman"/>
          <w:sz w:val="28"/>
          <w:szCs w:val="28"/>
        </w:rPr>
        <w:t>trg_check_protocol_validity</w:t>
      </w:r>
      <w:proofErr w:type="spellEnd"/>
    </w:p>
    <w:p w14:paraId="338B373C"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BEFORE INSERT OR UPDATE</w:t>
      </w:r>
    </w:p>
    <w:p w14:paraId="7ED2C944"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ON </w:t>
      </w:r>
      <w:proofErr w:type="spellStart"/>
      <w:r w:rsidRPr="009A7965">
        <w:rPr>
          <w:rFonts w:ascii="Times New Roman" w:eastAsia="Times New Roman" w:hAnsi="Times New Roman" w:cs="Times New Roman"/>
          <w:sz w:val="28"/>
          <w:szCs w:val="28"/>
        </w:rPr>
        <w:t>accident_protocols</w:t>
      </w:r>
      <w:proofErr w:type="spellEnd"/>
    </w:p>
    <w:p w14:paraId="7780390D" w14:textId="77777777" w:rsidR="009A7965" w:rsidRP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    FOR EACH ROW</w:t>
      </w:r>
    </w:p>
    <w:p w14:paraId="5B8A49ED" w14:textId="28F36763" w:rsidR="009A7965" w:rsidRDefault="009A7965" w:rsidP="009A7965">
      <w:pPr>
        <w:pStyle w:val="ListParagraph"/>
        <w:spacing w:after="0" w:line="360" w:lineRule="auto"/>
        <w:ind w:left="709"/>
        <w:rPr>
          <w:rFonts w:ascii="Times New Roman" w:eastAsia="Times New Roman" w:hAnsi="Times New Roman" w:cs="Times New Roman"/>
          <w:sz w:val="28"/>
          <w:szCs w:val="28"/>
        </w:rPr>
      </w:pPr>
      <w:r w:rsidRPr="009A7965">
        <w:rPr>
          <w:rFonts w:ascii="Times New Roman" w:eastAsia="Times New Roman" w:hAnsi="Times New Roman" w:cs="Times New Roman"/>
          <w:sz w:val="28"/>
          <w:szCs w:val="28"/>
        </w:rPr>
        <w:t xml:space="preserve">EXECUTE FUNCTION </w:t>
      </w:r>
      <w:proofErr w:type="spellStart"/>
      <w:r w:rsidRPr="009A7965">
        <w:rPr>
          <w:rFonts w:ascii="Times New Roman" w:eastAsia="Times New Roman" w:hAnsi="Times New Roman" w:cs="Times New Roman"/>
          <w:sz w:val="28"/>
          <w:szCs w:val="28"/>
        </w:rPr>
        <w:t>check_protocol_validity</w:t>
      </w:r>
      <w:proofErr w:type="spellEnd"/>
      <w:r w:rsidRPr="009A7965">
        <w:rPr>
          <w:rFonts w:ascii="Times New Roman" w:eastAsia="Times New Roman" w:hAnsi="Times New Roman" w:cs="Times New Roman"/>
          <w:sz w:val="28"/>
          <w:szCs w:val="28"/>
        </w:rPr>
        <w:t>();</w:t>
      </w:r>
    </w:p>
    <w:p w14:paraId="1CD1FB69" w14:textId="2D63230A" w:rsidR="009A7965" w:rsidRDefault="009A7965" w:rsidP="009A7965">
      <w:pPr>
        <w:pStyle w:val="ListParagraph"/>
        <w:spacing w:after="0" w:line="360" w:lineRule="auto"/>
        <w:ind w:left="709"/>
        <w:rPr>
          <w:rFonts w:ascii="Times New Roman" w:eastAsia="Times New Roman" w:hAnsi="Times New Roman" w:cs="Times New Roman"/>
          <w:sz w:val="28"/>
          <w:szCs w:val="28"/>
        </w:rPr>
      </w:pPr>
    </w:p>
    <w:p w14:paraId="0052CDFB" w14:textId="08E885BD" w:rsidR="00D15509" w:rsidRDefault="00D15509" w:rsidP="00D15509">
      <w:pPr>
        <w:pStyle w:val="ListParagraph"/>
        <w:spacing w:after="0"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7.1.</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.1 наведено результат дії тригера.</w:t>
      </w:r>
    </w:p>
    <w:p w14:paraId="4F440A7A" w14:textId="77777777" w:rsidR="00D15509" w:rsidRDefault="00D15509" w:rsidP="009A7965">
      <w:pPr>
        <w:pStyle w:val="ListParagraph"/>
        <w:spacing w:after="0" w:line="360" w:lineRule="auto"/>
        <w:ind w:left="709"/>
        <w:rPr>
          <w:rFonts w:ascii="Times New Roman" w:eastAsia="Times New Roman" w:hAnsi="Times New Roman" w:cs="Times New Roman"/>
          <w:sz w:val="28"/>
          <w:szCs w:val="28"/>
        </w:rPr>
      </w:pPr>
    </w:p>
    <w:p w14:paraId="1D085E6E" w14:textId="50C634A7" w:rsidR="009A7965" w:rsidRDefault="00D15509" w:rsidP="009A7965">
      <w:pPr>
        <w:pStyle w:val="ListParagraph"/>
        <w:spacing w:after="0" w:line="360" w:lineRule="auto"/>
        <w:ind w:left="709"/>
        <w:rPr>
          <w:rFonts w:ascii="Times New Roman" w:eastAsia="Times New Roman" w:hAnsi="Times New Roman" w:cs="Times New Roman"/>
          <w:sz w:val="28"/>
          <w:szCs w:val="28"/>
        </w:rPr>
      </w:pPr>
      <w:r w:rsidRPr="00D15509">
        <w:rPr>
          <w:rFonts w:ascii="Times New Roman" w:eastAsia="Times New Roman" w:hAnsi="Times New Roman" w:cs="Times New Roman"/>
          <w:sz w:val="28"/>
          <w:szCs w:val="28"/>
        </w:rPr>
        <w:drawing>
          <wp:inline distT="0" distB="0" distL="0" distR="0" wp14:anchorId="78A3EBCC" wp14:editId="492CA517">
            <wp:extent cx="5607186" cy="24593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1620" cy="2461300"/>
                    </a:xfrm>
                    <a:prstGeom prst="rect">
                      <a:avLst/>
                    </a:prstGeom>
                  </pic:spPr>
                </pic:pic>
              </a:graphicData>
            </a:graphic>
          </wp:inline>
        </w:drawing>
      </w:r>
    </w:p>
    <w:p w14:paraId="551A9F46" w14:textId="30A8BF33" w:rsidR="00D15509" w:rsidRDefault="00D15509" w:rsidP="00D15509">
      <w:pPr>
        <w:pStyle w:val="ListParagraph"/>
        <w:spacing w:after="0"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7.1.</w:t>
      </w:r>
      <w:r w:rsidR="003F6DE2">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.1 – </w:t>
      </w:r>
      <w:r w:rsidR="006F5C13">
        <w:rPr>
          <w:rFonts w:ascii="Times New Roman" w:eastAsia="Times New Roman" w:hAnsi="Times New Roman" w:cs="Times New Roman"/>
          <w:sz w:val="28"/>
          <w:szCs w:val="28"/>
        </w:rPr>
        <w:t>Р</w:t>
      </w:r>
      <w:r>
        <w:rPr>
          <w:rFonts w:ascii="Times New Roman" w:eastAsia="Times New Roman" w:hAnsi="Times New Roman" w:cs="Times New Roman"/>
          <w:sz w:val="28"/>
          <w:szCs w:val="28"/>
        </w:rPr>
        <w:t xml:space="preserve">езультат дії тригера </w:t>
      </w:r>
      <w:proofErr w:type="spellStart"/>
      <w:r w:rsidRPr="009A7965">
        <w:rPr>
          <w:rFonts w:ascii="Times New Roman" w:eastAsia="Times New Roman" w:hAnsi="Times New Roman" w:cs="Times New Roman"/>
          <w:sz w:val="28"/>
          <w:szCs w:val="28"/>
        </w:rPr>
        <w:t>trg_check_seating_capacity</w:t>
      </w:r>
      <w:proofErr w:type="spellEnd"/>
    </w:p>
    <w:p w14:paraId="5EDEC794" w14:textId="20344C7D" w:rsidR="00D15509" w:rsidRDefault="00D15509" w:rsidP="00D15509">
      <w:pPr>
        <w:pStyle w:val="ListParagraph"/>
        <w:spacing w:after="0" w:line="360" w:lineRule="auto"/>
        <w:ind w:left="709"/>
        <w:jc w:val="center"/>
        <w:rPr>
          <w:rFonts w:ascii="Times New Roman" w:eastAsia="Times New Roman" w:hAnsi="Times New Roman" w:cs="Times New Roman"/>
          <w:sz w:val="28"/>
          <w:szCs w:val="28"/>
        </w:rPr>
      </w:pPr>
    </w:p>
    <w:p w14:paraId="682349FB" w14:textId="77777777" w:rsidR="003F6DE2" w:rsidRDefault="003F6DE2" w:rsidP="00DC3812">
      <w:pPr>
        <w:pStyle w:val="ListParagraph"/>
        <w:spacing w:after="0" w:line="360" w:lineRule="auto"/>
        <w:ind w:left="709"/>
        <w:outlineLvl w:val="2"/>
        <w:rPr>
          <w:rFonts w:ascii="Times New Roman" w:eastAsia="Times New Roman" w:hAnsi="Times New Roman" w:cs="Times New Roman"/>
          <w:sz w:val="28"/>
          <w:szCs w:val="28"/>
        </w:rPr>
        <w:pPrChange w:id="633" w:author="Соколов Олександр" w:date="2024-12-22T22:09:00Z">
          <w:pPr>
            <w:pStyle w:val="ListParagraph"/>
            <w:spacing w:after="0" w:line="360" w:lineRule="auto"/>
            <w:ind w:left="709"/>
          </w:pPr>
        </w:pPrChange>
      </w:pPr>
      <w:bookmarkStart w:id="634" w:name="_Toc185798465"/>
      <w:r>
        <w:rPr>
          <w:rFonts w:ascii="Times New Roman" w:eastAsia="Times New Roman" w:hAnsi="Times New Roman" w:cs="Times New Roman"/>
          <w:sz w:val="28"/>
          <w:szCs w:val="28"/>
        </w:rPr>
        <w:t>7.1.</w:t>
      </w:r>
      <w:r>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Тригер</w:t>
      </w:r>
      <w:r>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trg_check_citizens_on_protocol</w:t>
      </w:r>
      <w:bookmarkEnd w:id="634"/>
      <w:proofErr w:type="spellEnd"/>
    </w:p>
    <w:p w14:paraId="45F2E066" w14:textId="64889E06"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CREATE OR REPLACE FUNCTION </w:t>
      </w:r>
      <w:proofErr w:type="spellStart"/>
      <w:r w:rsidRPr="003F6DE2">
        <w:rPr>
          <w:rFonts w:ascii="Times New Roman" w:eastAsia="Times New Roman" w:hAnsi="Times New Roman" w:cs="Times New Roman"/>
          <w:sz w:val="28"/>
          <w:szCs w:val="28"/>
        </w:rPr>
        <w:t>check_citizens_on_protocol_validity</w:t>
      </w:r>
      <w:proofErr w:type="spellEnd"/>
      <w:r w:rsidRPr="003F6DE2">
        <w:rPr>
          <w:rFonts w:ascii="Times New Roman" w:eastAsia="Times New Roman" w:hAnsi="Times New Roman" w:cs="Times New Roman"/>
          <w:sz w:val="28"/>
          <w:szCs w:val="28"/>
        </w:rPr>
        <w:t>()</w:t>
      </w:r>
    </w:p>
    <w:p w14:paraId="1197756A"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RETURNS TRIGGER AS</w:t>
      </w:r>
    </w:p>
    <w:p w14:paraId="7A800B24"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w:t>
      </w:r>
    </w:p>
    <w:p w14:paraId="1D3867A8"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BEGIN</w:t>
      </w:r>
    </w:p>
    <w:p w14:paraId="17ED4A03"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IF </w:t>
      </w:r>
      <w:proofErr w:type="spellStart"/>
      <w:r w:rsidRPr="003F6DE2">
        <w:rPr>
          <w:rFonts w:ascii="Times New Roman" w:eastAsia="Times New Roman" w:hAnsi="Times New Roman" w:cs="Times New Roman"/>
          <w:sz w:val="28"/>
          <w:szCs w:val="28"/>
        </w:rPr>
        <w:t>NEW.citizen_id</w:t>
      </w:r>
      <w:proofErr w:type="spellEnd"/>
      <w:r w:rsidRPr="003F6DE2">
        <w:rPr>
          <w:rFonts w:ascii="Times New Roman" w:eastAsia="Times New Roman" w:hAnsi="Times New Roman" w:cs="Times New Roman"/>
          <w:sz w:val="28"/>
          <w:szCs w:val="28"/>
        </w:rPr>
        <w:t xml:space="preserve"> = (SELECT </w:t>
      </w:r>
      <w:proofErr w:type="spellStart"/>
      <w:r w:rsidRPr="003F6DE2">
        <w:rPr>
          <w:rFonts w:ascii="Times New Roman" w:eastAsia="Times New Roman" w:hAnsi="Times New Roman" w:cs="Times New Roman"/>
          <w:sz w:val="28"/>
          <w:szCs w:val="28"/>
        </w:rPr>
        <w:t>defendant_id</w:t>
      </w:r>
      <w:proofErr w:type="spellEnd"/>
    </w:p>
    <w:p w14:paraId="053D0E7D"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FROM </w:t>
      </w:r>
      <w:proofErr w:type="spellStart"/>
      <w:r w:rsidRPr="003F6DE2">
        <w:rPr>
          <w:rFonts w:ascii="Times New Roman" w:eastAsia="Times New Roman" w:hAnsi="Times New Roman" w:cs="Times New Roman"/>
          <w:sz w:val="28"/>
          <w:szCs w:val="28"/>
        </w:rPr>
        <w:t>accident_protocols</w:t>
      </w:r>
      <w:proofErr w:type="spellEnd"/>
    </w:p>
    <w:p w14:paraId="12618A22"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WHERE </w:t>
      </w:r>
      <w:proofErr w:type="spellStart"/>
      <w:r w:rsidRPr="003F6DE2">
        <w:rPr>
          <w:rFonts w:ascii="Times New Roman" w:eastAsia="Times New Roman" w:hAnsi="Times New Roman" w:cs="Times New Roman"/>
          <w:sz w:val="28"/>
          <w:szCs w:val="28"/>
        </w:rPr>
        <w:t>id</w:t>
      </w:r>
      <w:proofErr w:type="spellEnd"/>
      <w:r w:rsidRPr="003F6DE2">
        <w:rPr>
          <w:rFonts w:ascii="Times New Roman" w:eastAsia="Times New Roman" w:hAnsi="Times New Roman" w:cs="Times New Roman"/>
          <w:sz w:val="28"/>
          <w:szCs w:val="28"/>
        </w:rPr>
        <w:t xml:space="preserve"> = </w:t>
      </w:r>
      <w:proofErr w:type="spellStart"/>
      <w:r w:rsidRPr="003F6DE2">
        <w:rPr>
          <w:rFonts w:ascii="Times New Roman" w:eastAsia="Times New Roman" w:hAnsi="Times New Roman" w:cs="Times New Roman"/>
          <w:sz w:val="28"/>
          <w:szCs w:val="28"/>
        </w:rPr>
        <w:t>NEW.protocol_id</w:t>
      </w:r>
      <w:proofErr w:type="spellEnd"/>
      <w:r w:rsidRPr="003F6DE2">
        <w:rPr>
          <w:rFonts w:ascii="Times New Roman" w:eastAsia="Times New Roman" w:hAnsi="Times New Roman" w:cs="Times New Roman"/>
          <w:sz w:val="28"/>
          <w:szCs w:val="28"/>
        </w:rPr>
        <w:t>) THEN</w:t>
      </w:r>
    </w:p>
    <w:p w14:paraId="42FD0116"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lastRenderedPageBreak/>
        <w:t xml:space="preserve">        RAISE EXCEPTION '</w:t>
      </w:r>
      <w:proofErr w:type="spellStart"/>
      <w:r w:rsidRPr="003F6DE2">
        <w:rPr>
          <w:rFonts w:ascii="Times New Roman" w:eastAsia="Times New Roman" w:hAnsi="Times New Roman" w:cs="Times New Roman"/>
          <w:sz w:val="28"/>
          <w:szCs w:val="28"/>
        </w:rPr>
        <w:t>Citizen</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cannot</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be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the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same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as</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the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defendant</w:t>
      </w:r>
      <w:proofErr w:type="spellEnd"/>
      <w:r w:rsidRPr="003F6DE2">
        <w:rPr>
          <w:rFonts w:ascii="Times New Roman" w:eastAsia="Times New Roman" w:hAnsi="Times New Roman" w:cs="Times New Roman"/>
          <w:sz w:val="28"/>
          <w:szCs w:val="28"/>
        </w:rPr>
        <w:t>.';</w:t>
      </w:r>
    </w:p>
    <w:p w14:paraId="7F1F6E72"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END IF;</w:t>
      </w:r>
    </w:p>
    <w:p w14:paraId="73DD1A39"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p>
    <w:p w14:paraId="04440501"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IF </w:t>
      </w:r>
      <w:proofErr w:type="spellStart"/>
      <w:r w:rsidRPr="003F6DE2">
        <w:rPr>
          <w:rFonts w:ascii="Times New Roman" w:eastAsia="Times New Roman" w:hAnsi="Times New Roman" w:cs="Times New Roman"/>
          <w:sz w:val="28"/>
          <w:szCs w:val="28"/>
        </w:rPr>
        <w:t>NEW.citizen_id</w:t>
      </w:r>
      <w:proofErr w:type="spellEnd"/>
      <w:r w:rsidRPr="003F6DE2">
        <w:rPr>
          <w:rFonts w:ascii="Times New Roman" w:eastAsia="Times New Roman" w:hAnsi="Times New Roman" w:cs="Times New Roman"/>
          <w:sz w:val="28"/>
          <w:szCs w:val="28"/>
        </w:rPr>
        <w:t xml:space="preserve"> = (SELECT </w:t>
      </w:r>
      <w:proofErr w:type="spellStart"/>
      <w:r w:rsidRPr="003F6DE2">
        <w:rPr>
          <w:rFonts w:ascii="Times New Roman" w:eastAsia="Times New Roman" w:hAnsi="Times New Roman" w:cs="Times New Roman"/>
          <w:sz w:val="28"/>
          <w:szCs w:val="28"/>
        </w:rPr>
        <w:t>citizen_id</w:t>
      </w:r>
      <w:proofErr w:type="spellEnd"/>
    </w:p>
    <w:p w14:paraId="4080BA6D"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FROM </w:t>
      </w:r>
      <w:proofErr w:type="spellStart"/>
      <w:r w:rsidRPr="003F6DE2">
        <w:rPr>
          <w:rFonts w:ascii="Times New Roman" w:eastAsia="Times New Roman" w:hAnsi="Times New Roman" w:cs="Times New Roman"/>
          <w:sz w:val="28"/>
          <w:szCs w:val="28"/>
        </w:rPr>
        <w:t>police_officers</w:t>
      </w:r>
      <w:proofErr w:type="spellEnd"/>
    </w:p>
    <w:p w14:paraId="257CB0E1"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WHERE </w:t>
      </w:r>
      <w:proofErr w:type="spellStart"/>
      <w:r w:rsidRPr="003F6DE2">
        <w:rPr>
          <w:rFonts w:ascii="Times New Roman" w:eastAsia="Times New Roman" w:hAnsi="Times New Roman" w:cs="Times New Roman"/>
          <w:sz w:val="28"/>
          <w:szCs w:val="28"/>
        </w:rPr>
        <w:t>id</w:t>
      </w:r>
      <w:proofErr w:type="spellEnd"/>
      <w:r w:rsidRPr="003F6DE2">
        <w:rPr>
          <w:rFonts w:ascii="Times New Roman" w:eastAsia="Times New Roman" w:hAnsi="Times New Roman" w:cs="Times New Roman"/>
          <w:sz w:val="28"/>
          <w:szCs w:val="28"/>
        </w:rPr>
        <w:t xml:space="preserve"> = (SELECT </w:t>
      </w:r>
      <w:proofErr w:type="spellStart"/>
      <w:r w:rsidRPr="003F6DE2">
        <w:rPr>
          <w:rFonts w:ascii="Times New Roman" w:eastAsia="Times New Roman" w:hAnsi="Times New Roman" w:cs="Times New Roman"/>
          <w:sz w:val="28"/>
          <w:szCs w:val="28"/>
        </w:rPr>
        <w:t>police_officer_id</w:t>
      </w:r>
      <w:proofErr w:type="spellEnd"/>
    </w:p>
    <w:p w14:paraId="3B9A73F1"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FROM </w:t>
      </w:r>
      <w:proofErr w:type="spellStart"/>
      <w:r w:rsidRPr="003F6DE2">
        <w:rPr>
          <w:rFonts w:ascii="Times New Roman" w:eastAsia="Times New Roman" w:hAnsi="Times New Roman" w:cs="Times New Roman"/>
          <w:sz w:val="28"/>
          <w:szCs w:val="28"/>
        </w:rPr>
        <w:t>accident_protocols</w:t>
      </w:r>
      <w:proofErr w:type="spellEnd"/>
    </w:p>
    <w:p w14:paraId="2F5EB3FA"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WHERE </w:t>
      </w:r>
      <w:proofErr w:type="spellStart"/>
      <w:r w:rsidRPr="003F6DE2">
        <w:rPr>
          <w:rFonts w:ascii="Times New Roman" w:eastAsia="Times New Roman" w:hAnsi="Times New Roman" w:cs="Times New Roman"/>
          <w:sz w:val="28"/>
          <w:szCs w:val="28"/>
        </w:rPr>
        <w:t>id</w:t>
      </w:r>
      <w:proofErr w:type="spellEnd"/>
      <w:r w:rsidRPr="003F6DE2">
        <w:rPr>
          <w:rFonts w:ascii="Times New Roman" w:eastAsia="Times New Roman" w:hAnsi="Times New Roman" w:cs="Times New Roman"/>
          <w:sz w:val="28"/>
          <w:szCs w:val="28"/>
        </w:rPr>
        <w:t xml:space="preserve"> = </w:t>
      </w:r>
      <w:proofErr w:type="spellStart"/>
      <w:r w:rsidRPr="003F6DE2">
        <w:rPr>
          <w:rFonts w:ascii="Times New Roman" w:eastAsia="Times New Roman" w:hAnsi="Times New Roman" w:cs="Times New Roman"/>
          <w:sz w:val="28"/>
          <w:szCs w:val="28"/>
        </w:rPr>
        <w:t>NEW.protocol_id</w:t>
      </w:r>
      <w:proofErr w:type="spellEnd"/>
      <w:r w:rsidRPr="003F6DE2">
        <w:rPr>
          <w:rFonts w:ascii="Times New Roman" w:eastAsia="Times New Roman" w:hAnsi="Times New Roman" w:cs="Times New Roman"/>
          <w:sz w:val="28"/>
          <w:szCs w:val="28"/>
        </w:rPr>
        <w:t>)) THEN</w:t>
      </w:r>
    </w:p>
    <w:p w14:paraId="5F2B45FA"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RAISE EXCEPTION '</w:t>
      </w:r>
      <w:proofErr w:type="spellStart"/>
      <w:r w:rsidRPr="003F6DE2">
        <w:rPr>
          <w:rFonts w:ascii="Times New Roman" w:eastAsia="Times New Roman" w:hAnsi="Times New Roman" w:cs="Times New Roman"/>
          <w:sz w:val="28"/>
          <w:szCs w:val="28"/>
        </w:rPr>
        <w:t>Citizen</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cannot</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be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the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same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as</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the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police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officer</w:t>
      </w:r>
      <w:proofErr w:type="spellEnd"/>
      <w:r w:rsidRPr="003F6DE2">
        <w:rPr>
          <w:rFonts w:ascii="Times New Roman" w:eastAsia="Times New Roman" w:hAnsi="Times New Roman" w:cs="Times New Roman"/>
          <w:sz w:val="28"/>
          <w:szCs w:val="28"/>
        </w:rPr>
        <w:t>.';</w:t>
      </w:r>
    </w:p>
    <w:p w14:paraId="1A285E97"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END IF;</w:t>
      </w:r>
    </w:p>
    <w:p w14:paraId="19C1875F"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p>
    <w:p w14:paraId="30730A0D"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IF EXISTS (SELECT 1</w:t>
      </w:r>
    </w:p>
    <w:p w14:paraId="48555396"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FROM </w:t>
      </w:r>
      <w:proofErr w:type="spellStart"/>
      <w:r w:rsidRPr="003F6DE2">
        <w:rPr>
          <w:rFonts w:ascii="Times New Roman" w:eastAsia="Times New Roman" w:hAnsi="Times New Roman" w:cs="Times New Roman"/>
          <w:sz w:val="28"/>
          <w:szCs w:val="28"/>
        </w:rPr>
        <w:t>citizens_on_protocol</w:t>
      </w:r>
      <w:proofErr w:type="spellEnd"/>
    </w:p>
    <w:p w14:paraId="0C748A8C"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WHERE </w:t>
      </w:r>
      <w:proofErr w:type="spellStart"/>
      <w:r w:rsidRPr="003F6DE2">
        <w:rPr>
          <w:rFonts w:ascii="Times New Roman" w:eastAsia="Times New Roman" w:hAnsi="Times New Roman" w:cs="Times New Roman"/>
          <w:sz w:val="28"/>
          <w:szCs w:val="28"/>
        </w:rPr>
        <w:t>protocol_id</w:t>
      </w:r>
      <w:proofErr w:type="spellEnd"/>
      <w:r w:rsidRPr="003F6DE2">
        <w:rPr>
          <w:rFonts w:ascii="Times New Roman" w:eastAsia="Times New Roman" w:hAnsi="Times New Roman" w:cs="Times New Roman"/>
          <w:sz w:val="28"/>
          <w:szCs w:val="28"/>
        </w:rPr>
        <w:t xml:space="preserve"> = </w:t>
      </w:r>
      <w:proofErr w:type="spellStart"/>
      <w:r w:rsidRPr="003F6DE2">
        <w:rPr>
          <w:rFonts w:ascii="Times New Roman" w:eastAsia="Times New Roman" w:hAnsi="Times New Roman" w:cs="Times New Roman"/>
          <w:sz w:val="28"/>
          <w:szCs w:val="28"/>
        </w:rPr>
        <w:t>NEW.protocol_id</w:t>
      </w:r>
      <w:proofErr w:type="spellEnd"/>
    </w:p>
    <w:p w14:paraId="6DF3C34C"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AND </w:t>
      </w:r>
      <w:proofErr w:type="spellStart"/>
      <w:r w:rsidRPr="003F6DE2">
        <w:rPr>
          <w:rFonts w:ascii="Times New Roman" w:eastAsia="Times New Roman" w:hAnsi="Times New Roman" w:cs="Times New Roman"/>
          <w:sz w:val="28"/>
          <w:szCs w:val="28"/>
        </w:rPr>
        <w:t>citizen_id</w:t>
      </w:r>
      <w:proofErr w:type="spellEnd"/>
      <w:r w:rsidRPr="003F6DE2">
        <w:rPr>
          <w:rFonts w:ascii="Times New Roman" w:eastAsia="Times New Roman" w:hAnsi="Times New Roman" w:cs="Times New Roman"/>
          <w:sz w:val="28"/>
          <w:szCs w:val="28"/>
        </w:rPr>
        <w:t xml:space="preserve"> = </w:t>
      </w:r>
      <w:proofErr w:type="spellStart"/>
      <w:r w:rsidRPr="003F6DE2">
        <w:rPr>
          <w:rFonts w:ascii="Times New Roman" w:eastAsia="Times New Roman" w:hAnsi="Times New Roman" w:cs="Times New Roman"/>
          <w:sz w:val="28"/>
          <w:szCs w:val="28"/>
        </w:rPr>
        <w:t>NEW.citizen_id</w:t>
      </w:r>
      <w:proofErr w:type="spellEnd"/>
      <w:r w:rsidRPr="003F6DE2">
        <w:rPr>
          <w:rFonts w:ascii="Times New Roman" w:eastAsia="Times New Roman" w:hAnsi="Times New Roman" w:cs="Times New Roman"/>
          <w:sz w:val="28"/>
          <w:szCs w:val="28"/>
        </w:rPr>
        <w:t>) THEN</w:t>
      </w:r>
    </w:p>
    <w:p w14:paraId="3B981B6B"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RAISE EXCEPTION '</w:t>
      </w:r>
      <w:proofErr w:type="spellStart"/>
      <w:r w:rsidRPr="003F6DE2">
        <w:rPr>
          <w:rFonts w:ascii="Times New Roman" w:eastAsia="Times New Roman" w:hAnsi="Times New Roman" w:cs="Times New Roman"/>
          <w:sz w:val="28"/>
          <w:szCs w:val="28"/>
        </w:rPr>
        <w:t>Duplicate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citizen</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in</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the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same</w:t>
      </w:r>
      <w:proofErr w:type="spellEnd"/>
      <w:r w:rsidRPr="003F6DE2">
        <w:rPr>
          <w:rFonts w:ascii="Times New Roman" w:eastAsia="Times New Roman" w:hAnsi="Times New Roman" w:cs="Times New Roman"/>
          <w:sz w:val="28"/>
          <w:szCs w:val="28"/>
        </w:rPr>
        <w:t xml:space="preserve"> </w:t>
      </w:r>
      <w:proofErr w:type="spellStart"/>
      <w:r w:rsidRPr="003F6DE2">
        <w:rPr>
          <w:rFonts w:ascii="Times New Roman" w:eastAsia="Times New Roman" w:hAnsi="Times New Roman" w:cs="Times New Roman"/>
          <w:sz w:val="28"/>
          <w:szCs w:val="28"/>
        </w:rPr>
        <w:t>protocol</w:t>
      </w:r>
      <w:proofErr w:type="spellEnd"/>
      <w:r w:rsidRPr="003F6DE2">
        <w:rPr>
          <w:rFonts w:ascii="Times New Roman" w:eastAsia="Times New Roman" w:hAnsi="Times New Roman" w:cs="Times New Roman"/>
          <w:sz w:val="28"/>
          <w:szCs w:val="28"/>
        </w:rPr>
        <w:t>.';</w:t>
      </w:r>
    </w:p>
    <w:p w14:paraId="5560A56C"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END IF;</w:t>
      </w:r>
    </w:p>
    <w:p w14:paraId="77B6F9FF"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p>
    <w:p w14:paraId="41A19CB4"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RETURN NEW;</w:t>
      </w:r>
    </w:p>
    <w:p w14:paraId="700582F9"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END;</w:t>
      </w:r>
    </w:p>
    <w:p w14:paraId="1E7E85A4"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LANGUAGE </w:t>
      </w:r>
      <w:proofErr w:type="spellStart"/>
      <w:r w:rsidRPr="003F6DE2">
        <w:rPr>
          <w:rFonts w:ascii="Times New Roman" w:eastAsia="Times New Roman" w:hAnsi="Times New Roman" w:cs="Times New Roman"/>
          <w:sz w:val="28"/>
          <w:szCs w:val="28"/>
        </w:rPr>
        <w:t>plpgsql</w:t>
      </w:r>
      <w:proofErr w:type="spellEnd"/>
      <w:r w:rsidRPr="003F6DE2">
        <w:rPr>
          <w:rFonts w:ascii="Times New Roman" w:eastAsia="Times New Roman" w:hAnsi="Times New Roman" w:cs="Times New Roman"/>
          <w:sz w:val="28"/>
          <w:szCs w:val="28"/>
        </w:rPr>
        <w:t>;</w:t>
      </w:r>
    </w:p>
    <w:p w14:paraId="76D9AFBA"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p>
    <w:p w14:paraId="183779E5"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CREATE TRIGGER </w:t>
      </w:r>
      <w:proofErr w:type="spellStart"/>
      <w:r w:rsidRPr="003F6DE2">
        <w:rPr>
          <w:rFonts w:ascii="Times New Roman" w:eastAsia="Times New Roman" w:hAnsi="Times New Roman" w:cs="Times New Roman"/>
          <w:sz w:val="28"/>
          <w:szCs w:val="28"/>
        </w:rPr>
        <w:t>trg_check_citizens_on_protocol</w:t>
      </w:r>
      <w:proofErr w:type="spellEnd"/>
    </w:p>
    <w:p w14:paraId="234BFB78"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BEFORE INSERT OR UPDATE</w:t>
      </w:r>
    </w:p>
    <w:p w14:paraId="34FAE3B1"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ON </w:t>
      </w:r>
      <w:proofErr w:type="spellStart"/>
      <w:r w:rsidRPr="003F6DE2">
        <w:rPr>
          <w:rFonts w:ascii="Times New Roman" w:eastAsia="Times New Roman" w:hAnsi="Times New Roman" w:cs="Times New Roman"/>
          <w:sz w:val="28"/>
          <w:szCs w:val="28"/>
        </w:rPr>
        <w:t>citizens_on_protocol</w:t>
      </w:r>
      <w:proofErr w:type="spellEnd"/>
    </w:p>
    <w:p w14:paraId="17FDC084" w14:textId="77777777" w:rsidR="003F6DE2" w:rsidRP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    FOR EACH ROW</w:t>
      </w:r>
    </w:p>
    <w:p w14:paraId="414A7085" w14:textId="34C32129" w:rsidR="003F6DE2" w:rsidRDefault="003F6DE2" w:rsidP="003F6DE2">
      <w:pPr>
        <w:pStyle w:val="ListParagraph"/>
        <w:spacing w:after="0" w:line="360" w:lineRule="auto"/>
        <w:ind w:left="709"/>
        <w:rPr>
          <w:rFonts w:ascii="Times New Roman" w:eastAsia="Times New Roman" w:hAnsi="Times New Roman" w:cs="Times New Roman"/>
          <w:sz w:val="28"/>
          <w:szCs w:val="28"/>
        </w:rPr>
      </w:pPr>
      <w:r w:rsidRPr="003F6DE2">
        <w:rPr>
          <w:rFonts w:ascii="Times New Roman" w:eastAsia="Times New Roman" w:hAnsi="Times New Roman" w:cs="Times New Roman"/>
          <w:sz w:val="28"/>
          <w:szCs w:val="28"/>
        </w:rPr>
        <w:t xml:space="preserve">EXECUTE FUNCTION </w:t>
      </w:r>
      <w:proofErr w:type="spellStart"/>
      <w:r w:rsidRPr="003F6DE2">
        <w:rPr>
          <w:rFonts w:ascii="Times New Roman" w:eastAsia="Times New Roman" w:hAnsi="Times New Roman" w:cs="Times New Roman"/>
          <w:sz w:val="28"/>
          <w:szCs w:val="28"/>
        </w:rPr>
        <w:t>check_citizens_on_protocol_validity</w:t>
      </w:r>
      <w:proofErr w:type="spellEnd"/>
      <w:r w:rsidRPr="003F6DE2">
        <w:rPr>
          <w:rFonts w:ascii="Times New Roman" w:eastAsia="Times New Roman" w:hAnsi="Times New Roman" w:cs="Times New Roman"/>
          <w:sz w:val="28"/>
          <w:szCs w:val="28"/>
        </w:rPr>
        <w:t>();</w:t>
      </w:r>
    </w:p>
    <w:p w14:paraId="3CDBF225" w14:textId="77777777" w:rsidR="003F6DE2" w:rsidRDefault="003F6DE2" w:rsidP="003F6DE2">
      <w:pPr>
        <w:pStyle w:val="ListParagraph"/>
        <w:spacing w:after="0" w:line="360" w:lineRule="auto"/>
        <w:ind w:left="709"/>
        <w:rPr>
          <w:rFonts w:ascii="Times New Roman" w:eastAsia="Times New Roman" w:hAnsi="Times New Roman" w:cs="Times New Roman"/>
          <w:sz w:val="28"/>
          <w:szCs w:val="28"/>
        </w:rPr>
      </w:pPr>
    </w:p>
    <w:p w14:paraId="689EFF2A" w14:textId="0B327EC5" w:rsidR="003F6DE2" w:rsidRDefault="003F6DE2" w:rsidP="003F6DE2">
      <w:pPr>
        <w:pStyle w:val="ListParagraph"/>
        <w:spacing w:after="0" w:line="360" w:lineRule="auto"/>
        <w:ind w:left="709"/>
        <w:jc w:val="both"/>
        <w:rPr>
          <w:rFonts w:ascii="Times New Roman" w:eastAsia="Times New Roman" w:hAnsi="Times New Roman" w:cs="Times New Roman"/>
          <w:sz w:val="28"/>
          <w:szCs w:val="28"/>
        </w:rPr>
      </w:pPr>
      <w:bookmarkStart w:id="635" w:name="OLE_LINK14"/>
      <w:r>
        <w:rPr>
          <w:rFonts w:ascii="Times New Roman" w:eastAsia="Times New Roman" w:hAnsi="Times New Roman" w:cs="Times New Roman"/>
          <w:sz w:val="28"/>
          <w:szCs w:val="28"/>
        </w:rPr>
        <w:t>На рис. 7.1.</w:t>
      </w:r>
      <w:r>
        <w:rPr>
          <w:rFonts w:ascii="Times New Roman" w:eastAsia="Times New Roman" w:hAnsi="Times New Roman" w:cs="Times New Roman"/>
          <w:sz w:val="28"/>
          <w:szCs w:val="28"/>
        </w:rPr>
        <w:t>4</w:t>
      </w:r>
      <w:r>
        <w:rPr>
          <w:rFonts w:ascii="Times New Roman" w:eastAsia="Times New Roman" w:hAnsi="Times New Roman" w:cs="Times New Roman"/>
          <w:sz w:val="28"/>
          <w:szCs w:val="28"/>
        </w:rPr>
        <w:t>.1 наведено результат дії тригера.</w:t>
      </w:r>
    </w:p>
    <w:bookmarkEnd w:id="635"/>
    <w:p w14:paraId="2B35FAB3" w14:textId="77777777" w:rsidR="003F6DE2" w:rsidRDefault="003F6DE2" w:rsidP="003F6DE2">
      <w:pPr>
        <w:pStyle w:val="ListParagraph"/>
        <w:spacing w:after="0" w:line="360" w:lineRule="auto"/>
        <w:ind w:left="709"/>
        <w:jc w:val="both"/>
        <w:rPr>
          <w:rFonts w:ascii="Times New Roman" w:eastAsia="Times New Roman" w:hAnsi="Times New Roman" w:cs="Times New Roman"/>
          <w:sz w:val="28"/>
          <w:szCs w:val="28"/>
        </w:rPr>
      </w:pPr>
    </w:p>
    <w:p w14:paraId="1B65ECDD" w14:textId="495D0D12" w:rsidR="003F6DE2" w:rsidRDefault="00EE5FEF" w:rsidP="00EE5FEF">
      <w:pPr>
        <w:pStyle w:val="ListParagraph"/>
        <w:spacing w:after="0" w:line="360" w:lineRule="auto"/>
        <w:ind w:left="709"/>
        <w:jc w:val="center"/>
        <w:rPr>
          <w:rFonts w:ascii="Times New Roman" w:eastAsia="Times New Roman" w:hAnsi="Times New Roman" w:cs="Times New Roman"/>
          <w:sz w:val="28"/>
          <w:szCs w:val="28"/>
          <w:lang w:val="en-US"/>
        </w:rPr>
      </w:pPr>
      <w:r w:rsidRPr="00EE5FEF">
        <w:rPr>
          <w:rFonts w:ascii="Times New Roman" w:eastAsia="Times New Roman" w:hAnsi="Times New Roman" w:cs="Times New Roman"/>
          <w:sz w:val="28"/>
          <w:szCs w:val="28"/>
        </w:rPr>
        <w:lastRenderedPageBreak/>
        <w:drawing>
          <wp:inline distT="0" distB="0" distL="0" distR="0" wp14:anchorId="6847C5A0" wp14:editId="110DE226">
            <wp:extent cx="5606947" cy="2459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7337" cy="2463912"/>
                    </a:xfrm>
                    <a:prstGeom prst="rect">
                      <a:avLst/>
                    </a:prstGeom>
                  </pic:spPr>
                </pic:pic>
              </a:graphicData>
            </a:graphic>
          </wp:inline>
        </w:drawing>
      </w:r>
    </w:p>
    <w:p w14:paraId="11CB4AC7" w14:textId="42C8129A" w:rsidR="00EE5FEF" w:rsidRDefault="00EE5FEF" w:rsidP="00EE5FEF">
      <w:pPr>
        <w:pStyle w:val="ListParagraph"/>
        <w:spacing w:after="0" w:line="360" w:lineRule="auto"/>
        <w:ind w:left="709"/>
        <w:jc w:val="center"/>
        <w:rPr>
          <w:rFonts w:ascii="Times New Roman" w:eastAsia="Times New Roman" w:hAnsi="Times New Roman" w:cs="Times New Roman"/>
          <w:sz w:val="28"/>
          <w:szCs w:val="28"/>
        </w:rPr>
      </w:pPr>
      <w:bookmarkStart w:id="636" w:name="OLE_LINK15"/>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7.1.</w:t>
      </w:r>
      <w:r>
        <w:rPr>
          <w:rFonts w:ascii="Times New Roman" w:eastAsia="Times New Roman" w:hAnsi="Times New Roman" w:cs="Times New Roman"/>
          <w:sz w:val="28"/>
          <w:szCs w:val="28"/>
          <w:lang w:val="en-US"/>
        </w:rPr>
        <w:t>4</w:t>
      </w:r>
      <w:r w:rsidRPr="00EE5FEF">
        <w:rPr>
          <w:rFonts w:ascii="Times New Roman" w:eastAsia="Times New Roman" w:hAnsi="Times New Roman" w:cs="Times New Roman"/>
          <w:sz w:val="28"/>
          <w:szCs w:val="28"/>
          <w:lang w:val="en-US"/>
        </w:rPr>
        <w:t xml:space="preserve">.1 – </w:t>
      </w:r>
      <w:r w:rsidR="006F5C13">
        <w:rPr>
          <w:rFonts w:ascii="Times New Roman" w:eastAsia="Times New Roman" w:hAnsi="Times New Roman" w:cs="Times New Roman"/>
          <w:sz w:val="28"/>
          <w:szCs w:val="28"/>
        </w:rPr>
        <w:t>Р</w:t>
      </w:r>
      <w:proofErr w:type="spellStart"/>
      <w:r w:rsidRPr="00EE5FEF">
        <w:rPr>
          <w:rFonts w:ascii="Times New Roman" w:eastAsia="Times New Roman" w:hAnsi="Times New Roman" w:cs="Times New Roman"/>
          <w:sz w:val="28"/>
          <w:szCs w:val="28"/>
          <w:lang w:val="en-US"/>
        </w:rPr>
        <w:t>езультат</w:t>
      </w:r>
      <w:proofErr w:type="spellEnd"/>
      <w:r w:rsidRPr="00EE5FEF">
        <w:rPr>
          <w:rFonts w:ascii="Times New Roman" w:eastAsia="Times New Roman" w:hAnsi="Times New Roman" w:cs="Times New Roman"/>
          <w:sz w:val="28"/>
          <w:szCs w:val="28"/>
          <w:lang w:val="en-US"/>
        </w:rPr>
        <w:t xml:space="preserve"> </w:t>
      </w:r>
      <w:proofErr w:type="spellStart"/>
      <w:r w:rsidRPr="00EE5FEF">
        <w:rPr>
          <w:rFonts w:ascii="Times New Roman" w:eastAsia="Times New Roman" w:hAnsi="Times New Roman" w:cs="Times New Roman"/>
          <w:sz w:val="28"/>
          <w:szCs w:val="28"/>
          <w:lang w:val="en-US"/>
        </w:rPr>
        <w:t>дії</w:t>
      </w:r>
      <w:proofErr w:type="spellEnd"/>
      <w:r w:rsidRPr="00EE5FEF">
        <w:rPr>
          <w:rFonts w:ascii="Times New Roman" w:eastAsia="Times New Roman" w:hAnsi="Times New Roman" w:cs="Times New Roman"/>
          <w:sz w:val="28"/>
          <w:szCs w:val="28"/>
          <w:lang w:val="en-US"/>
        </w:rPr>
        <w:t xml:space="preserve"> </w:t>
      </w:r>
      <w:proofErr w:type="spellStart"/>
      <w:r w:rsidRPr="00EE5FEF">
        <w:rPr>
          <w:rFonts w:ascii="Times New Roman" w:eastAsia="Times New Roman" w:hAnsi="Times New Roman" w:cs="Times New Roman"/>
          <w:sz w:val="28"/>
          <w:szCs w:val="28"/>
          <w:lang w:val="en-US"/>
        </w:rPr>
        <w:t>тригера</w:t>
      </w:r>
      <w:proofErr w:type="spellEnd"/>
      <w:r w:rsidRPr="00EE5FEF">
        <w:rPr>
          <w:rFonts w:ascii="Times New Roman" w:eastAsia="Times New Roman" w:hAnsi="Times New Roman" w:cs="Times New Roman"/>
          <w:sz w:val="28"/>
          <w:szCs w:val="28"/>
          <w:lang w:val="en-US"/>
        </w:rPr>
        <w:t xml:space="preserve"> </w:t>
      </w:r>
      <w:bookmarkStart w:id="637" w:name="_heading=h.qsh70q" w:colFirst="0" w:colLast="0"/>
      <w:bookmarkEnd w:id="637"/>
      <w:proofErr w:type="spellStart"/>
      <w:r w:rsidRPr="003F6DE2">
        <w:rPr>
          <w:rFonts w:ascii="Times New Roman" w:eastAsia="Times New Roman" w:hAnsi="Times New Roman" w:cs="Times New Roman"/>
          <w:sz w:val="28"/>
          <w:szCs w:val="28"/>
        </w:rPr>
        <w:t>trg_check_citizens_on_protocol</w:t>
      </w:r>
      <w:proofErr w:type="spellEnd"/>
    </w:p>
    <w:bookmarkEnd w:id="636"/>
    <w:p w14:paraId="21FD8646" w14:textId="1614EC8C" w:rsidR="00EE5FEF" w:rsidRDefault="00EE5FEF" w:rsidP="00EE5FEF">
      <w:pPr>
        <w:pStyle w:val="ListParagraph"/>
        <w:spacing w:after="0" w:line="360" w:lineRule="auto"/>
        <w:ind w:left="709"/>
        <w:jc w:val="center"/>
        <w:rPr>
          <w:rFonts w:ascii="Times New Roman" w:eastAsia="Times New Roman" w:hAnsi="Times New Roman" w:cs="Times New Roman"/>
          <w:sz w:val="28"/>
          <w:szCs w:val="28"/>
        </w:rPr>
      </w:pPr>
    </w:p>
    <w:p w14:paraId="3BC3646B" w14:textId="2E36E1F7" w:rsidR="00EE5FEF" w:rsidRDefault="005367E5" w:rsidP="00DC3812">
      <w:pPr>
        <w:pStyle w:val="ListParagraph"/>
        <w:spacing w:after="0" w:line="360" w:lineRule="auto"/>
        <w:ind w:left="709"/>
        <w:outlineLvl w:val="2"/>
        <w:rPr>
          <w:rFonts w:ascii="Times New Roman" w:eastAsia="Times New Roman" w:hAnsi="Times New Roman" w:cs="Times New Roman"/>
          <w:sz w:val="28"/>
          <w:szCs w:val="28"/>
          <w:lang w:val="en-US"/>
        </w:rPr>
        <w:pPrChange w:id="638" w:author="Соколов Олександр" w:date="2024-12-22T22:09:00Z">
          <w:pPr>
            <w:pStyle w:val="ListParagraph"/>
            <w:spacing w:after="0" w:line="360" w:lineRule="auto"/>
            <w:ind w:left="709"/>
          </w:pPr>
        </w:pPrChange>
      </w:pPr>
      <w:bookmarkStart w:id="639" w:name="_Toc185798466"/>
      <w:r>
        <w:rPr>
          <w:rFonts w:ascii="Times New Roman" w:eastAsia="Times New Roman" w:hAnsi="Times New Roman" w:cs="Times New Roman"/>
          <w:sz w:val="28"/>
          <w:szCs w:val="28"/>
        </w:rPr>
        <w:t>7.1.</w:t>
      </w:r>
      <w:r>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rPr>
        <w:t xml:space="preserve"> Тригер</w:t>
      </w:r>
      <w:r>
        <w:rPr>
          <w:rFonts w:ascii="Times New Roman" w:eastAsia="Times New Roman" w:hAnsi="Times New Roman" w:cs="Times New Roman"/>
          <w:sz w:val="28"/>
          <w:szCs w:val="28"/>
          <w:lang w:val="en-US"/>
        </w:rPr>
        <w:t xml:space="preserve"> </w:t>
      </w:r>
      <w:proofErr w:type="spellStart"/>
      <w:r w:rsidR="00A65B87" w:rsidRPr="00A65B87">
        <w:rPr>
          <w:rFonts w:ascii="Times New Roman" w:eastAsia="Times New Roman" w:hAnsi="Times New Roman" w:cs="Times New Roman"/>
          <w:sz w:val="28"/>
          <w:szCs w:val="28"/>
          <w:lang w:val="en-US"/>
        </w:rPr>
        <w:t>trg_check_resolution_validity</w:t>
      </w:r>
      <w:bookmarkEnd w:id="639"/>
      <w:proofErr w:type="spellEnd"/>
    </w:p>
    <w:p w14:paraId="0C785A38"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CREATE OR REPLACE FUNCTION </w:t>
      </w:r>
      <w:proofErr w:type="spellStart"/>
      <w:r w:rsidRPr="00A65B87">
        <w:rPr>
          <w:rFonts w:ascii="Times New Roman" w:eastAsia="Times New Roman" w:hAnsi="Times New Roman" w:cs="Times New Roman"/>
          <w:sz w:val="28"/>
          <w:szCs w:val="28"/>
          <w:lang w:val="en-US"/>
        </w:rPr>
        <w:t>check_resolution_validity</w:t>
      </w:r>
      <w:proofErr w:type="spellEnd"/>
      <w:r w:rsidRPr="00A65B87">
        <w:rPr>
          <w:rFonts w:ascii="Times New Roman" w:eastAsia="Times New Roman" w:hAnsi="Times New Roman" w:cs="Times New Roman"/>
          <w:sz w:val="28"/>
          <w:szCs w:val="28"/>
          <w:lang w:val="en-US"/>
        </w:rPr>
        <w:t>()</w:t>
      </w:r>
    </w:p>
    <w:p w14:paraId="0029BB1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RETURNS TRIGGER AS</w:t>
      </w:r>
    </w:p>
    <w:p w14:paraId="5BFA087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w:t>
      </w:r>
    </w:p>
    <w:p w14:paraId="2222904D"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BEGIN</w:t>
      </w:r>
    </w:p>
    <w:p w14:paraId="23069325"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IF </w:t>
      </w:r>
      <w:proofErr w:type="spellStart"/>
      <w:r w:rsidRPr="00A65B87">
        <w:rPr>
          <w:rFonts w:ascii="Times New Roman" w:eastAsia="Times New Roman" w:hAnsi="Times New Roman" w:cs="Times New Roman"/>
          <w:sz w:val="28"/>
          <w:szCs w:val="28"/>
          <w:lang w:val="en-US"/>
        </w:rPr>
        <w:t>NEW.time_of_consideration</w:t>
      </w:r>
      <w:proofErr w:type="spellEnd"/>
      <w:r w:rsidRPr="00A65B87">
        <w:rPr>
          <w:rFonts w:ascii="Times New Roman" w:eastAsia="Times New Roman" w:hAnsi="Times New Roman" w:cs="Times New Roman"/>
          <w:sz w:val="28"/>
          <w:szCs w:val="28"/>
          <w:lang w:val="en-US"/>
        </w:rPr>
        <w:t xml:space="preserve"> &lt; (SELECT </w:t>
      </w:r>
      <w:proofErr w:type="spellStart"/>
      <w:r w:rsidRPr="00A65B87">
        <w:rPr>
          <w:rFonts w:ascii="Times New Roman" w:eastAsia="Times New Roman" w:hAnsi="Times New Roman" w:cs="Times New Roman"/>
          <w:sz w:val="28"/>
          <w:szCs w:val="28"/>
          <w:lang w:val="en-US"/>
        </w:rPr>
        <w:t>time_of_violation</w:t>
      </w:r>
      <w:proofErr w:type="spellEnd"/>
      <w:r w:rsidRPr="00A65B87">
        <w:rPr>
          <w:rFonts w:ascii="Times New Roman" w:eastAsia="Times New Roman" w:hAnsi="Times New Roman" w:cs="Times New Roman"/>
          <w:sz w:val="28"/>
          <w:szCs w:val="28"/>
          <w:lang w:val="en-US"/>
        </w:rPr>
        <w:t xml:space="preserve"> FROM violations WHERE id = </w:t>
      </w:r>
      <w:proofErr w:type="spellStart"/>
      <w:r w:rsidRPr="00A65B87">
        <w:rPr>
          <w:rFonts w:ascii="Times New Roman" w:eastAsia="Times New Roman" w:hAnsi="Times New Roman" w:cs="Times New Roman"/>
          <w:sz w:val="28"/>
          <w:szCs w:val="28"/>
          <w:lang w:val="en-US"/>
        </w:rPr>
        <w:t>NEW.violation_id</w:t>
      </w:r>
      <w:proofErr w:type="spellEnd"/>
      <w:r w:rsidRPr="00A65B87">
        <w:rPr>
          <w:rFonts w:ascii="Times New Roman" w:eastAsia="Times New Roman" w:hAnsi="Times New Roman" w:cs="Times New Roman"/>
          <w:sz w:val="28"/>
          <w:szCs w:val="28"/>
          <w:lang w:val="en-US"/>
        </w:rPr>
        <w:t>) THEN</w:t>
      </w:r>
    </w:p>
    <w:p w14:paraId="4E47BC9F"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RAISE EXCEPTION 'Resolution consideration time cannot be before the violation time.';</w:t>
      </w:r>
    </w:p>
    <w:p w14:paraId="311BF2DC"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END IF;</w:t>
      </w:r>
    </w:p>
    <w:p w14:paraId="1840A642"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0336FEA2"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IF </w:t>
      </w:r>
      <w:proofErr w:type="spellStart"/>
      <w:r w:rsidRPr="00A65B87">
        <w:rPr>
          <w:rFonts w:ascii="Times New Roman" w:eastAsia="Times New Roman" w:hAnsi="Times New Roman" w:cs="Times New Roman"/>
          <w:sz w:val="28"/>
          <w:szCs w:val="28"/>
          <w:lang w:val="en-US"/>
        </w:rPr>
        <w:t>NEW.time_of_entry_into_force</w:t>
      </w:r>
      <w:proofErr w:type="spellEnd"/>
      <w:r w:rsidRPr="00A65B87">
        <w:rPr>
          <w:rFonts w:ascii="Times New Roman" w:eastAsia="Times New Roman" w:hAnsi="Times New Roman" w:cs="Times New Roman"/>
          <w:sz w:val="28"/>
          <w:szCs w:val="28"/>
          <w:lang w:val="en-US"/>
        </w:rPr>
        <w:t xml:space="preserve"> &lt;= </w:t>
      </w:r>
      <w:proofErr w:type="spellStart"/>
      <w:r w:rsidRPr="00A65B87">
        <w:rPr>
          <w:rFonts w:ascii="Times New Roman" w:eastAsia="Times New Roman" w:hAnsi="Times New Roman" w:cs="Times New Roman"/>
          <w:sz w:val="28"/>
          <w:szCs w:val="28"/>
          <w:lang w:val="en-US"/>
        </w:rPr>
        <w:t>NEW.time_of_consideration</w:t>
      </w:r>
      <w:proofErr w:type="spellEnd"/>
      <w:r w:rsidRPr="00A65B87">
        <w:rPr>
          <w:rFonts w:ascii="Times New Roman" w:eastAsia="Times New Roman" w:hAnsi="Times New Roman" w:cs="Times New Roman"/>
          <w:sz w:val="28"/>
          <w:szCs w:val="28"/>
          <w:lang w:val="en-US"/>
        </w:rPr>
        <w:t xml:space="preserve"> THEN</w:t>
      </w:r>
    </w:p>
    <w:p w14:paraId="6FD3395B"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RAISE EXCEPTION 'Time of entry into force must be after the time of consideration.';</w:t>
      </w:r>
    </w:p>
    <w:p w14:paraId="154C5438"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END IF;</w:t>
      </w:r>
    </w:p>
    <w:p w14:paraId="2C47B20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558472A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RETURN NEW;</w:t>
      </w:r>
    </w:p>
    <w:p w14:paraId="55305E64"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END;</w:t>
      </w:r>
    </w:p>
    <w:p w14:paraId="3BA212B9"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lastRenderedPageBreak/>
        <w:t xml:space="preserve">$$ LANGUAGE </w:t>
      </w:r>
      <w:proofErr w:type="spellStart"/>
      <w:r w:rsidRPr="00A65B87">
        <w:rPr>
          <w:rFonts w:ascii="Times New Roman" w:eastAsia="Times New Roman" w:hAnsi="Times New Roman" w:cs="Times New Roman"/>
          <w:sz w:val="28"/>
          <w:szCs w:val="28"/>
          <w:lang w:val="en-US"/>
        </w:rPr>
        <w:t>plpgsql</w:t>
      </w:r>
      <w:proofErr w:type="spellEnd"/>
      <w:r w:rsidRPr="00A65B87">
        <w:rPr>
          <w:rFonts w:ascii="Times New Roman" w:eastAsia="Times New Roman" w:hAnsi="Times New Roman" w:cs="Times New Roman"/>
          <w:sz w:val="28"/>
          <w:szCs w:val="28"/>
          <w:lang w:val="en-US"/>
        </w:rPr>
        <w:t>;</w:t>
      </w:r>
    </w:p>
    <w:p w14:paraId="53B5085D"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630ECAB9"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49840D79"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CREATE TRIGGER </w:t>
      </w:r>
      <w:proofErr w:type="spellStart"/>
      <w:r w:rsidRPr="00A65B87">
        <w:rPr>
          <w:rFonts w:ascii="Times New Roman" w:eastAsia="Times New Roman" w:hAnsi="Times New Roman" w:cs="Times New Roman"/>
          <w:sz w:val="28"/>
          <w:szCs w:val="28"/>
          <w:lang w:val="en-US"/>
        </w:rPr>
        <w:t>trg_check_resolution_validity</w:t>
      </w:r>
      <w:proofErr w:type="spellEnd"/>
    </w:p>
    <w:p w14:paraId="6A05B4D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BEFORE INSERT OR UPDATE</w:t>
      </w:r>
    </w:p>
    <w:p w14:paraId="77F8A7A6"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ON </w:t>
      </w:r>
      <w:proofErr w:type="spellStart"/>
      <w:r w:rsidRPr="00A65B87">
        <w:rPr>
          <w:rFonts w:ascii="Times New Roman" w:eastAsia="Times New Roman" w:hAnsi="Times New Roman" w:cs="Times New Roman"/>
          <w:sz w:val="28"/>
          <w:szCs w:val="28"/>
          <w:lang w:val="en-US"/>
        </w:rPr>
        <w:t>accident_resolutions</w:t>
      </w:r>
      <w:proofErr w:type="spellEnd"/>
    </w:p>
    <w:p w14:paraId="194486F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FOR EACH ROW</w:t>
      </w:r>
    </w:p>
    <w:p w14:paraId="0A879E9F" w14:textId="13F7A695" w:rsid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EXECUTE FUNCTION </w:t>
      </w:r>
      <w:proofErr w:type="spellStart"/>
      <w:r w:rsidRPr="00A65B87">
        <w:rPr>
          <w:rFonts w:ascii="Times New Roman" w:eastAsia="Times New Roman" w:hAnsi="Times New Roman" w:cs="Times New Roman"/>
          <w:sz w:val="28"/>
          <w:szCs w:val="28"/>
          <w:lang w:val="en-US"/>
        </w:rPr>
        <w:t>check_resolution_validity</w:t>
      </w:r>
      <w:proofErr w:type="spellEnd"/>
      <w:r w:rsidRPr="00A65B87">
        <w:rPr>
          <w:rFonts w:ascii="Times New Roman" w:eastAsia="Times New Roman" w:hAnsi="Times New Roman" w:cs="Times New Roman"/>
          <w:sz w:val="28"/>
          <w:szCs w:val="28"/>
          <w:lang w:val="en-US"/>
        </w:rPr>
        <w:t>();</w:t>
      </w:r>
    </w:p>
    <w:p w14:paraId="1EBE6066" w14:textId="0884DA5C" w:rsid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446E2DE5" w14:textId="091854BA" w:rsidR="00A65B87" w:rsidRDefault="00A65B87" w:rsidP="00A65B87">
      <w:pPr>
        <w:pStyle w:val="ListParagraph"/>
        <w:spacing w:after="0" w:line="360" w:lineRule="auto"/>
        <w:ind w:left="709"/>
        <w:jc w:val="both"/>
        <w:rPr>
          <w:rFonts w:ascii="Times New Roman" w:eastAsia="Times New Roman" w:hAnsi="Times New Roman" w:cs="Times New Roman"/>
          <w:sz w:val="28"/>
          <w:szCs w:val="28"/>
        </w:rPr>
      </w:pPr>
      <w:bookmarkStart w:id="640" w:name="OLE_LINK16"/>
      <w:r>
        <w:rPr>
          <w:rFonts w:ascii="Times New Roman" w:eastAsia="Times New Roman" w:hAnsi="Times New Roman" w:cs="Times New Roman"/>
          <w:sz w:val="28"/>
          <w:szCs w:val="28"/>
        </w:rPr>
        <w:t>На рис. 7.1.</w:t>
      </w:r>
      <w:r>
        <w:rPr>
          <w:rFonts w:ascii="Times New Roman" w:eastAsia="Times New Roman" w:hAnsi="Times New Roman" w:cs="Times New Roman"/>
          <w:sz w:val="28"/>
          <w:szCs w:val="28"/>
          <w:lang w:val="en-US"/>
        </w:rPr>
        <w:t>5</w:t>
      </w:r>
      <w:r>
        <w:rPr>
          <w:rFonts w:ascii="Times New Roman" w:eastAsia="Times New Roman" w:hAnsi="Times New Roman" w:cs="Times New Roman"/>
          <w:sz w:val="28"/>
          <w:szCs w:val="28"/>
        </w:rPr>
        <w:t>.1 наведено результат дії тригера.</w:t>
      </w:r>
    </w:p>
    <w:bookmarkEnd w:id="640"/>
    <w:p w14:paraId="05772AFC" w14:textId="47B8ADA0" w:rsidR="00A65B87" w:rsidRDefault="00A65B87" w:rsidP="00A65B87">
      <w:pPr>
        <w:pStyle w:val="ListParagraph"/>
        <w:spacing w:after="0" w:line="360" w:lineRule="auto"/>
        <w:ind w:left="709"/>
        <w:jc w:val="both"/>
        <w:rPr>
          <w:rFonts w:ascii="Times New Roman" w:eastAsia="Times New Roman" w:hAnsi="Times New Roman" w:cs="Times New Roman"/>
          <w:sz w:val="28"/>
          <w:szCs w:val="28"/>
        </w:rPr>
      </w:pPr>
    </w:p>
    <w:p w14:paraId="12E9A487" w14:textId="1B06D4FA" w:rsidR="00A65B87" w:rsidRDefault="00A65B87" w:rsidP="00A65B87">
      <w:pPr>
        <w:pStyle w:val="ListParagraph"/>
        <w:spacing w:after="0" w:line="360" w:lineRule="auto"/>
        <w:ind w:left="709"/>
        <w:jc w:val="both"/>
        <w:rPr>
          <w:rFonts w:ascii="Times New Roman" w:eastAsia="Times New Roman" w:hAnsi="Times New Roman" w:cs="Times New Roman"/>
          <w:sz w:val="28"/>
          <w:szCs w:val="28"/>
        </w:rPr>
      </w:pPr>
      <w:r w:rsidRPr="00A65B87">
        <w:rPr>
          <w:rFonts w:ascii="Times New Roman" w:eastAsia="Times New Roman" w:hAnsi="Times New Roman" w:cs="Times New Roman"/>
          <w:sz w:val="28"/>
          <w:szCs w:val="28"/>
        </w:rPr>
        <w:drawing>
          <wp:inline distT="0" distB="0" distL="0" distR="0" wp14:anchorId="7025466C" wp14:editId="7DC8E0B9">
            <wp:extent cx="5492647" cy="24593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5264" cy="2482915"/>
                    </a:xfrm>
                    <a:prstGeom prst="rect">
                      <a:avLst/>
                    </a:prstGeom>
                  </pic:spPr>
                </pic:pic>
              </a:graphicData>
            </a:graphic>
          </wp:inline>
        </w:drawing>
      </w:r>
    </w:p>
    <w:p w14:paraId="6BB9C2D4" w14:textId="5EDD2AA8" w:rsidR="00A65B87" w:rsidRDefault="00A65B87" w:rsidP="00A65B87">
      <w:pPr>
        <w:pStyle w:val="ListParagraph"/>
        <w:spacing w:after="0" w:line="360" w:lineRule="auto"/>
        <w:ind w:left="709"/>
        <w:jc w:val="center"/>
        <w:rPr>
          <w:rFonts w:ascii="Times New Roman" w:eastAsia="Times New Roman" w:hAnsi="Times New Roman" w:cs="Times New Roman"/>
          <w:sz w:val="28"/>
          <w:szCs w:val="28"/>
        </w:rPr>
      </w:pPr>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7.1.</w:t>
      </w:r>
      <w:r>
        <w:rPr>
          <w:rFonts w:ascii="Times New Roman" w:eastAsia="Times New Roman" w:hAnsi="Times New Roman" w:cs="Times New Roman"/>
          <w:sz w:val="28"/>
          <w:szCs w:val="28"/>
          <w:lang w:val="en-US"/>
        </w:rPr>
        <w:t>5</w:t>
      </w:r>
      <w:r w:rsidRPr="00EE5FEF">
        <w:rPr>
          <w:rFonts w:ascii="Times New Roman" w:eastAsia="Times New Roman" w:hAnsi="Times New Roman" w:cs="Times New Roman"/>
          <w:sz w:val="28"/>
          <w:szCs w:val="28"/>
          <w:lang w:val="en-US"/>
        </w:rPr>
        <w:t xml:space="preserve">.1 – </w:t>
      </w:r>
      <w:r w:rsidR="006F5C13">
        <w:rPr>
          <w:rFonts w:ascii="Times New Roman" w:eastAsia="Times New Roman" w:hAnsi="Times New Roman" w:cs="Times New Roman"/>
          <w:sz w:val="28"/>
          <w:szCs w:val="28"/>
        </w:rPr>
        <w:t>Р</w:t>
      </w:r>
      <w:proofErr w:type="spellStart"/>
      <w:r w:rsidRPr="00EE5FEF">
        <w:rPr>
          <w:rFonts w:ascii="Times New Roman" w:eastAsia="Times New Roman" w:hAnsi="Times New Roman" w:cs="Times New Roman"/>
          <w:sz w:val="28"/>
          <w:szCs w:val="28"/>
          <w:lang w:val="en-US"/>
        </w:rPr>
        <w:t>езультат</w:t>
      </w:r>
      <w:proofErr w:type="spellEnd"/>
      <w:r w:rsidRPr="00EE5FEF">
        <w:rPr>
          <w:rFonts w:ascii="Times New Roman" w:eastAsia="Times New Roman" w:hAnsi="Times New Roman" w:cs="Times New Roman"/>
          <w:sz w:val="28"/>
          <w:szCs w:val="28"/>
          <w:lang w:val="en-US"/>
        </w:rPr>
        <w:t xml:space="preserve"> </w:t>
      </w:r>
      <w:proofErr w:type="spellStart"/>
      <w:r w:rsidRPr="00EE5FEF">
        <w:rPr>
          <w:rFonts w:ascii="Times New Roman" w:eastAsia="Times New Roman" w:hAnsi="Times New Roman" w:cs="Times New Roman"/>
          <w:sz w:val="28"/>
          <w:szCs w:val="28"/>
          <w:lang w:val="en-US"/>
        </w:rPr>
        <w:t>дії</w:t>
      </w:r>
      <w:proofErr w:type="spellEnd"/>
      <w:r w:rsidRPr="00EE5FEF">
        <w:rPr>
          <w:rFonts w:ascii="Times New Roman" w:eastAsia="Times New Roman" w:hAnsi="Times New Roman" w:cs="Times New Roman"/>
          <w:sz w:val="28"/>
          <w:szCs w:val="28"/>
          <w:lang w:val="en-US"/>
        </w:rPr>
        <w:t xml:space="preserve"> </w:t>
      </w:r>
      <w:proofErr w:type="spellStart"/>
      <w:r w:rsidRPr="00EE5FEF">
        <w:rPr>
          <w:rFonts w:ascii="Times New Roman" w:eastAsia="Times New Roman" w:hAnsi="Times New Roman" w:cs="Times New Roman"/>
          <w:sz w:val="28"/>
          <w:szCs w:val="28"/>
          <w:lang w:val="en-US"/>
        </w:rPr>
        <w:t>тригера</w:t>
      </w:r>
      <w:proofErr w:type="spellEnd"/>
      <w:r w:rsidRPr="00EE5FEF">
        <w:rPr>
          <w:rFonts w:ascii="Times New Roman" w:eastAsia="Times New Roman" w:hAnsi="Times New Roman" w:cs="Times New Roman"/>
          <w:sz w:val="28"/>
          <w:szCs w:val="28"/>
          <w:lang w:val="en-US"/>
        </w:rPr>
        <w:t xml:space="preserve"> </w:t>
      </w:r>
      <w:proofErr w:type="spellStart"/>
      <w:r w:rsidRPr="00A65B87">
        <w:rPr>
          <w:rFonts w:ascii="Times New Roman" w:eastAsia="Times New Roman" w:hAnsi="Times New Roman" w:cs="Times New Roman"/>
          <w:sz w:val="28"/>
          <w:szCs w:val="28"/>
        </w:rPr>
        <w:t>trg_check_resolution_validity</w:t>
      </w:r>
      <w:proofErr w:type="spellEnd"/>
    </w:p>
    <w:p w14:paraId="7A951996" w14:textId="45038235" w:rsidR="00A65B87" w:rsidRDefault="00A65B87" w:rsidP="00A65B87">
      <w:pPr>
        <w:pStyle w:val="ListParagraph"/>
        <w:spacing w:after="0" w:line="360" w:lineRule="auto"/>
        <w:ind w:left="709"/>
        <w:jc w:val="center"/>
        <w:rPr>
          <w:rFonts w:ascii="Times New Roman" w:eastAsia="Times New Roman" w:hAnsi="Times New Roman" w:cs="Times New Roman"/>
          <w:sz w:val="28"/>
          <w:szCs w:val="28"/>
        </w:rPr>
      </w:pPr>
    </w:p>
    <w:p w14:paraId="4D05352F" w14:textId="6A6B81DA" w:rsidR="00A65B87" w:rsidRDefault="00A65B87" w:rsidP="00DC3812">
      <w:pPr>
        <w:pStyle w:val="ListParagraph"/>
        <w:spacing w:after="0" w:line="360" w:lineRule="auto"/>
        <w:ind w:left="0" w:firstLine="709"/>
        <w:outlineLvl w:val="2"/>
        <w:rPr>
          <w:rFonts w:ascii="Times New Roman" w:eastAsia="Times New Roman" w:hAnsi="Times New Roman" w:cs="Times New Roman"/>
          <w:sz w:val="28"/>
          <w:szCs w:val="28"/>
          <w:lang w:val="en-US"/>
        </w:rPr>
        <w:pPrChange w:id="641" w:author="Соколов Олександр" w:date="2024-12-22T22:09:00Z">
          <w:pPr>
            <w:pStyle w:val="ListParagraph"/>
            <w:spacing w:after="0" w:line="360" w:lineRule="auto"/>
            <w:ind w:left="0" w:firstLine="709"/>
          </w:pPr>
        </w:pPrChange>
      </w:pPr>
      <w:bookmarkStart w:id="642" w:name="_Toc185798467"/>
      <w:r>
        <w:rPr>
          <w:rFonts w:ascii="Times New Roman" w:eastAsia="Times New Roman" w:hAnsi="Times New Roman" w:cs="Times New Roman"/>
          <w:sz w:val="28"/>
          <w:szCs w:val="28"/>
        </w:rPr>
        <w:t>7.1.</w:t>
      </w:r>
      <w:r>
        <w:rPr>
          <w:rFonts w:ascii="Times New Roman" w:eastAsia="Times New Roman" w:hAnsi="Times New Roman" w:cs="Times New Roman"/>
          <w:sz w:val="28"/>
          <w:szCs w:val="28"/>
          <w:lang w:val="en-US"/>
        </w:rPr>
        <w:t>6</w:t>
      </w:r>
      <w:r>
        <w:rPr>
          <w:rFonts w:ascii="Times New Roman" w:eastAsia="Times New Roman" w:hAnsi="Times New Roman" w:cs="Times New Roman"/>
          <w:sz w:val="28"/>
          <w:szCs w:val="28"/>
        </w:rPr>
        <w:t xml:space="preserve"> Тригер</w:t>
      </w:r>
      <w:r>
        <w:rPr>
          <w:rFonts w:ascii="Times New Roman" w:eastAsia="Times New Roman" w:hAnsi="Times New Roman" w:cs="Times New Roman"/>
          <w:sz w:val="28"/>
          <w:szCs w:val="28"/>
        </w:rPr>
        <w:t xml:space="preserve">и </w:t>
      </w:r>
      <w:proofErr w:type="spellStart"/>
      <w:r w:rsidRPr="00A65B87">
        <w:rPr>
          <w:rFonts w:ascii="Times New Roman" w:eastAsia="Times New Roman" w:hAnsi="Times New Roman" w:cs="Times New Roman"/>
          <w:sz w:val="28"/>
          <w:szCs w:val="28"/>
        </w:rPr>
        <w:t>trg_check_violation_exclusivity_protocol</w:t>
      </w:r>
      <w:proofErr w:type="spellEnd"/>
      <w:r>
        <w:rPr>
          <w:rFonts w:ascii="Times New Roman" w:eastAsia="Times New Roman" w:hAnsi="Times New Roman" w:cs="Times New Roman"/>
          <w:sz w:val="28"/>
          <w:szCs w:val="28"/>
        </w:rPr>
        <w:t xml:space="preserve">, </w:t>
      </w:r>
      <w:proofErr w:type="spellStart"/>
      <w:r w:rsidRPr="00A65B87">
        <w:rPr>
          <w:rFonts w:ascii="Times New Roman" w:eastAsia="Times New Roman" w:hAnsi="Times New Roman" w:cs="Times New Roman"/>
          <w:sz w:val="28"/>
          <w:szCs w:val="28"/>
          <w:lang w:val="en-US"/>
        </w:rPr>
        <w:t>trg_check_violation_exclusivity_resolution</w:t>
      </w:r>
      <w:bookmarkEnd w:id="642"/>
      <w:proofErr w:type="spellEnd"/>
    </w:p>
    <w:p w14:paraId="32A708B1" w14:textId="39617777" w:rsid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435B8AF7"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CREATE OR REPLACE FUNCTION </w:t>
      </w:r>
      <w:proofErr w:type="spellStart"/>
      <w:r w:rsidRPr="00A65B87">
        <w:rPr>
          <w:rFonts w:ascii="Times New Roman" w:eastAsia="Times New Roman" w:hAnsi="Times New Roman" w:cs="Times New Roman"/>
          <w:sz w:val="28"/>
          <w:szCs w:val="28"/>
          <w:lang w:val="en-US"/>
        </w:rPr>
        <w:t>check_violation_exclusivity</w:t>
      </w:r>
      <w:proofErr w:type="spellEnd"/>
      <w:r w:rsidRPr="00A65B87">
        <w:rPr>
          <w:rFonts w:ascii="Times New Roman" w:eastAsia="Times New Roman" w:hAnsi="Times New Roman" w:cs="Times New Roman"/>
          <w:sz w:val="28"/>
          <w:szCs w:val="28"/>
          <w:lang w:val="en-US"/>
        </w:rPr>
        <w:t>()</w:t>
      </w:r>
    </w:p>
    <w:p w14:paraId="29EF06FD"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RETURNS TRIGGER AS</w:t>
      </w:r>
    </w:p>
    <w:p w14:paraId="51EBE8E8"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w:t>
      </w:r>
    </w:p>
    <w:p w14:paraId="6252F3A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BEGIN</w:t>
      </w:r>
    </w:p>
    <w:p w14:paraId="235B4D87"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IF TG_TABLE_NAME = '</w:t>
      </w:r>
      <w:proofErr w:type="spellStart"/>
      <w:r w:rsidRPr="00A65B87">
        <w:rPr>
          <w:rFonts w:ascii="Times New Roman" w:eastAsia="Times New Roman" w:hAnsi="Times New Roman" w:cs="Times New Roman"/>
          <w:sz w:val="28"/>
          <w:szCs w:val="28"/>
          <w:lang w:val="en-US"/>
        </w:rPr>
        <w:t>accident_protocols</w:t>
      </w:r>
      <w:proofErr w:type="spellEnd"/>
      <w:r w:rsidRPr="00A65B87">
        <w:rPr>
          <w:rFonts w:ascii="Times New Roman" w:eastAsia="Times New Roman" w:hAnsi="Times New Roman" w:cs="Times New Roman"/>
          <w:sz w:val="28"/>
          <w:szCs w:val="28"/>
          <w:lang w:val="en-US"/>
        </w:rPr>
        <w:t>' THEN</w:t>
      </w:r>
    </w:p>
    <w:p w14:paraId="00B9FC6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lastRenderedPageBreak/>
        <w:t xml:space="preserve">        IF EXISTS (SELECT 1</w:t>
      </w:r>
    </w:p>
    <w:p w14:paraId="7A15A6E7"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FROM </w:t>
      </w:r>
      <w:proofErr w:type="spellStart"/>
      <w:r w:rsidRPr="00A65B87">
        <w:rPr>
          <w:rFonts w:ascii="Times New Roman" w:eastAsia="Times New Roman" w:hAnsi="Times New Roman" w:cs="Times New Roman"/>
          <w:sz w:val="28"/>
          <w:szCs w:val="28"/>
          <w:lang w:val="en-US"/>
        </w:rPr>
        <w:t>accident_resolutions</w:t>
      </w:r>
      <w:proofErr w:type="spellEnd"/>
    </w:p>
    <w:p w14:paraId="2BB0ECCC"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WHERE </w:t>
      </w:r>
      <w:proofErr w:type="spellStart"/>
      <w:r w:rsidRPr="00A65B87">
        <w:rPr>
          <w:rFonts w:ascii="Times New Roman" w:eastAsia="Times New Roman" w:hAnsi="Times New Roman" w:cs="Times New Roman"/>
          <w:sz w:val="28"/>
          <w:szCs w:val="28"/>
          <w:lang w:val="en-US"/>
        </w:rPr>
        <w:t>violation_id</w:t>
      </w:r>
      <w:proofErr w:type="spellEnd"/>
      <w:r w:rsidRPr="00A65B87">
        <w:rPr>
          <w:rFonts w:ascii="Times New Roman" w:eastAsia="Times New Roman" w:hAnsi="Times New Roman" w:cs="Times New Roman"/>
          <w:sz w:val="28"/>
          <w:szCs w:val="28"/>
          <w:lang w:val="en-US"/>
        </w:rPr>
        <w:t xml:space="preserve"> = </w:t>
      </w:r>
      <w:proofErr w:type="spellStart"/>
      <w:r w:rsidRPr="00A65B87">
        <w:rPr>
          <w:rFonts w:ascii="Times New Roman" w:eastAsia="Times New Roman" w:hAnsi="Times New Roman" w:cs="Times New Roman"/>
          <w:sz w:val="28"/>
          <w:szCs w:val="28"/>
          <w:lang w:val="en-US"/>
        </w:rPr>
        <w:t>NEW.violation_id</w:t>
      </w:r>
      <w:proofErr w:type="spellEnd"/>
      <w:r w:rsidRPr="00A65B87">
        <w:rPr>
          <w:rFonts w:ascii="Times New Roman" w:eastAsia="Times New Roman" w:hAnsi="Times New Roman" w:cs="Times New Roman"/>
          <w:sz w:val="28"/>
          <w:szCs w:val="28"/>
          <w:lang w:val="en-US"/>
        </w:rPr>
        <w:t>) THEN</w:t>
      </w:r>
    </w:p>
    <w:p w14:paraId="3D791D4F"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RAISE EXCEPTION 'A violation can only have either a protocol or a resolution. Found an existing resolution for </w:t>
      </w:r>
      <w:proofErr w:type="spellStart"/>
      <w:r w:rsidRPr="00A65B87">
        <w:rPr>
          <w:rFonts w:ascii="Times New Roman" w:eastAsia="Times New Roman" w:hAnsi="Times New Roman" w:cs="Times New Roman"/>
          <w:sz w:val="28"/>
          <w:szCs w:val="28"/>
          <w:lang w:val="en-US"/>
        </w:rPr>
        <w:t>violation_id</w:t>
      </w:r>
      <w:proofErr w:type="spellEnd"/>
      <w:r w:rsidRPr="00A65B87">
        <w:rPr>
          <w:rFonts w:ascii="Times New Roman" w:eastAsia="Times New Roman" w:hAnsi="Times New Roman" w:cs="Times New Roman"/>
          <w:sz w:val="28"/>
          <w:szCs w:val="28"/>
          <w:lang w:val="en-US"/>
        </w:rPr>
        <w:t xml:space="preserve"> = %.', </w:t>
      </w:r>
      <w:proofErr w:type="spellStart"/>
      <w:r w:rsidRPr="00A65B87">
        <w:rPr>
          <w:rFonts w:ascii="Times New Roman" w:eastAsia="Times New Roman" w:hAnsi="Times New Roman" w:cs="Times New Roman"/>
          <w:sz w:val="28"/>
          <w:szCs w:val="28"/>
          <w:lang w:val="en-US"/>
        </w:rPr>
        <w:t>NEW.violation_id</w:t>
      </w:r>
      <w:proofErr w:type="spellEnd"/>
      <w:r w:rsidRPr="00A65B87">
        <w:rPr>
          <w:rFonts w:ascii="Times New Roman" w:eastAsia="Times New Roman" w:hAnsi="Times New Roman" w:cs="Times New Roman"/>
          <w:sz w:val="28"/>
          <w:szCs w:val="28"/>
          <w:lang w:val="en-US"/>
        </w:rPr>
        <w:t>;</w:t>
      </w:r>
    </w:p>
    <w:p w14:paraId="6A66395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END IF;</w:t>
      </w:r>
    </w:p>
    <w:p w14:paraId="6EB19531"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ELSIF TG_TABLE_NAME = '</w:t>
      </w:r>
      <w:proofErr w:type="spellStart"/>
      <w:r w:rsidRPr="00A65B87">
        <w:rPr>
          <w:rFonts w:ascii="Times New Roman" w:eastAsia="Times New Roman" w:hAnsi="Times New Roman" w:cs="Times New Roman"/>
          <w:sz w:val="28"/>
          <w:szCs w:val="28"/>
          <w:lang w:val="en-US"/>
        </w:rPr>
        <w:t>accident_resolutions</w:t>
      </w:r>
      <w:proofErr w:type="spellEnd"/>
      <w:r w:rsidRPr="00A65B87">
        <w:rPr>
          <w:rFonts w:ascii="Times New Roman" w:eastAsia="Times New Roman" w:hAnsi="Times New Roman" w:cs="Times New Roman"/>
          <w:sz w:val="28"/>
          <w:szCs w:val="28"/>
          <w:lang w:val="en-US"/>
        </w:rPr>
        <w:t>' THEN</w:t>
      </w:r>
    </w:p>
    <w:p w14:paraId="2DB55E8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IF EXISTS (SELECT 1</w:t>
      </w:r>
    </w:p>
    <w:p w14:paraId="21F93AD7"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FROM </w:t>
      </w:r>
      <w:proofErr w:type="spellStart"/>
      <w:r w:rsidRPr="00A65B87">
        <w:rPr>
          <w:rFonts w:ascii="Times New Roman" w:eastAsia="Times New Roman" w:hAnsi="Times New Roman" w:cs="Times New Roman"/>
          <w:sz w:val="28"/>
          <w:szCs w:val="28"/>
          <w:lang w:val="en-US"/>
        </w:rPr>
        <w:t>accident_protocols</w:t>
      </w:r>
      <w:proofErr w:type="spellEnd"/>
    </w:p>
    <w:p w14:paraId="715307F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WHERE </w:t>
      </w:r>
      <w:proofErr w:type="spellStart"/>
      <w:r w:rsidRPr="00A65B87">
        <w:rPr>
          <w:rFonts w:ascii="Times New Roman" w:eastAsia="Times New Roman" w:hAnsi="Times New Roman" w:cs="Times New Roman"/>
          <w:sz w:val="28"/>
          <w:szCs w:val="28"/>
          <w:lang w:val="en-US"/>
        </w:rPr>
        <w:t>violation_id</w:t>
      </w:r>
      <w:proofErr w:type="spellEnd"/>
      <w:r w:rsidRPr="00A65B87">
        <w:rPr>
          <w:rFonts w:ascii="Times New Roman" w:eastAsia="Times New Roman" w:hAnsi="Times New Roman" w:cs="Times New Roman"/>
          <w:sz w:val="28"/>
          <w:szCs w:val="28"/>
          <w:lang w:val="en-US"/>
        </w:rPr>
        <w:t xml:space="preserve"> = </w:t>
      </w:r>
      <w:proofErr w:type="spellStart"/>
      <w:r w:rsidRPr="00A65B87">
        <w:rPr>
          <w:rFonts w:ascii="Times New Roman" w:eastAsia="Times New Roman" w:hAnsi="Times New Roman" w:cs="Times New Roman"/>
          <w:sz w:val="28"/>
          <w:szCs w:val="28"/>
          <w:lang w:val="en-US"/>
        </w:rPr>
        <w:t>NEW.violation_id</w:t>
      </w:r>
      <w:proofErr w:type="spellEnd"/>
      <w:r w:rsidRPr="00A65B87">
        <w:rPr>
          <w:rFonts w:ascii="Times New Roman" w:eastAsia="Times New Roman" w:hAnsi="Times New Roman" w:cs="Times New Roman"/>
          <w:sz w:val="28"/>
          <w:szCs w:val="28"/>
          <w:lang w:val="en-US"/>
        </w:rPr>
        <w:t>) THEN</w:t>
      </w:r>
    </w:p>
    <w:p w14:paraId="19669CD4"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RAISE EXCEPTION 'A violation can only have either a protocol or a resolution. Found an existing protocol for </w:t>
      </w:r>
      <w:proofErr w:type="spellStart"/>
      <w:r w:rsidRPr="00A65B87">
        <w:rPr>
          <w:rFonts w:ascii="Times New Roman" w:eastAsia="Times New Roman" w:hAnsi="Times New Roman" w:cs="Times New Roman"/>
          <w:sz w:val="28"/>
          <w:szCs w:val="28"/>
          <w:lang w:val="en-US"/>
        </w:rPr>
        <w:t>violation_id</w:t>
      </w:r>
      <w:proofErr w:type="spellEnd"/>
      <w:r w:rsidRPr="00A65B87">
        <w:rPr>
          <w:rFonts w:ascii="Times New Roman" w:eastAsia="Times New Roman" w:hAnsi="Times New Roman" w:cs="Times New Roman"/>
          <w:sz w:val="28"/>
          <w:szCs w:val="28"/>
          <w:lang w:val="en-US"/>
        </w:rPr>
        <w:t xml:space="preserve"> = %.', </w:t>
      </w:r>
      <w:proofErr w:type="spellStart"/>
      <w:r w:rsidRPr="00A65B87">
        <w:rPr>
          <w:rFonts w:ascii="Times New Roman" w:eastAsia="Times New Roman" w:hAnsi="Times New Roman" w:cs="Times New Roman"/>
          <w:sz w:val="28"/>
          <w:szCs w:val="28"/>
          <w:lang w:val="en-US"/>
        </w:rPr>
        <w:t>NEW.violation_id</w:t>
      </w:r>
      <w:proofErr w:type="spellEnd"/>
      <w:r w:rsidRPr="00A65B87">
        <w:rPr>
          <w:rFonts w:ascii="Times New Roman" w:eastAsia="Times New Roman" w:hAnsi="Times New Roman" w:cs="Times New Roman"/>
          <w:sz w:val="28"/>
          <w:szCs w:val="28"/>
          <w:lang w:val="en-US"/>
        </w:rPr>
        <w:t>;</w:t>
      </w:r>
    </w:p>
    <w:p w14:paraId="109B26B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END IF;</w:t>
      </w:r>
    </w:p>
    <w:p w14:paraId="2B2A0391"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END IF;</w:t>
      </w:r>
    </w:p>
    <w:p w14:paraId="05D7A287"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3C82C825"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RETURN NEW;</w:t>
      </w:r>
    </w:p>
    <w:p w14:paraId="004508A4"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END;</w:t>
      </w:r>
    </w:p>
    <w:p w14:paraId="73691CD8"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LANGUAGE </w:t>
      </w:r>
      <w:proofErr w:type="spellStart"/>
      <w:r w:rsidRPr="00A65B87">
        <w:rPr>
          <w:rFonts w:ascii="Times New Roman" w:eastAsia="Times New Roman" w:hAnsi="Times New Roman" w:cs="Times New Roman"/>
          <w:sz w:val="28"/>
          <w:szCs w:val="28"/>
          <w:lang w:val="en-US"/>
        </w:rPr>
        <w:t>plpgsql</w:t>
      </w:r>
      <w:proofErr w:type="spellEnd"/>
      <w:r w:rsidRPr="00A65B87">
        <w:rPr>
          <w:rFonts w:ascii="Times New Roman" w:eastAsia="Times New Roman" w:hAnsi="Times New Roman" w:cs="Times New Roman"/>
          <w:sz w:val="28"/>
          <w:szCs w:val="28"/>
          <w:lang w:val="en-US"/>
        </w:rPr>
        <w:t>;</w:t>
      </w:r>
    </w:p>
    <w:p w14:paraId="22847D30"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4FC35FE5"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CREATE TRIGGER </w:t>
      </w:r>
      <w:proofErr w:type="spellStart"/>
      <w:r w:rsidRPr="00A65B87">
        <w:rPr>
          <w:rFonts w:ascii="Times New Roman" w:eastAsia="Times New Roman" w:hAnsi="Times New Roman" w:cs="Times New Roman"/>
          <w:sz w:val="28"/>
          <w:szCs w:val="28"/>
          <w:lang w:val="en-US"/>
        </w:rPr>
        <w:t>trg_check_violation_exclusivity_protocol</w:t>
      </w:r>
      <w:proofErr w:type="spellEnd"/>
    </w:p>
    <w:p w14:paraId="1542BCA5"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BEFORE INSERT OR UPDATE</w:t>
      </w:r>
    </w:p>
    <w:p w14:paraId="3C4BC15C"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ON </w:t>
      </w:r>
      <w:proofErr w:type="spellStart"/>
      <w:r w:rsidRPr="00A65B87">
        <w:rPr>
          <w:rFonts w:ascii="Times New Roman" w:eastAsia="Times New Roman" w:hAnsi="Times New Roman" w:cs="Times New Roman"/>
          <w:sz w:val="28"/>
          <w:szCs w:val="28"/>
          <w:lang w:val="en-US"/>
        </w:rPr>
        <w:t>accident_protocols</w:t>
      </w:r>
      <w:proofErr w:type="spellEnd"/>
    </w:p>
    <w:p w14:paraId="4145C1D6"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FOR EACH ROW</w:t>
      </w:r>
    </w:p>
    <w:p w14:paraId="2C29F94C"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EXECUTE FUNCTION </w:t>
      </w:r>
      <w:proofErr w:type="spellStart"/>
      <w:r w:rsidRPr="00A65B87">
        <w:rPr>
          <w:rFonts w:ascii="Times New Roman" w:eastAsia="Times New Roman" w:hAnsi="Times New Roman" w:cs="Times New Roman"/>
          <w:sz w:val="28"/>
          <w:szCs w:val="28"/>
          <w:lang w:val="en-US"/>
        </w:rPr>
        <w:t>check_violation_exclusivity</w:t>
      </w:r>
      <w:proofErr w:type="spellEnd"/>
      <w:r w:rsidRPr="00A65B87">
        <w:rPr>
          <w:rFonts w:ascii="Times New Roman" w:eastAsia="Times New Roman" w:hAnsi="Times New Roman" w:cs="Times New Roman"/>
          <w:sz w:val="28"/>
          <w:szCs w:val="28"/>
          <w:lang w:val="en-US"/>
        </w:rPr>
        <w:t>();</w:t>
      </w:r>
    </w:p>
    <w:p w14:paraId="614DA82E"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7B39E92A"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CREATE TRIGGER </w:t>
      </w:r>
      <w:proofErr w:type="spellStart"/>
      <w:r w:rsidRPr="00A65B87">
        <w:rPr>
          <w:rFonts w:ascii="Times New Roman" w:eastAsia="Times New Roman" w:hAnsi="Times New Roman" w:cs="Times New Roman"/>
          <w:sz w:val="28"/>
          <w:szCs w:val="28"/>
          <w:lang w:val="en-US"/>
        </w:rPr>
        <w:t>trg_check_violation_exclusivity_resolution</w:t>
      </w:r>
      <w:proofErr w:type="spellEnd"/>
    </w:p>
    <w:p w14:paraId="77B2E525"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BEFORE INSERT OR UPDATE</w:t>
      </w:r>
    </w:p>
    <w:p w14:paraId="250DA412"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    ON </w:t>
      </w:r>
      <w:proofErr w:type="spellStart"/>
      <w:r w:rsidRPr="00A65B87">
        <w:rPr>
          <w:rFonts w:ascii="Times New Roman" w:eastAsia="Times New Roman" w:hAnsi="Times New Roman" w:cs="Times New Roman"/>
          <w:sz w:val="28"/>
          <w:szCs w:val="28"/>
          <w:lang w:val="en-US"/>
        </w:rPr>
        <w:t>accident_resolutions</w:t>
      </w:r>
      <w:proofErr w:type="spellEnd"/>
    </w:p>
    <w:p w14:paraId="175C021C" w14:textId="77777777" w:rsidR="00A65B87" w:rsidRP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lastRenderedPageBreak/>
        <w:t xml:space="preserve">    FOR EACH ROW</w:t>
      </w:r>
    </w:p>
    <w:p w14:paraId="6B30DFF4" w14:textId="5DCB8447" w:rsid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r w:rsidRPr="00A65B87">
        <w:rPr>
          <w:rFonts w:ascii="Times New Roman" w:eastAsia="Times New Roman" w:hAnsi="Times New Roman" w:cs="Times New Roman"/>
          <w:sz w:val="28"/>
          <w:szCs w:val="28"/>
          <w:lang w:val="en-US"/>
        </w:rPr>
        <w:t xml:space="preserve">EXECUTE FUNCTION </w:t>
      </w:r>
      <w:proofErr w:type="spellStart"/>
      <w:r w:rsidRPr="00A65B87">
        <w:rPr>
          <w:rFonts w:ascii="Times New Roman" w:eastAsia="Times New Roman" w:hAnsi="Times New Roman" w:cs="Times New Roman"/>
          <w:sz w:val="28"/>
          <w:szCs w:val="28"/>
          <w:lang w:val="en-US"/>
        </w:rPr>
        <w:t>check_violation_exclusivity</w:t>
      </w:r>
      <w:proofErr w:type="spellEnd"/>
      <w:r w:rsidRPr="00A65B87">
        <w:rPr>
          <w:rFonts w:ascii="Times New Roman" w:eastAsia="Times New Roman" w:hAnsi="Times New Roman" w:cs="Times New Roman"/>
          <w:sz w:val="28"/>
          <w:szCs w:val="28"/>
          <w:lang w:val="en-US"/>
        </w:rPr>
        <w:t>();</w:t>
      </w:r>
    </w:p>
    <w:p w14:paraId="639E7813" w14:textId="77777777" w:rsidR="00D31400" w:rsidRDefault="00D31400" w:rsidP="00A65B87">
      <w:pPr>
        <w:pStyle w:val="ListParagraph"/>
        <w:spacing w:after="0" w:line="360" w:lineRule="auto"/>
        <w:ind w:left="709"/>
        <w:rPr>
          <w:rFonts w:ascii="Times New Roman" w:eastAsia="Times New Roman" w:hAnsi="Times New Roman" w:cs="Times New Roman"/>
          <w:sz w:val="28"/>
          <w:szCs w:val="28"/>
          <w:lang w:val="en-US"/>
        </w:rPr>
      </w:pPr>
    </w:p>
    <w:p w14:paraId="3230D8DB" w14:textId="6D34F533" w:rsidR="00D31400" w:rsidRDefault="00D31400" w:rsidP="00D31400">
      <w:pPr>
        <w:pStyle w:val="ListParagraph"/>
        <w:spacing w:after="0" w:line="360" w:lineRule="auto"/>
        <w:ind w:left="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7.1.</w:t>
      </w:r>
      <w:r>
        <w:rPr>
          <w:rFonts w:ascii="Times New Roman" w:eastAsia="Times New Roman" w:hAnsi="Times New Roman" w:cs="Times New Roman"/>
          <w:sz w:val="28"/>
          <w:szCs w:val="28"/>
          <w:lang w:val="en-US"/>
        </w:rPr>
        <w:t>6</w:t>
      </w:r>
      <w:r>
        <w:rPr>
          <w:rFonts w:ascii="Times New Roman" w:eastAsia="Times New Roman" w:hAnsi="Times New Roman" w:cs="Times New Roman"/>
          <w:sz w:val="28"/>
          <w:szCs w:val="28"/>
        </w:rPr>
        <w:t>.1 наведено результат дії тригера.</w:t>
      </w:r>
    </w:p>
    <w:p w14:paraId="23AF9BB1" w14:textId="22F49A03" w:rsidR="00D31400" w:rsidRDefault="00D31400" w:rsidP="00D31400">
      <w:pPr>
        <w:pStyle w:val="ListParagraph"/>
        <w:spacing w:after="0" w:line="360" w:lineRule="auto"/>
        <w:ind w:left="709"/>
        <w:jc w:val="both"/>
        <w:rPr>
          <w:rFonts w:ascii="Times New Roman" w:eastAsia="Times New Roman" w:hAnsi="Times New Roman" w:cs="Times New Roman"/>
          <w:sz w:val="28"/>
          <w:szCs w:val="28"/>
        </w:rPr>
      </w:pPr>
    </w:p>
    <w:p w14:paraId="1CC52E39" w14:textId="1583B9D8" w:rsidR="00D31400" w:rsidRDefault="00D31400" w:rsidP="00D31400">
      <w:pPr>
        <w:pStyle w:val="ListParagraph"/>
        <w:spacing w:after="0" w:line="360" w:lineRule="auto"/>
        <w:ind w:left="709"/>
        <w:jc w:val="center"/>
        <w:rPr>
          <w:rFonts w:ascii="Times New Roman" w:eastAsia="Times New Roman" w:hAnsi="Times New Roman" w:cs="Times New Roman"/>
          <w:sz w:val="28"/>
          <w:szCs w:val="28"/>
        </w:rPr>
      </w:pPr>
      <w:r w:rsidRPr="00D31400">
        <w:rPr>
          <w:rFonts w:ascii="Times New Roman" w:eastAsia="Times New Roman" w:hAnsi="Times New Roman" w:cs="Times New Roman"/>
          <w:sz w:val="28"/>
          <w:szCs w:val="28"/>
        </w:rPr>
        <w:drawing>
          <wp:inline distT="0" distB="0" distL="0" distR="0" wp14:anchorId="15767CD9" wp14:editId="09EAF348">
            <wp:extent cx="5603149" cy="23425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0552" cy="2349791"/>
                    </a:xfrm>
                    <a:prstGeom prst="rect">
                      <a:avLst/>
                    </a:prstGeom>
                  </pic:spPr>
                </pic:pic>
              </a:graphicData>
            </a:graphic>
          </wp:inline>
        </w:drawing>
      </w:r>
    </w:p>
    <w:p w14:paraId="797D5F25" w14:textId="37481C26" w:rsidR="00D31400" w:rsidRPr="00D31400" w:rsidRDefault="00D31400" w:rsidP="00D31400">
      <w:pPr>
        <w:pStyle w:val="ListParagraph"/>
        <w:spacing w:after="0" w:line="360" w:lineRule="auto"/>
        <w:ind w:left="709"/>
        <w:jc w:val="center"/>
        <w:rPr>
          <w:rFonts w:ascii="Times New Roman" w:eastAsia="Times New Roman" w:hAnsi="Times New Roman" w:cs="Times New Roman"/>
          <w:sz w:val="28"/>
          <w:szCs w:val="28"/>
        </w:rPr>
      </w:pPr>
      <w:bookmarkStart w:id="643" w:name="OLE_LINK17"/>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7.1.</w:t>
      </w:r>
      <w:r>
        <w:rPr>
          <w:rFonts w:ascii="Times New Roman" w:eastAsia="Times New Roman" w:hAnsi="Times New Roman" w:cs="Times New Roman"/>
          <w:sz w:val="28"/>
          <w:szCs w:val="28"/>
          <w:lang w:val="en-US"/>
        </w:rPr>
        <w:t>6</w:t>
      </w:r>
      <w:r w:rsidRPr="00EE5FEF">
        <w:rPr>
          <w:rFonts w:ascii="Times New Roman" w:eastAsia="Times New Roman" w:hAnsi="Times New Roman" w:cs="Times New Roman"/>
          <w:sz w:val="28"/>
          <w:szCs w:val="28"/>
          <w:lang w:val="en-US"/>
        </w:rPr>
        <w:t>.1</w:t>
      </w:r>
      <w:bookmarkEnd w:id="643"/>
      <w:r w:rsidRPr="00EE5FEF">
        <w:rPr>
          <w:rFonts w:ascii="Times New Roman" w:eastAsia="Times New Roman" w:hAnsi="Times New Roman" w:cs="Times New Roman"/>
          <w:sz w:val="28"/>
          <w:szCs w:val="28"/>
          <w:lang w:val="en-US"/>
        </w:rPr>
        <w:t xml:space="preserve"> – </w:t>
      </w:r>
      <w:r w:rsidR="006F5C13">
        <w:rPr>
          <w:rFonts w:ascii="Times New Roman" w:eastAsia="Times New Roman" w:hAnsi="Times New Roman" w:cs="Times New Roman"/>
          <w:sz w:val="28"/>
          <w:szCs w:val="28"/>
        </w:rPr>
        <w:t>Р</w:t>
      </w:r>
      <w:proofErr w:type="spellStart"/>
      <w:r w:rsidRPr="00EE5FEF">
        <w:rPr>
          <w:rFonts w:ascii="Times New Roman" w:eastAsia="Times New Roman" w:hAnsi="Times New Roman" w:cs="Times New Roman"/>
          <w:sz w:val="28"/>
          <w:szCs w:val="28"/>
          <w:lang w:val="en-US"/>
        </w:rPr>
        <w:t>езультат</w:t>
      </w:r>
      <w:proofErr w:type="spellEnd"/>
      <w:r w:rsidRPr="00EE5FEF">
        <w:rPr>
          <w:rFonts w:ascii="Times New Roman" w:eastAsia="Times New Roman" w:hAnsi="Times New Roman" w:cs="Times New Roman"/>
          <w:sz w:val="28"/>
          <w:szCs w:val="28"/>
          <w:lang w:val="en-US"/>
        </w:rPr>
        <w:t xml:space="preserve"> </w:t>
      </w:r>
      <w:proofErr w:type="spellStart"/>
      <w:r w:rsidRPr="00EE5FEF">
        <w:rPr>
          <w:rFonts w:ascii="Times New Roman" w:eastAsia="Times New Roman" w:hAnsi="Times New Roman" w:cs="Times New Roman"/>
          <w:sz w:val="28"/>
          <w:szCs w:val="28"/>
          <w:lang w:val="en-US"/>
        </w:rPr>
        <w:t>дії</w:t>
      </w:r>
      <w:proofErr w:type="spellEnd"/>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тригерів</w:t>
      </w:r>
      <w:r w:rsidRPr="00D31400">
        <w:rPr>
          <w:rFonts w:ascii="Times New Roman" w:eastAsia="Times New Roman" w:hAnsi="Times New Roman" w:cs="Times New Roman"/>
          <w:sz w:val="28"/>
          <w:szCs w:val="28"/>
        </w:rPr>
        <w:t xml:space="preserve"> </w:t>
      </w:r>
      <w:proofErr w:type="spellStart"/>
      <w:r w:rsidRPr="00A65B87">
        <w:rPr>
          <w:rFonts w:ascii="Times New Roman" w:eastAsia="Times New Roman" w:hAnsi="Times New Roman" w:cs="Times New Roman"/>
          <w:sz w:val="28"/>
          <w:szCs w:val="28"/>
        </w:rPr>
        <w:t>trg_check_violation_exclusivity_protocol</w:t>
      </w:r>
      <w:proofErr w:type="spellEnd"/>
      <w:r>
        <w:rPr>
          <w:rFonts w:ascii="Times New Roman" w:eastAsia="Times New Roman" w:hAnsi="Times New Roman" w:cs="Times New Roman"/>
          <w:sz w:val="28"/>
          <w:szCs w:val="28"/>
        </w:rPr>
        <w:t xml:space="preserve">, </w:t>
      </w:r>
      <w:proofErr w:type="spellStart"/>
      <w:r w:rsidRPr="00A65B87">
        <w:rPr>
          <w:rFonts w:ascii="Times New Roman" w:eastAsia="Times New Roman" w:hAnsi="Times New Roman" w:cs="Times New Roman"/>
          <w:sz w:val="28"/>
          <w:szCs w:val="28"/>
          <w:lang w:val="en-US"/>
        </w:rPr>
        <w:t>trg_check_violation_exclusivity_resolution</w:t>
      </w:r>
      <w:proofErr w:type="spellEnd"/>
    </w:p>
    <w:p w14:paraId="773FDF6D" w14:textId="686B531A" w:rsidR="00A65B87" w:rsidRDefault="00A65B87" w:rsidP="00A65B87">
      <w:pPr>
        <w:pStyle w:val="ListParagraph"/>
        <w:spacing w:after="0" w:line="360" w:lineRule="auto"/>
        <w:ind w:left="709"/>
        <w:rPr>
          <w:rFonts w:ascii="Times New Roman" w:eastAsia="Times New Roman" w:hAnsi="Times New Roman" w:cs="Times New Roman"/>
          <w:sz w:val="28"/>
          <w:szCs w:val="28"/>
          <w:lang w:val="en-US"/>
        </w:rPr>
      </w:pPr>
    </w:p>
    <w:p w14:paraId="78600C0C" w14:textId="6511B64E" w:rsidR="00A65B87" w:rsidRDefault="00D31400" w:rsidP="00DC3812">
      <w:pPr>
        <w:pStyle w:val="ListParagraph"/>
        <w:spacing w:after="0" w:line="360" w:lineRule="auto"/>
        <w:ind w:left="709"/>
        <w:outlineLvl w:val="1"/>
        <w:rPr>
          <w:rFonts w:ascii="Times New Roman" w:eastAsia="Times New Roman" w:hAnsi="Times New Roman" w:cs="Times New Roman"/>
          <w:sz w:val="28"/>
          <w:szCs w:val="28"/>
        </w:rPr>
        <w:pPrChange w:id="644" w:author="Соколов Олександр" w:date="2024-12-22T22:09:00Z">
          <w:pPr>
            <w:pStyle w:val="ListParagraph"/>
            <w:spacing w:after="0" w:line="360" w:lineRule="auto"/>
            <w:ind w:left="709"/>
          </w:pPr>
        </w:pPrChange>
      </w:pPr>
      <w:bookmarkStart w:id="645" w:name="_Toc185798468"/>
      <w:r>
        <w:rPr>
          <w:rFonts w:ascii="Times New Roman" w:eastAsia="Times New Roman" w:hAnsi="Times New Roman" w:cs="Times New Roman"/>
          <w:sz w:val="28"/>
          <w:szCs w:val="28"/>
          <w:lang w:val="en-US"/>
        </w:rPr>
        <w:t xml:space="preserve">7.2 </w:t>
      </w:r>
      <w:r>
        <w:rPr>
          <w:rFonts w:ascii="Times New Roman" w:eastAsia="Times New Roman" w:hAnsi="Times New Roman" w:cs="Times New Roman"/>
          <w:sz w:val="28"/>
          <w:szCs w:val="28"/>
        </w:rPr>
        <w:t>Представлення</w:t>
      </w:r>
      <w:bookmarkEnd w:id="645"/>
      <w:r>
        <w:rPr>
          <w:rFonts w:ascii="Times New Roman" w:eastAsia="Times New Roman" w:hAnsi="Times New Roman" w:cs="Times New Roman"/>
          <w:sz w:val="28"/>
          <w:szCs w:val="28"/>
        </w:rPr>
        <w:t xml:space="preserve"> </w:t>
      </w:r>
    </w:p>
    <w:p w14:paraId="738BAE2B" w14:textId="1E43134B" w:rsidR="00A85886" w:rsidRDefault="00A85886" w:rsidP="00DD4FFE">
      <w:pPr>
        <w:pStyle w:val="ListParagraph"/>
        <w:spacing w:after="0" w:line="360" w:lineRule="auto"/>
        <w:ind w:left="709"/>
        <w:outlineLvl w:val="2"/>
        <w:rPr>
          <w:rFonts w:ascii="Times New Roman" w:eastAsia="Times New Roman" w:hAnsi="Times New Roman" w:cs="Times New Roman"/>
          <w:sz w:val="28"/>
          <w:szCs w:val="28"/>
        </w:rPr>
        <w:pPrChange w:id="646" w:author="Соколов Олександр" w:date="2024-12-22T22:25:00Z">
          <w:pPr>
            <w:pStyle w:val="ListParagraph"/>
            <w:spacing w:after="0" w:line="360" w:lineRule="auto"/>
            <w:ind w:left="709"/>
          </w:pPr>
        </w:pPrChange>
      </w:pPr>
      <w:bookmarkStart w:id="647" w:name="OLE_LINK18"/>
      <w:bookmarkStart w:id="648" w:name="_Toc185798469"/>
      <w:r>
        <w:rPr>
          <w:rFonts w:ascii="Times New Roman" w:eastAsia="Times New Roman" w:hAnsi="Times New Roman" w:cs="Times New Roman"/>
          <w:sz w:val="28"/>
          <w:szCs w:val="28"/>
        </w:rPr>
        <w:t xml:space="preserve">7.2.1 Представлення </w:t>
      </w:r>
      <w:proofErr w:type="spellStart"/>
      <w:r w:rsidRPr="00A85886">
        <w:rPr>
          <w:rFonts w:ascii="Times New Roman" w:eastAsia="Times New Roman" w:hAnsi="Times New Roman" w:cs="Times New Roman"/>
          <w:sz w:val="28"/>
          <w:szCs w:val="28"/>
        </w:rPr>
        <w:t>violation_details</w:t>
      </w:r>
      <w:bookmarkEnd w:id="648"/>
      <w:proofErr w:type="spellEnd"/>
    </w:p>
    <w:bookmarkEnd w:id="647"/>
    <w:p w14:paraId="692C186D"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CREATE</w:t>
      </w:r>
    </w:p>
    <w:p w14:paraId="5BB1FAFE"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OR REPLACE VIEW </w:t>
      </w:r>
      <w:proofErr w:type="spellStart"/>
      <w:r w:rsidRPr="00A85886">
        <w:rPr>
          <w:rFonts w:ascii="Times New Roman" w:eastAsia="Times New Roman" w:hAnsi="Times New Roman" w:cs="Times New Roman"/>
          <w:sz w:val="28"/>
          <w:szCs w:val="28"/>
        </w:rPr>
        <w:t>violation_details</w:t>
      </w:r>
      <w:proofErr w:type="spellEnd"/>
      <w:r w:rsidRPr="00A85886">
        <w:rPr>
          <w:rFonts w:ascii="Times New Roman" w:eastAsia="Times New Roman" w:hAnsi="Times New Roman" w:cs="Times New Roman"/>
          <w:sz w:val="28"/>
          <w:szCs w:val="28"/>
        </w:rPr>
        <w:t xml:space="preserve"> AS</w:t>
      </w:r>
    </w:p>
    <w:p w14:paraId="55F6C39B"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SELECT</w:t>
      </w:r>
    </w:p>
    <w:p w14:paraId="76BAE945"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v.id AS </w:t>
      </w:r>
      <w:proofErr w:type="spellStart"/>
      <w:r w:rsidRPr="00A85886">
        <w:rPr>
          <w:rFonts w:ascii="Times New Roman" w:eastAsia="Times New Roman" w:hAnsi="Times New Roman" w:cs="Times New Roman"/>
          <w:sz w:val="28"/>
          <w:szCs w:val="28"/>
        </w:rPr>
        <w:t>violation_id</w:t>
      </w:r>
      <w:proofErr w:type="spellEnd"/>
      <w:r w:rsidRPr="00A85886">
        <w:rPr>
          <w:rFonts w:ascii="Times New Roman" w:eastAsia="Times New Roman" w:hAnsi="Times New Roman" w:cs="Times New Roman"/>
          <w:sz w:val="28"/>
          <w:szCs w:val="28"/>
        </w:rPr>
        <w:t>,</w:t>
      </w:r>
    </w:p>
    <w:p w14:paraId="7B9405B5"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get_citizen_full_name</w:t>
      </w:r>
      <w:proofErr w:type="spellEnd"/>
      <w:r w:rsidRPr="00A85886">
        <w:rPr>
          <w:rFonts w:ascii="Times New Roman" w:eastAsia="Times New Roman" w:hAnsi="Times New Roman" w:cs="Times New Roman"/>
          <w:sz w:val="28"/>
          <w:szCs w:val="28"/>
        </w:rPr>
        <w:t xml:space="preserve">(c.id) AS </w:t>
      </w:r>
      <w:proofErr w:type="spellStart"/>
      <w:r w:rsidRPr="00A85886">
        <w:rPr>
          <w:rFonts w:ascii="Times New Roman" w:eastAsia="Times New Roman" w:hAnsi="Times New Roman" w:cs="Times New Roman"/>
          <w:sz w:val="28"/>
          <w:szCs w:val="28"/>
        </w:rPr>
        <w:t>driver_name</w:t>
      </w:r>
      <w:proofErr w:type="spellEnd"/>
      <w:r w:rsidRPr="00A85886">
        <w:rPr>
          <w:rFonts w:ascii="Times New Roman" w:eastAsia="Times New Roman" w:hAnsi="Times New Roman" w:cs="Times New Roman"/>
          <w:sz w:val="28"/>
          <w:szCs w:val="28"/>
        </w:rPr>
        <w:t>,</w:t>
      </w:r>
    </w:p>
    <w:p w14:paraId="78ABE484"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veh.registration_number</w:t>
      </w:r>
      <w:proofErr w:type="spellEnd"/>
      <w:r w:rsidRPr="00A85886">
        <w:rPr>
          <w:rFonts w:ascii="Times New Roman" w:eastAsia="Times New Roman" w:hAnsi="Times New Roman" w:cs="Times New Roman"/>
          <w:sz w:val="28"/>
          <w:szCs w:val="28"/>
        </w:rPr>
        <w:t>,</w:t>
      </w:r>
    </w:p>
    <w:p w14:paraId="756A8E37"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loc.street</w:t>
      </w:r>
      <w:proofErr w:type="spellEnd"/>
      <w:r w:rsidRPr="00A85886">
        <w:rPr>
          <w:rFonts w:ascii="Times New Roman" w:eastAsia="Times New Roman" w:hAnsi="Times New Roman" w:cs="Times New Roman"/>
          <w:sz w:val="28"/>
          <w:szCs w:val="28"/>
        </w:rPr>
        <w:t xml:space="preserve"> || ', ' || </w:t>
      </w:r>
      <w:proofErr w:type="spellStart"/>
      <w:r w:rsidRPr="00A85886">
        <w:rPr>
          <w:rFonts w:ascii="Times New Roman" w:eastAsia="Times New Roman" w:hAnsi="Times New Roman" w:cs="Times New Roman"/>
          <w:sz w:val="28"/>
          <w:szCs w:val="28"/>
        </w:rPr>
        <w:t>loc.building_number</w:t>
      </w:r>
      <w:proofErr w:type="spellEnd"/>
      <w:r w:rsidRPr="00A85886">
        <w:rPr>
          <w:rFonts w:ascii="Times New Roman" w:eastAsia="Times New Roman" w:hAnsi="Times New Roman" w:cs="Times New Roman"/>
          <w:sz w:val="28"/>
          <w:szCs w:val="28"/>
        </w:rPr>
        <w:t xml:space="preserve"> AS </w:t>
      </w:r>
      <w:proofErr w:type="spellStart"/>
      <w:r w:rsidRPr="00A85886">
        <w:rPr>
          <w:rFonts w:ascii="Times New Roman" w:eastAsia="Times New Roman" w:hAnsi="Times New Roman" w:cs="Times New Roman"/>
          <w:sz w:val="28"/>
          <w:szCs w:val="28"/>
        </w:rPr>
        <w:t>location</w:t>
      </w:r>
      <w:proofErr w:type="spellEnd"/>
      <w:r w:rsidRPr="00A85886">
        <w:rPr>
          <w:rFonts w:ascii="Times New Roman" w:eastAsia="Times New Roman" w:hAnsi="Times New Roman" w:cs="Times New Roman"/>
          <w:sz w:val="28"/>
          <w:szCs w:val="28"/>
        </w:rPr>
        <w:t>,</w:t>
      </w:r>
    </w:p>
    <w:p w14:paraId="13DED456"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loc.description</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as</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location_description</w:t>
      </w:r>
      <w:proofErr w:type="spellEnd"/>
      <w:r w:rsidRPr="00A85886">
        <w:rPr>
          <w:rFonts w:ascii="Times New Roman" w:eastAsia="Times New Roman" w:hAnsi="Times New Roman" w:cs="Times New Roman"/>
          <w:sz w:val="28"/>
          <w:szCs w:val="28"/>
        </w:rPr>
        <w:t>,</w:t>
      </w:r>
    </w:p>
    <w:p w14:paraId="6684A08F"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v.time_of_violation</w:t>
      </w:r>
      <w:proofErr w:type="spellEnd"/>
      <w:r w:rsidRPr="00A85886">
        <w:rPr>
          <w:rFonts w:ascii="Times New Roman" w:eastAsia="Times New Roman" w:hAnsi="Times New Roman" w:cs="Times New Roman"/>
          <w:sz w:val="28"/>
          <w:szCs w:val="28"/>
        </w:rPr>
        <w:t>,</w:t>
      </w:r>
    </w:p>
    <w:p w14:paraId="09108C6F"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v.description</w:t>
      </w:r>
      <w:proofErr w:type="spellEnd"/>
      <w:r w:rsidRPr="00A85886">
        <w:rPr>
          <w:rFonts w:ascii="Times New Roman" w:eastAsia="Times New Roman" w:hAnsi="Times New Roman" w:cs="Times New Roman"/>
          <w:sz w:val="28"/>
          <w:szCs w:val="28"/>
        </w:rPr>
        <w:t xml:space="preserve"> AS </w:t>
      </w:r>
      <w:proofErr w:type="spellStart"/>
      <w:r w:rsidRPr="00A85886">
        <w:rPr>
          <w:rFonts w:ascii="Times New Roman" w:eastAsia="Times New Roman" w:hAnsi="Times New Roman" w:cs="Times New Roman"/>
          <w:sz w:val="28"/>
          <w:szCs w:val="28"/>
        </w:rPr>
        <w:t>violation_description</w:t>
      </w:r>
      <w:proofErr w:type="spellEnd"/>
      <w:r w:rsidRPr="00A85886">
        <w:rPr>
          <w:rFonts w:ascii="Times New Roman" w:eastAsia="Times New Roman" w:hAnsi="Times New Roman" w:cs="Times New Roman"/>
          <w:sz w:val="28"/>
          <w:szCs w:val="28"/>
        </w:rPr>
        <w:t>,</w:t>
      </w:r>
    </w:p>
    <w:p w14:paraId="5AE822D0"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tr.article</w:t>
      </w:r>
      <w:proofErr w:type="spellEnd"/>
      <w:r w:rsidRPr="00A85886">
        <w:rPr>
          <w:rFonts w:ascii="Times New Roman" w:eastAsia="Times New Roman" w:hAnsi="Times New Roman" w:cs="Times New Roman"/>
          <w:sz w:val="28"/>
          <w:szCs w:val="28"/>
        </w:rPr>
        <w:t xml:space="preserve"> || '.' || </w:t>
      </w:r>
      <w:proofErr w:type="spellStart"/>
      <w:r w:rsidRPr="00A85886">
        <w:rPr>
          <w:rFonts w:ascii="Times New Roman" w:eastAsia="Times New Roman" w:hAnsi="Times New Roman" w:cs="Times New Roman"/>
          <w:sz w:val="28"/>
          <w:szCs w:val="28"/>
        </w:rPr>
        <w:t>tr.part</w:t>
      </w:r>
      <w:proofErr w:type="spellEnd"/>
      <w:r w:rsidRPr="00A85886">
        <w:rPr>
          <w:rFonts w:ascii="Times New Roman" w:eastAsia="Times New Roman" w:hAnsi="Times New Roman" w:cs="Times New Roman"/>
          <w:sz w:val="28"/>
          <w:szCs w:val="28"/>
        </w:rPr>
        <w:t xml:space="preserve"> AS </w:t>
      </w:r>
      <w:proofErr w:type="spellStart"/>
      <w:r w:rsidRPr="00A85886">
        <w:rPr>
          <w:rFonts w:ascii="Times New Roman" w:eastAsia="Times New Roman" w:hAnsi="Times New Roman" w:cs="Times New Roman"/>
          <w:sz w:val="28"/>
          <w:szCs w:val="28"/>
        </w:rPr>
        <w:t>traffic_rule</w:t>
      </w:r>
      <w:proofErr w:type="spellEnd"/>
      <w:r w:rsidRPr="00A85886">
        <w:rPr>
          <w:rFonts w:ascii="Times New Roman" w:eastAsia="Times New Roman" w:hAnsi="Times New Roman" w:cs="Times New Roman"/>
          <w:sz w:val="28"/>
          <w:szCs w:val="28"/>
        </w:rPr>
        <w:t>,</w:t>
      </w:r>
    </w:p>
    <w:p w14:paraId="168C7103"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lastRenderedPageBreak/>
        <w:t xml:space="preserve">    </w:t>
      </w:r>
      <w:proofErr w:type="spellStart"/>
      <w:r w:rsidRPr="00A85886">
        <w:rPr>
          <w:rFonts w:ascii="Times New Roman" w:eastAsia="Times New Roman" w:hAnsi="Times New Roman" w:cs="Times New Roman"/>
          <w:sz w:val="28"/>
          <w:szCs w:val="28"/>
        </w:rPr>
        <w:t>get_administrative_offense_info</w:t>
      </w:r>
      <w:proofErr w:type="spellEnd"/>
      <w:r w:rsidRPr="00A85886">
        <w:rPr>
          <w:rFonts w:ascii="Times New Roman" w:eastAsia="Times New Roman" w:hAnsi="Times New Roman" w:cs="Times New Roman"/>
          <w:sz w:val="28"/>
          <w:szCs w:val="28"/>
        </w:rPr>
        <w:t>(</w:t>
      </w:r>
      <w:proofErr w:type="spellStart"/>
      <w:r w:rsidRPr="00A85886">
        <w:rPr>
          <w:rFonts w:ascii="Times New Roman" w:eastAsia="Times New Roman" w:hAnsi="Times New Roman" w:cs="Times New Roman"/>
          <w:sz w:val="28"/>
          <w:szCs w:val="28"/>
        </w:rPr>
        <w:t>administrative_offense_id</w:t>
      </w:r>
      <w:proofErr w:type="spellEnd"/>
      <w:r w:rsidRPr="00A85886">
        <w:rPr>
          <w:rFonts w:ascii="Times New Roman" w:eastAsia="Times New Roman" w:hAnsi="Times New Roman" w:cs="Times New Roman"/>
          <w:sz w:val="28"/>
          <w:szCs w:val="28"/>
        </w:rPr>
        <w:t xml:space="preserve">) AS </w:t>
      </w:r>
      <w:proofErr w:type="spellStart"/>
      <w:r w:rsidRPr="00A85886">
        <w:rPr>
          <w:rFonts w:ascii="Times New Roman" w:eastAsia="Times New Roman" w:hAnsi="Times New Roman" w:cs="Times New Roman"/>
          <w:sz w:val="28"/>
          <w:szCs w:val="28"/>
        </w:rPr>
        <w:t>administrative_offense</w:t>
      </w:r>
      <w:proofErr w:type="spellEnd"/>
      <w:r w:rsidRPr="00A85886">
        <w:rPr>
          <w:rFonts w:ascii="Times New Roman" w:eastAsia="Times New Roman" w:hAnsi="Times New Roman" w:cs="Times New Roman"/>
          <w:sz w:val="28"/>
          <w:szCs w:val="28"/>
        </w:rPr>
        <w:t>,</w:t>
      </w:r>
    </w:p>
    <w:p w14:paraId="24D845B3"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ao.description</w:t>
      </w:r>
      <w:proofErr w:type="spellEnd"/>
      <w:r w:rsidRPr="00A85886">
        <w:rPr>
          <w:rFonts w:ascii="Times New Roman" w:eastAsia="Times New Roman" w:hAnsi="Times New Roman" w:cs="Times New Roman"/>
          <w:sz w:val="28"/>
          <w:szCs w:val="28"/>
        </w:rPr>
        <w:t xml:space="preserve"> AS </w:t>
      </w:r>
      <w:proofErr w:type="spellStart"/>
      <w:r w:rsidRPr="00A85886">
        <w:rPr>
          <w:rFonts w:ascii="Times New Roman" w:eastAsia="Times New Roman" w:hAnsi="Times New Roman" w:cs="Times New Roman"/>
          <w:sz w:val="28"/>
          <w:szCs w:val="28"/>
        </w:rPr>
        <w:t>administrative_offense_description</w:t>
      </w:r>
      <w:proofErr w:type="spellEnd"/>
      <w:r w:rsidRPr="00A85886">
        <w:rPr>
          <w:rFonts w:ascii="Times New Roman" w:eastAsia="Times New Roman" w:hAnsi="Times New Roman" w:cs="Times New Roman"/>
          <w:sz w:val="28"/>
          <w:szCs w:val="28"/>
        </w:rPr>
        <w:t>,</w:t>
      </w:r>
    </w:p>
    <w:p w14:paraId="17F6B40E"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ao.penalty_fee</w:t>
      </w:r>
      <w:proofErr w:type="spellEnd"/>
    </w:p>
    <w:p w14:paraId="6E663042"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FROM</w:t>
      </w:r>
    </w:p>
    <w:p w14:paraId="61565680"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violations</w:t>
      </w:r>
      <w:proofErr w:type="spellEnd"/>
      <w:r w:rsidRPr="00A85886">
        <w:rPr>
          <w:rFonts w:ascii="Times New Roman" w:eastAsia="Times New Roman" w:hAnsi="Times New Roman" w:cs="Times New Roman"/>
          <w:sz w:val="28"/>
          <w:szCs w:val="28"/>
        </w:rPr>
        <w:t xml:space="preserve"> v</w:t>
      </w:r>
    </w:p>
    <w:p w14:paraId="48415686"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JOIN </w:t>
      </w:r>
      <w:proofErr w:type="spellStart"/>
      <w:r w:rsidRPr="00A85886">
        <w:rPr>
          <w:rFonts w:ascii="Times New Roman" w:eastAsia="Times New Roman" w:hAnsi="Times New Roman" w:cs="Times New Roman"/>
          <w:sz w:val="28"/>
          <w:szCs w:val="28"/>
        </w:rPr>
        <w:t>vehicles</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veh</w:t>
      </w:r>
      <w:proofErr w:type="spellEnd"/>
      <w:r w:rsidRPr="00A85886">
        <w:rPr>
          <w:rFonts w:ascii="Times New Roman" w:eastAsia="Times New Roman" w:hAnsi="Times New Roman" w:cs="Times New Roman"/>
          <w:sz w:val="28"/>
          <w:szCs w:val="28"/>
        </w:rPr>
        <w:t xml:space="preserve"> ON </w:t>
      </w:r>
      <w:proofErr w:type="spellStart"/>
      <w:r w:rsidRPr="00A85886">
        <w:rPr>
          <w:rFonts w:ascii="Times New Roman" w:eastAsia="Times New Roman" w:hAnsi="Times New Roman" w:cs="Times New Roman"/>
          <w:sz w:val="28"/>
          <w:szCs w:val="28"/>
        </w:rPr>
        <w:t>v.vehicle_id</w:t>
      </w:r>
      <w:proofErr w:type="spellEnd"/>
      <w:r w:rsidRPr="00A85886">
        <w:rPr>
          <w:rFonts w:ascii="Times New Roman" w:eastAsia="Times New Roman" w:hAnsi="Times New Roman" w:cs="Times New Roman"/>
          <w:sz w:val="28"/>
          <w:szCs w:val="28"/>
        </w:rPr>
        <w:t xml:space="preserve"> = veh.id</w:t>
      </w:r>
    </w:p>
    <w:p w14:paraId="0DA12D59"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JOIN </w:t>
      </w:r>
      <w:proofErr w:type="spellStart"/>
      <w:r w:rsidRPr="00A85886">
        <w:rPr>
          <w:rFonts w:ascii="Times New Roman" w:eastAsia="Times New Roman" w:hAnsi="Times New Roman" w:cs="Times New Roman"/>
          <w:sz w:val="28"/>
          <w:szCs w:val="28"/>
        </w:rPr>
        <w:t>citizens</w:t>
      </w:r>
      <w:proofErr w:type="spellEnd"/>
      <w:r w:rsidRPr="00A85886">
        <w:rPr>
          <w:rFonts w:ascii="Times New Roman" w:eastAsia="Times New Roman" w:hAnsi="Times New Roman" w:cs="Times New Roman"/>
          <w:sz w:val="28"/>
          <w:szCs w:val="28"/>
        </w:rPr>
        <w:t xml:space="preserve"> c ON </w:t>
      </w:r>
      <w:proofErr w:type="spellStart"/>
      <w:r w:rsidRPr="00A85886">
        <w:rPr>
          <w:rFonts w:ascii="Times New Roman" w:eastAsia="Times New Roman" w:hAnsi="Times New Roman" w:cs="Times New Roman"/>
          <w:sz w:val="28"/>
          <w:szCs w:val="28"/>
        </w:rPr>
        <w:t>veh.owner_id</w:t>
      </w:r>
      <w:proofErr w:type="spellEnd"/>
      <w:r w:rsidRPr="00A85886">
        <w:rPr>
          <w:rFonts w:ascii="Times New Roman" w:eastAsia="Times New Roman" w:hAnsi="Times New Roman" w:cs="Times New Roman"/>
          <w:sz w:val="28"/>
          <w:szCs w:val="28"/>
        </w:rPr>
        <w:t xml:space="preserve"> = c.id</w:t>
      </w:r>
    </w:p>
    <w:p w14:paraId="7B555A90"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JOIN </w:t>
      </w:r>
      <w:proofErr w:type="spellStart"/>
      <w:r w:rsidRPr="00A85886">
        <w:rPr>
          <w:rFonts w:ascii="Times New Roman" w:eastAsia="Times New Roman" w:hAnsi="Times New Roman" w:cs="Times New Roman"/>
          <w:sz w:val="28"/>
          <w:szCs w:val="28"/>
        </w:rPr>
        <w:t>locations</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loc</w:t>
      </w:r>
      <w:proofErr w:type="spellEnd"/>
      <w:r w:rsidRPr="00A85886">
        <w:rPr>
          <w:rFonts w:ascii="Times New Roman" w:eastAsia="Times New Roman" w:hAnsi="Times New Roman" w:cs="Times New Roman"/>
          <w:sz w:val="28"/>
          <w:szCs w:val="28"/>
        </w:rPr>
        <w:t xml:space="preserve"> ON </w:t>
      </w:r>
      <w:proofErr w:type="spellStart"/>
      <w:r w:rsidRPr="00A85886">
        <w:rPr>
          <w:rFonts w:ascii="Times New Roman" w:eastAsia="Times New Roman" w:hAnsi="Times New Roman" w:cs="Times New Roman"/>
          <w:sz w:val="28"/>
          <w:szCs w:val="28"/>
        </w:rPr>
        <w:t>v.location_id</w:t>
      </w:r>
      <w:proofErr w:type="spellEnd"/>
      <w:r w:rsidRPr="00A85886">
        <w:rPr>
          <w:rFonts w:ascii="Times New Roman" w:eastAsia="Times New Roman" w:hAnsi="Times New Roman" w:cs="Times New Roman"/>
          <w:sz w:val="28"/>
          <w:szCs w:val="28"/>
        </w:rPr>
        <w:t xml:space="preserve"> = loc.id</w:t>
      </w:r>
    </w:p>
    <w:p w14:paraId="14803F1A" w14:textId="77777777" w:rsidR="00A85886" w:rsidRP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JOIN </w:t>
      </w:r>
      <w:proofErr w:type="spellStart"/>
      <w:r w:rsidRPr="00A85886">
        <w:rPr>
          <w:rFonts w:ascii="Times New Roman" w:eastAsia="Times New Roman" w:hAnsi="Times New Roman" w:cs="Times New Roman"/>
          <w:sz w:val="28"/>
          <w:szCs w:val="28"/>
        </w:rPr>
        <w:t>traffic_rules</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tr</w:t>
      </w:r>
      <w:proofErr w:type="spellEnd"/>
      <w:r w:rsidRPr="00A85886">
        <w:rPr>
          <w:rFonts w:ascii="Times New Roman" w:eastAsia="Times New Roman" w:hAnsi="Times New Roman" w:cs="Times New Roman"/>
          <w:sz w:val="28"/>
          <w:szCs w:val="28"/>
        </w:rPr>
        <w:t xml:space="preserve"> ON </w:t>
      </w:r>
      <w:proofErr w:type="spellStart"/>
      <w:r w:rsidRPr="00A85886">
        <w:rPr>
          <w:rFonts w:ascii="Times New Roman" w:eastAsia="Times New Roman" w:hAnsi="Times New Roman" w:cs="Times New Roman"/>
          <w:sz w:val="28"/>
          <w:szCs w:val="28"/>
        </w:rPr>
        <w:t>v.traffic_rule_id</w:t>
      </w:r>
      <w:proofErr w:type="spellEnd"/>
      <w:r w:rsidRPr="00A85886">
        <w:rPr>
          <w:rFonts w:ascii="Times New Roman" w:eastAsia="Times New Roman" w:hAnsi="Times New Roman" w:cs="Times New Roman"/>
          <w:sz w:val="28"/>
          <w:szCs w:val="28"/>
        </w:rPr>
        <w:t xml:space="preserve"> = tr.id</w:t>
      </w:r>
    </w:p>
    <w:p w14:paraId="0E47D4A8" w14:textId="2DDC6B57" w:rsidR="00A85886" w:rsidRDefault="00A85886" w:rsidP="00DD4FFE">
      <w:pPr>
        <w:pStyle w:val="ListParagraph"/>
        <w:spacing w:after="0" w:line="360" w:lineRule="auto"/>
        <w:ind w:left="709"/>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t xml:space="preserve">    JOIN </w:t>
      </w:r>
      <w:proofErr w:type="spellStart"/>
      <w:r w:rsidRPr="00A85886">
        <w:rPr>
          <w:rFonts w:ascii="Times New Roman" w:eastAsia="Times New Roman" w:hAnsi="Times New Roman" w:cs="Times New Roman"/>
          <w:sz w:val="28"/>
          <w:szCs w:val="28"/>
        </w:rPr>
        <w:t>administrative_offenses</w:t>
      </w:r>
      <w:proofErr w:type="spellEnd"/>
      <w:r w:rsidRPr="00A85886">
        <w:rPr>
          <w:rFonts w:ascii="Times New Roman" w:eastAsia="Times New Roman" w:hAnsi="Times New Roman" w:cs="Times New Roman"/>
          <w:sz w:val="28"/>
          <w:szCs w:val="28"/>
        </w:rPr>
        <w:t xml:space="preserve"> </w:t>
      </w:r>
      <w:proofErr w:type="spellStart"/>
      <w:r w:rsidRPr="00A85886">
        <w:rPr>
          <w:rFonts w:ascii="Times New Roman" w:eastAsia="Times New Roman" w:hAnsi="Times New Roman" w:cs="Times New Roman"/>
          <w:sz w:val="28"/>
          <w:szCs w:val="28"/>
        </w:rPr>
        <w:t>ao</w:t>
      </w:r>
      <w:proofErr w:type="spellEnd"/>
      <w:r w:rsidRPr="00A85886">
        <w:rPr>
          <w:rFonts w:ascii="Times New Roman" w:eastAsia="Times New Roman" w:hAnsi="Times New Roman" w:cs="Times New Roman"/>
          <w:sz w:val="28"/>
          <w:szCs w:val="28"/>
        </w:rPr>
        <w:t xml:space="preserve"> ON </w:t>
      </w:r>
      <w:proofErr w:type="spellStart"/>
      <w:r w:rsidRPr="00A85886">
        <w:rPr>
          <w:rFonts w:ascii="Times New Roman" w:eastAsia="Times New Roman" w:hAnsi="Times New Roman" w:cs="Times New Roman"/>
          <w:sz w:val="28"/>
          <w:szCs w:val="28"/>
        </w:rPr>
        <w:t>v.administrative_offense_id</w:t>
      </w:r>
      <w:proofErr w:type="spellEnd"/>
      <w:r w:rsidRPr="00A85886">
        <w:rPr>
          <w:rFonts w:ascii="Times New Roman" w:eastAsia="Times New Roman" w:hAnsi="Times New Roman" w:cs="Times New Roman"/>
          <w:sz w:val="28"/>
          <w:szCs w:val="28"/>
        </w:rPr>
        <w:t xml:space="preserve"> = ao.id;</w:t>
      </w:r>
    </w:p>
    <w:p w14:paraId="7C0EB81A" w14:textId="5BB9B2EE" w:rsidR="00A85886" w:rsidRDefault="00A85886" w:rsidP="00A85886">
      <w:pPr>
        <w:pStyle w:val="ListParagraph"/>
        <w:spacing w:after="0" w:line="360" w:lineRule="auto"/>
        <w:ind w:left="709"/>
        <w:rPr>
          <w:rFonts w:ascii="Times New Roman" w:eastAsia="Times New Roman" w:hAnsi="Times New Roman" w:cs="Times New Roman"/>
          <w:sz w:val="28"/>
          <w:szCs w:val="28"/>
        </w:rPr>
      </w:pPr>
    </w:p>
    <w:p w14:paraId="117BA975" w14:textId="5E71EE48" w:rsidR="00A85886" w:rsidRPr="00B76045" w:rsidRDefault="00A85886" w:rsidP="00A85886">
      <w:pPr>
        <w:pStyle w:val="ListParagraph"/>
        <w:spacing w:after="0" w:line="360" w:lineRule="auto"/>
        <w:ind w:left="709"/>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На рис. 7.2.1.1</w:t>
      </w:r>
      <w:r>
        <w:rPr>
          <w:rFonts w:ascii="Times New Roman" w:eastAsia="Times New Roman" w:hAnsi="Times New Roman" w:cs="Times New Roman"/>
          <w:sz w:val="28"/>
          <w:szCs w:val="28"/>
          <w:lang w:val="en-US"/>
        </w:rPr>
        <w:t>, 7.2.1.2</w:t>
      </w:r>
      <w:r>
        <w:rPr>
          <w:rFonts w:ascii="Times New Roman" w:eastAsia="Times New Roman" w:hAnsi="Times New Roman" w:cs="Times New Roman"/>
          <w:sz w:val="28"/>
          <w:szCs w:val="28"/>
        </w:rPr>
        <w:t xml:space="preserve"> наведено представлення </w:t>
      </w:r>
      <w:proofErr w:type="spellStart"/>
      <w:r w:rsidRPr="00A85886">
        <w:rPr>
          <w:rFonts w:ascii="Times New Roman" w:eastAsia="Times New Roman" w:hAnsi="Times New Roman" w:cs="Times New Roman"/>
          <w:sz w:val="28"/>
          <w:szCs w:val="28"/>
        </w:rPr>
        <w:t>violation_details</w:t>
      </w:r>
      <w:proofErr w:type="spellEnd"/>
      <w:r w:rsidR="00B76045">
        <w:rPr>
          <w:rFonts w:ascii="Times New Roman" w:eastAsia="Times New Roman" w:hAnsi="Times New Roman" w:cs="Times New Roman"/>
          <w:sz w:val="28"/>
          <w:szCs w:val="28"/>
          <w:lang w:val="en-US"/>
        </w:rPr>
        <w:t>.</w:t>
      </w:r>
    </w:p>
    <w:p w14:paraId="58377114" w14:textId="594A990A" w:rsidR="00A85886" w:rsidRDefault="00A85886" w:rsidP="00A85886">
      <w:pPr>
        <w:pStyle w:val="ListParagraph"/>
        <w:spacing w:after="0" w:line="360" w:lineRule="auto"/>
        <w:ind w:left="709"/>
        <w:jc w:val="center"/>
        <w:rPr>
          <w:rFonts w:ascii="Times New Roman" w:eastAsia="Times New Roman" w:hAnsi="Times New Roman" w:cs="Times New Roman"/>
          <w:sz w:val="28"/>
          <w:szCs w:val="28"/>
        </w:rPr>
      </w:pPr>
      <w:r w:rsidRPr="00A85886">
        <w:rPr>
          <w:rFonts w:ascii="Times New Roman" w:eastAsia="Times New Roman" w:hAnsi="Times New Roman" w:cs="Times New Roman"/>
          <w:sz w:val="28"/>
          <w:szCs w:val="28"/>
        </w:rPr>
        <w:drawing>
          <wp:inline distT="0" distB="0" distL="0" distR="0" wp14:anchorId="1DDE02A1" wp14:editId="7539E1A0">
            <wp:extent cx="5717449" cy="4135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152" cy="4147114"/>
                    </a:xfrm>
                    <a:prstGeom prst="rect">
                      <a:avLst/>
                    </a:prstGeom>
                  </pic:spPr>
                </pic:pic>
              </a:graphicData>
            </a:graphic>
          </wp:inline>
        </w:drawing>
      </w:r>
    </w:p>
    <w:p w14:paraId="7E124D77" w14:textId="39388D57" w:rsidR="00A85886" w:rsidRDefault="00A85886" w:rsidP="00A85886">
      <w:pPr>
        <w:pStyle w:val="ListParagraph"/>
        <w:spacing w:after="0" w:line="360" w:lineRule="auto"/>
        <w:ind w:left="709"/>
        <w:jc w:val="center"/>
        <w:rPr>
          <w:rFonts w:ascii="Times New Roman" w:eastAsia="Times New Roman" w:hAnsi="Times New Roman" w:cs="Times New Roman"/>
          <w:sz w:val="28"/>
          <w:szCs w:val="28"/>
        </w:rPr>
      </w:pPr>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w:t>
      </w:r>
      <w:r>
        <w:rPr>
          <w:rFonts w:ascii="Times New Roman" w:eastAsia="Times New Roman" w:hAnsi="Times New Roman" w:cs="Times New Roman"/>
          <w:sz w:val="28"/>
          <w:szCs w:val="28"/>
          <w:lang w:val="en-US"/>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1</w:t>
      </w:r>
      <w:r w:rsidRPr="00EE5FEF">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lang w:val="en-US"/>
        </w:rPr>
        <w:t xml:space="preserve"> – </w:t>
      </w:r>
      <w:r w:rsidR="006F5C13">
        <w:rPr>
          <w:rFonts w:ascii="Times New Roman" w:eastAsia="Times New Roman" w:hAnsi="Times New Roman" w:cs="Times New Roman"/>
          <w:sz w:val="28"/>
          <w:szCs w:val="28"/>
        </w:rPr>
        <w:t>Ч</w:t>
      </w:r>
      <w:r>
        <w:rPr>
          <w:rFonts w:ascii="Times New Roman" w:eastAsia="Times New Roman" w:hAnsi="Times New Roman" w:cs="Times New Roman"/>
          <w:sz w:val="28"/>
          <w:szCs w:val="28"/>
        </w:rPr>
        <w:t xml:space="preserve">астина представлення </w:t>
      </w:r>
      <w:proofErr w:type="spellStart"/>
      <w:r w:rsidRPr="00A85886">
        <w:rPr>
          <w:rFonts w:ascii="Times New Roman" w:eastAsia="Times New Roman" w:hAnsi="Times New Roman" w:cs="Times New Roman"/>
          <w:sz w:val="28"/>
          <w:szCs w:val="28"/>
        </w:rPr>
        <w:t>violation_details</w:t>
      </w:r>
      <w:proofErr w:type="spellEnd"/>
    </w:p>
    <w:p w14:paraId="48F464B6" w14:textId="62C869EA" w:rsidR="00A85886" w:rsidRDefault="00A85886" w:rsidP="00A85886">
      <w:pPr>
        <w:pStyle w:val="ListParagraph"/>
        <w:spacing w:after="0" w:line="360" w:lineRule="auto"/>
        <w:ind w:left="709"/>
        <w:jc w:val="center"/>
        <w:rPr>
          <w:rFonts w:ascii="Times New Roman" w:eastAsia="Times New Roman" w:hAnsi="Times New Roman" w:cs="Times New Roman"/>
          <w:sz w:val="28"/>
          <w:szCs w:val="28"/>
        </w:rPr>
      </w:pPr>
    </w:p>
    <w:p w14:paraId="3D942102" w14:textId="0B1ECCA5" w:rsidR="00A85886" w:rsidRDefault="00862EF7" w:rsidP="00A85886">
      <w:pPr>
        <w:pStyle w:val="ListParagraph"/>
        <w:spacing w:after="0" w:line="360" w:lineRule="auto"/>
        <w:ind w:left="709"/>
        <w:jc w:val="center"/>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lastRenderedPageBreak/>
        <w:drawing>
          <wp:inline distT="0" distB="0" distL="0" distR="0" wp14:anchorId="379D957B" wp14:editId="580EA204">
            <wp:extent cx="5717449" cy="4135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124" cy="4142753"/>
                    </a:xfrm>
                    <a:prstGeom prst="rect">
                      <a:avLst/>
                    </a:prstGeom>
                  </pic:spPr>
                </pic:pic>
              </a:graphicData>
            </a:graphic>
          </wp:inline>
        </w:drawing>
      </w:r>
    </w:p>
    <w:p w14:paraId="703BDBE4" w14:textId="29446F48" w:rsidR="00862EF7" w:rsidRDefault="00862EF7" w:rsidP="00862EF7">
      <w:pPr>
        <w:pStyle w:val="ListParagraph"/>
        <w:spacing w:after="0" w:line="360" w:lineRule="auto"/>
        <w:ind w:left="709"/>
        <w:jc w:val="center"/>
        <w:rPr>
          <w:rFonts w:ascii="Times New Roman" w:eastAsia="Times New Roman" w:hAnsi="Times New Roman" w:cs="Times New Roman"/>
          <w:sz w:val="28"/>
          <w:szCs w:val="28"/>
        </w:rPr>
      </w:pPr>
      <w:bookmarkStart w:id="649" w:name="OLE_LINK19"/>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w:t>
      </w:r>
      <w:r>
        <w:rPr>
          <w:rFonts w:ascii="Times New Roman" w:eastAsia="Times New Roman" w:hAnsi="Times New Roman" w:cs="Times New Roman"/>
          <w:sz w:val="28"/>
          <w:szCs w:val="28"/>
          <w:lang w:val="en-US"/>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1</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 xml:space="preserve"> – </w:t>
      </w:r>
      <w:r w:rsidR="006F5C13">
        <w:rPr>
          <w:rFonts w:ascii="Times New Roman" w:eastAsia="Times New Roman" w:hAnsi="Times New Roman" w:cs="Times New Roman"/>
          <w:sz w:val="28"/>
          <w:szCs w:val="28"/>
        </w:rPr>
        <w:t>Ч</w:t>
      </w:r>
      <w:r>
        <w:rPr>
          <w:rFonts w:ascii="Times New Roman" w:eastAsia="Times New Roman" w:hAnsi="Times New Roman" w:cs="Times New Roman"/>
          <w:sz w:val="28"/>
          <w:szCs w:val="28"/>
        </w:rPr>
        <w:t xml:space="preserve">астина представлення </w:t>
      </w:r>
      <w:proofErr w:type="spellStart"/>
      <w:r w:rsidRPr="00A85886">
        <w:rPr>
          <w:rFonts w:ascii="Times New Roman" w:eastAsia="Times New Roman" w:hAnsi="Times New Roman" w:cs="Times New Roman"/>
          <w:sz w:val="28"/>
          <w:szCs w:val="28"/>
        </w:rPr>
        <w:t>violation_details</w:t>
      </w:r>
      <w:proofErr w:type="spellEnd"/>
    </w:p>
    <w:bookmarkEnd w:id="649"/>
    <w:p w14:paraId="33ABEC37" w14:textId="77777777" w:rsidR="00A85886" w:rsidRPr="00A85886" w:rsidRDefault="00A85886" w:rsidP="00A85886">
      <w:pPr>
        <w:pStyle w:val="ListParagraph"/>
        <w:spacing w:after="0" w:line="360" w:lineRule="auto"/>
        <w:ind w:left="709"/>
        <w:jc w:val="center"/>
        <w:rPr>
          <w:rFonts w:ascii="Times New Roman" w:eastAsia="Times New Roman" w:hAnsi="Times New Roman" w:cs="Times New Roman"/>
          <w:sz w:val="28"/>
          <w:szCs w:val="28"/>
        </w:rPr>
      </w:pPr>
    </w:p>
    <w:p w14:paraId="72035B1E" w14:textId="00F459C6" w:rsidR="00D31400" w:rsidRDefault="00862EF7" w:rsidP="00DC3812">
      <w:pPr>
        <w:pStyle w:val="ListParagraph"/>
        <w:spacing w:after="0" w:line="360" w:lineRule="auto"/>
        <w:ind w:left="709"/>
        <w:outlineLvl w:val="2"/>
        <w:rPr>
          <w:rFonts w:ascii="Times New Roman" w:eastAsia="Times New Roman" w:hAnsi="Times New Roman" w:cs="Times New Roman"/>
          <w:sz w:val="28"/>
          <w:szCs w:val="28"/>
        </w:rPr>
        <w:pPrChange w:id="650" w:author="Соколов Олександр" w:date="2024-12-22T22:10:00Z">
          <w:pPr>
            <w:pStyle w:val="ListParagraph"/>
            <w:spacing w:after="0" w:line="360" w:lineRule="auto"/>
            <w:ind w:left="709"/>
          </w:pPr>
        </w:pPrChange>
      </w:pPr>
      <w:bookmarkStart w:id="651" w:name="_Toc185798470"/>
      <w:r>
        <w:rPr>
          <w:rFonts w:ascii="Times New Roman" w:eastAsia="Times New Roman" w:hAnsi="Times New Roman" w:cs="Times New Roman"/>
          <w:sz w:val="28"/>
          <w:szCs w:val="28"/>
        </w:rPr>
        <w:t>7.2.</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Представлення </w:t>
      </w:r>
      <w:proofErr w:type="spellStart"/>
      <w:r w:rsidRPr="00862EF7">
        <w:rPr>
          <w:rFonts w:ascii="Times New Roman" w:eastAsia="Times New Roman" w:hAnsi="Times New Roman" w:cs="Times New Roman"/>
          <w:sz w:val="28"/>
          <w:szCs w:val="28"/>
        </w:rPr>
        <w:t>full_vehicle_info</w:t>
      </w:r>
      <w:bookmarkEnd w:id="651"/>
      <w:proofErr w:type="spellEnd"/>
    </w:p>
    <w:p w14:paraId="31ABB269"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CREATE</w:t>
      </w:r>
    </w:p>
    <w:p w14:paraId="22E83E43"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OR REPLACE VIEW </w:t>
      </w:r>
      <w:proofErr w:type="spellStart"/>
      <w:r w:rsidRPr="00862EF7">
        <w:rPr>
          <w:rFonts w:ascii="Times New Roman" w:eastAsia="Times New Roman" w:hAnsi="Times New Roman" w:cs="Times New Roman"/>
          <w:sz w:val="28"/>
          <w:szCs w:val="28"/>
        </w:rPr>
        <w:t>full_vehicle_info</w:t>
      </w:r>
      <w:proofErr w:type="spellEnd"/>
      <w:r w:rsidRPr="00862EF7">
        <w:rPr>
          <w:rFonts w:ascii="Times New Roman" w:eastAsia="Times New Roman" w:hAnsi="Times New Roman" w:cs="Times New Roman"/>
          <w:sz w:val="28"/>
          <w:szCs w:val="28"/>
        </w:rPr>
        <w:t xml:space="preserve"> AS</w:t>
      </w:r>
    </w:p>
    <w:p w14:paraId="42A95B32"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SELECT</w:t>
      </w:r>
    </w:p>
    <w:p w14:paraId="761C523F"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v.id AS </w:t>
      </w:r>
      <w:proofErr w:type="spellStart"/>
      <w:r w:rsidRPr="00862EF7">
        <w:rPr>
          <w:rFonts w:ascii="Times New Roman" w:eastAsia="Times New Roman" w:hAnsi="Times New Roman" w:cs="Times New Roman"/>
          <w:sz w:val="28"/>
          <w:szCs w:val="28"/>
        </w:rPr>
        <w:t>vehicle_id</w:t>
      </w:r>
      <w:proofErr w:type="spellEnd"/>
      <w:r w:rsidRPr="00862EF7">
        <w:rPr>
          <w:rFonts w:ascii="Times New Roman" w:eastAsia="Times New Roman" w:hAnsi="Times New Roman" w:cs="Times New Roman"/>
          <w:sz w:val="28"/>
          <w:szCs w:val="28"/>
        </w:rPr>
        <w:t>,</w:t>
      </w:r>
    </w:p>
    <w:p w14:paraId="378C26DC"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v.registration_number</w:t>
      </w:r>
      <w:proofErr w:type="spellEnd"/>
      <w:r w:rsidRPr="00862EF7">
        <w:rPr>
          <w:rFonts w:ascii="Times New Roman" w:eastAsia="Times New Roman" w:hAnsi="Times New Roman" w:cs="Times New Roman"/>
          <w:sz w:val="28"/>
          <w:szCs w:val="28"/>
        </w:rPr>
        <w:t>,</w:t>
      </w:r>
    </w:p>
    <w:p w14:paraId="16BB9606"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v.model</w:t>
      </w:r>
      <w:proofErr w:type="spellEnd"/>
      <w:r w:rsidRPr="00862EF7">
        <w:rPr>
          <w:rFonts w:ascii="Times New Roman" w:eastAsia="Times New Roman" w:hAnsi="Times New Roman" w:cs="Times New Roman"/>
          <w:sz w:val="28"/>
          <w:szCs w:val="28"/>
        </w:rPr>
        <w:t>,</w:t>
      </w:r>
    </w:p>
    <w:p w14:paraId="35771E53"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v.brand</w:t>
      </w:r>
      <w:proofErr w:type="spellEnd"/>
      <w:r w:rsidRPr="00862EF7">
        <w:rPr>
          <w:rFonts w:ascii="Times New Roman" w:eastAsia="Times New Roman" w:hAnsi="Times New Roman" w:cs="Times New Roman"/>
          <w:sz w:val="28"/>
          <w:szCs w:val="28"/>
        </w:rPr>
        <w:t>,</w:t>
      </w:r>
    </w:p>
    <w:p w14:paraId="35D32E32"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v.color</w:t>
      </w:r>
      <w:proofErr w:type="spellEnd"/>
      <w:r w:rsidRPr="00862EF7">
        <w:rPr>
          <w:rFonts w:ascii="Times New Roman" w:eastAsia="Times New Roman" w:hAnsi="Times New Roman" w:cs="Times New Roman"/>
          <w:sz w:val="28"/>
          <w:szCs w:val="28"/>
        </w:rPr>
        <w:t>,</w:t>
      </w:r>
    </w:p>
    <w:p w14:paraId="019FF80E"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v.year_of_manufacture</w:t>
      </w:r>
      <w:proofErr w:type="spellEnd"/>
      <w:r w:rsidRPr="00862EF7">
        <w:rPr>
          <w:rFonts w:ascii="Times New Roman" w:eastAsia="Times New Roman" w:hAnsi="Times New Roman" w:cs="Times New Roman"/>
          <w:sz w:val="28"/>
          <w:szCs w:val="28"/>
        </w:rPr>
        <w:t>,</w:t>
      </w:r>
    </w:p>
    <w:p w14:paraId="70FBD3ED"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v.vin</w:t>
      </w:r>
      <w:proofErr w:type="spellEnd"/>
      <w:r w:rsidRPr="00862EF7">
        <w:rPr>
          <w:rFonts w:ascii="Times New Roman" w:eastAsia="Times New Roman" w:hAnsi="Times New Roman" w:cs="Times New Roman"/>
          <w:sz w:val="28"/>
          <w:szCs w:val="28"/>
        </w:rPr>
        <w:t>,</w:t>
      </w:r>
    </w:p>
    <w:p w14:paraId="07FE16B3"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v.insurance_policy_number</w:t>
      </w:r>
      <w:proofErr w:type="spellEnd"/>
      <w:r w:rsidRPr="00862EF7">
        <w:rPr>
          <w:rFonts w:ascii="Times New Roman" w:eastAsia="Times New Roman" w:hAnsi="Times New Roman" w:cs="Times New Roman"/>
          <w:sz w:val="28"/>
          <w:szCs w:val="28"/>
        </w:rPr>
        <w:t>,</w:t>
      </w:r>
    </w:p>
    <w:p w14:paraId="39B989C0"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v.engine_capacity</w:t>
      </w:r>
      <w:proofErr w:type="spellEnd"/>
      <w:r w:rsidRPr="00862EF7">
        <w:rPr>
          <w:rFonts w:ascii="Times New Roman" w:eastAsia="Times New Roman" w:hAnsi="Times New Roman" w:cs="Times New Roman"/>
          <w:sz w:val="28"/>
          <w:szCs w:val="28"/>
        </w:rPr>
        <w:t>,</w:t>
      </w:r>
    </w:p>
    <w:p w14:paraId="1DE6517C"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v.seating_capacity</w:t>
      </w:r>
      <w:proofErr w:type="spellEnd"/>
      <w:r w:rsidRPr="00862EF7">
        <w:rPr>
          <w:rFonts w:ascii="Times New Roman" w:eastAsia="Times New Roman" w:hAnsi="Times New Roman" w:cs="Times New Roman"/>
          <w:sz w:val="28"/>
          <w:szCs w:val="28"/>
        </w:rPr>
        <w:t>,</w:t>
      </w:r>
    </w:p>
    <w:p w14:paraId="27D0C782"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lastRenderedPageBreak/>
        <w:t xml:space="preserve">    </w:t>
      </w:r>
      <w:proofErr w:type="spellStart"/>
      <w:r w:rsidRPr="00862EF7">
        <w:rPr>
          <w:rFonts w:ascii="Times New Roman" w:eastAsia="Times New Roman" w:hAnsi="Times New Roman" w:cs="Times New Roman"/>
          <w:sz w:val="28"/>
          <w:szCs w:val="28"/>
        </w:rPr>
        <w:t>get_citizen_full_name</w:t>
      </w:r>
      <w:proofErr w:type="spellEnd"/>
      <w:r w:rsidRPr="00862EF7">
        <w:rPr>
          <w:rFonts w:ascii="Times New Roman" w:eastAsia="Times New Roman" w:hAnsi="Times New Roman" w:cs="Times New Roman"/>
          <w:sz w:val="28"/>
          <w:szCs w:val="28"/>
        </w:rPr>
        <w:t>(</w:t>
      </w:r>
      <w:proofErr w:type="spellStart"/>
      <w:r w:rsidRPr="00862EF7">
        <w:rPr>
          <w:rFonts w:ascii="Times New Roman" w:eastAsia="Times New Roman" w:hAnsi="Times New Roman" w:cs="Times New Roman"/>
          <w:sz w:val="28"/>
          <w:szCs w:val="28"/>
        </w:rPr>
        <w:t>v.owner_id</w:t>
      </w:r>
      <w:proofErr w:type="spellEnd"/>
      <w:r w:rsidRPr="00862EF7">
        <w:rPr>
          <w:rFonts w:ascii="Times New Roman" w:eastAsia="Times New Roman" w:hAnsi="Times New Roman" w:cs="Times New Roman"/>
          <w:sz w:val="28"/>
          <w:szCs w:val="28"/>
        </w:rPr>
        <w:t xml:space="preserve">) AS </w:t>
      </w:r>
      <w:proofErr w:type="spellStart"/>
      <w:r w:rsidRPr="00862EF7">
        <w:rPr>
          <w:rFonts w:ascii="Times New Roman" w:eastAsia="Times New Roman" w:hAnsi="Times New Roman" w:cs="Times New Roman"/>
          <w:sz w:val="28"/>
          <w:szCs w:val="28"/>
        </w:rPr>
        <w:t>owner_full_name</w:t>
      </w:r>
      <w:proofErr w:type="spellEnd"/>
      <w:r w:rsidRPr="00862EF7">
        <w:rPr>
          <w:rFonts w:ascii="Times New Roman" w:eastAsia="Times New Roman" w:hAnsi="Times New Roman" w:cs="Times New Roman"/>
          <w:sz w:val="28"/>
          <w:szCs w:val="28"/>
        </w:rPr>
        <w:t>,</w:t>
      </w:r>
    </w:p>
    <w:p w14:paraId="0F828851"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CASE</w:t>
      </w:r>
    </w:p>
    <w:p w14:paraId="1DB446D9"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WHEN </w:t>
      </w:r>
      <w:proofErr w:type="spellStart"/>
      <w:r w:rsidRPr="00862EF7">
        <w:rPr>
          <w:rFonts w:ascii="Times New Roman" w:eastAsia="Times New Roman" w:hAnsi="Times New Roman" w:cs="Times New Roman"/>
          <w:sz w:val="28"/>
          <w:szCs w:val="28"/>
        </w:rPr>
        <w:t>get_plate_type</w:t>
      </w:r>
      <w:proofErr w:type="spellEnd"/>
      <w:r w:rsidRPr="00862EF7">
        <w:rPr>
          <w:rFonts w:ascii="Times New Roman" w:eastAsia="Times New Roman" w:hAnsi="Times New Roman" w:cs="Times New Roman"/>
          <w:sz w:val="28"/>
          <w:szCs w:val="28"/>
        </w:rPr>
        <w:t>(</w:t>
      </w:r>
      <w:proofErr w:type="spellStart"/>
      <w:r w:rsidRPr="00862EF7">
        <w:rPr>
          <w:rFonts w:ascii="Times New Roman" w:eastAsia="Times New Roman" w:hAnsi="Times New Roman" w:cs="Times New Roman"/>
          <w:sz w:val="28"/>
          <w:szCs w:val="28"/>
        </w:rPr>
        <w:t>v.registration_number</w:t>
      </w:r>
      <w:proofErr w:type="spellEnd"/>
      <w:r w:rsidRPr="00862EF7">
        <w:rPr>
          <w:rFonts w:ascii="Times New Roman" w:eastAsia="Times New Roman" w:hAnsi="Times New Roman" w:cs="Times New Roman"/>
          <w:sz w:val="28"/>
          <w:szCs w:val="28"/>
        </w:rPr>
        <w:t>) = '</w:t>
      </w:r>
      <w:proofErr w:type="spellStart"/>
      <w:r w:rsidRPr="00862EF7">
        <w:rPr>
          <w:rFonts w:ascii="Times New Roman" w:eastAsia="Times New Roman" w:hAnsi="Times New Roman" w:cs="Times New Roman"/>
          <w:sz w:val="28"/>
          <w:szCs w:val="28"/>
        </w:rPr>
        <w:t>regular</w:t>
      </w:r>
      <w:proofErr w:type="spellEnd"/>
      <w:r w:rsidRPr="00862EF7">
        <w:rPr>
          <w:rFonts w:ascii="Times New Roman" w:eastAsia="Times New Roman" w:hAnsi="Times New Roman" w:cs="Times New Roman"/>
          <w:sz w:val="28"/>
          <w:szCs w:val="28"/>
        </w:rPr>
        <w:t xml:space="preserve">' THEN </w:t>
      </w:r>
      <w:proofErr w:type="spellStart"/>
      <w:r w:rsidRPr="00862EF7">
        <w:rPr>
          <w:rFonts w:ascii="Times New Roman" w:eastAsia="Times New Roman" w:hAnsi="Times New Roman" w:cs="Times New Roman"/>
          <w:sz w:val="28"/>
          <w:szCs w:val="28"/>
        </w:rPr>
        <w:t>get_region_by_code</w:t>
      </w:r>
      <w:proofErr w:type="spellEnd"/>
      <w:r w:rsidRPr="00862EF7">
        <w:rPr>
          <w:rFonts w:ascii="Times New Roman" w:eastAsia="Times New Roman" w:hAnsi="Times New Roman" w:cs="Times New Roman"/>
          <w:sz w:val="28"/>
          <w:szCs w:val="28"/>
        </w:rPr>
        <w:t>(</w:t>
      </w:r>
    </w:p>
    <w:p w14:paraId="280EA7E2"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SUBSTRING(</w:t>
      </w:r>
    </w:p>
    <w:p w14:paraId="554B53A7"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v.registration_number</w:t>
      </w:r>
      <w:proofErr w:type="spellEnd"/>
    </w:p>
    <w:p w14:paraId="45D5239B"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FROM</w:t>
      </w:r>
    </w:p>
    <w:p w14:paraId="1CC3C767"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1 FOR 2</w:t>
      </w:r>
    </w:p>
    <w:p w14:paraId="1DC588F2"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
    <w:p w14:paraId="3E236D2D"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
    <w:p w14:paraId="70203934"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ELSE 'N/A'</w:t>
      </w:r>
    </w:p>
    <w:p w14:paraId="1F3F6246"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END AS </w:t>
      </w:r>
      <w:proofErr w:type="spellStart"/>
      <w:r w:rsidRPr="00862EF7">
        <w:rPr>
          <w:rFonts w:ascii="Times New Roman" w:eastAsia="Times New Roman" w:hAnsi="Times New Roman" w:cs="Times New Roman"/>
          <w:sz w:val="28"/>
          <w:szCs w:val="28"/>
        </w:rPr>
        <w:t>region</w:t>
      </w:r>
      <w:proofErr w:type="spellEnd"/>
    </w:p>
    <w:p w14:paraId="5DA9DDF0" w14:textId="77777777" w:rsidR="00862EF7" w:rsidRP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FROM</w:t>
      </w:r>
    </w:p>
    <w:p w14:paraId="3924A652" w14:textId="0FE73543" w:rsid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t xml:space="preserve">    </w:t>
      </w:r>
      <w:proofErr w:type="spellStart"/>
      <w:r w:rsidRPr="00862EF7">
        <w:rPr>
          <w:rFonts w:ascii="Times New Roman" w:eastAsia="Times New Roman" w:hAnsi="Times New Roman" w:cs="Times New Roman"/>
          <w:sz w:val="28"/>
          <w:szCs w:val="28"/>
        </w:rPr>
        <w:t>vehicles</w:t>
      </w:r>
      <w:proofErr w:type="spellEnd"/>
      <w:r w:rsidRPr="00862EF7">
        <w:rPr>
          <w:rFonts w:ascii="Times New Roman" w:eastAsia="Times New Roman" w:hAnsi="Times New Roman" w:cs="Times New Roman"/>
          <w:sz w:val="28"/>
          <w:szCs w:val="28"/>
        </w:rPr>
        <w:t xml:space="preserve"> v;</w:t>
      </w:r>
    </w:p>
    <w:p w14:paraId="33F305A3" w14:textId="4571238A" w:rsidR="00862EF7" w:rsidRDefault="00862EF7" w:rsidP="00862EF7">
      <w:pPr>
        <w:pStyle w:val="ListParagraph"/>
        <w:spacing w:after="0" w:line="360" w:lineRule="auto"/>
        <w:ind w:left="709"/>
        <w:rPr>
          <w:rFonts w:ascii="Times New Roman" w:eastAsia="Times New Roman" w:hAnsi="Times New Roman" w:cs="Times New Roman"/>
          <w:sz w:val="28"/>
          <w:szCs w:val="28"/>
        </w:rPr>
      </w:pPr>
    </w:p>
    <w:p w14:paraId="206D44AB" w14:textId="7CE0FDB4" w:rsidR="00862EF7" w:rsidRPr="00B76045" w:rsidRDefault="00862EF7" w:rsidP="00862EF7">
      <w:pPr>
        <w:pStyle w:val="ListParagraph"/>
        <w:spacing w:after="0" w:line="360" w:lineRule="auto"/>
        <w:ind w:left="709"/>
        <w:rPr>
          <w:rFonts w:ascii="Times New Roman" w:eastAsia="Times New Roman" w:hAnsi="Times New Roman" w:cs="Times New Roman"/>
          <w:sz w:val="28"/>
          <w:szCs w:val="28"/>
          <w:lang w:val="en-US"/>
        </w:rPr>
      </w:pPr>
      <w:bookmarkStart w:id="652" w:name="OLE_LINK20"/>
      <w:r>
        <w:rPr>
          <w:rFonts w:ascii="Times New Roman" w:eastAsia="Times New Roman" w:hAnsi="Times New Roman" w:cs="Times New Roman"/>
          <w:sz w:val="28"/>
          <w:szCs w:val="28"/>
        </w:rPr>
        <w:t>На рис. 7.2.</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 7.2.</w:t>
      </w: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 наведено представлення </w:t>
      </w:r>
      <w:proofErr w:type="spellStart"/>
      <w:r w:rsidRPr="00862EF7">
        <w:rPr>
          <w:rFonts w:ascii="Times New Roman" w:eastAsia="Times New Roman" w:hAnsi="Times New Roman" w:cs="Times New Roman"/>
          <w:sz w:val="28"/>
          <w:szCs w:val="28"/>
        </w:rPr>
        <w:t>full_vehicle_info</w:t>
      </w:r>
      <w:proofErr w:type="spellEnd"/>
      <w:r w:rsidR="00B76045">
        <w:rPr>
          <w:rFonts w:ascii="Times New Roman" w:eastAsia="Times New Roman" w:hAnsi="Times New Roman" w:cs="Times New Roman"/>
          <w:sz w:val="28"/>
          <w:szCs w:val="28"/>
          <w:lang w:val="en-US"/>
        </w:rPr>
        <w:t>.</w:t>
      </w:r>
    </w:p>
    <w:bookmarkEnd w:id="652"/>
    <w:p w14:paraId="6BB59005" w14:textId="6BBF63E9" w:rsidR="00862EF7" w:rsidRDefault="00862EF7" w:rsidP="00862EF7">
      <w:pPr>
        <w:pStyle w:val="ListParagraph"/>
        <w:spacing w:after="0" w:line="360" w:lineRule="auto"/>
        <w:ind w:left="709"/>
        <w:rPr>
          <w:rFonts w:ascii="Times New Roman" w:eastAsia="Times New Roman" w:hAnsi="Times New Roman" w:cs="Times New Roman"/>
          <w:sz w:val="28"/>
          <w:szCs w:val="28"/>
        </w:rPr>
      </w:pPr>
      <w:r w:rsidRPr="00862EF7">
        <w:rPr>
          <w:rFonts w:ascii="Times New Roman" w:eastAsia="Times New Roman" w:hAnsi="Times New Roman" w:cs="Times New Roman"/>
          <w:sz w:val="28"/>
          <w:szCs w:val="28"/>
        </w:rPr>
        <w:drawing>
          <wp:inline distT="0" distB="0" distL="0" distR="0" wp14:anchorId="1BBA6F6E" wp14:editId="07C26A27">
            <wp:extent cx="5374549" cy="322959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76412" cy="3290809"/>
                    </a:xfrm>
                    <a:prstGeom prst="rect">
                      <a:avLst/>
                    </a:prstGeom>
                  </pic:spPr>
                </pic:pic>
              </a:graphicData>
            </a:graphic>
          </wp:inline>
        </w:drawing>
      </w:r>
    </w:p>
    <w:p w14:paraId="49C12785" w14:textId="2F3F8DA0" w:rsidR="00862EF7" w:rsidRDefault="00862EF7" w:rsidP="00862EF7">
      <w:pPr>
        <w:pStyle w:val="ListParagraph"/>
        <w:spacing w:after="0" w:line="360" w:lineRule="auto"/>
        <w:ind w:left="709"/>
        <w:jc w:val="center"/>
        <w:rPr>
          <w:rFonts w:ascii="Times New Roman" w:eastAsia="Times New Roman" w:hAnsi="Times New Roman" w:cs="Times New Roman"/>
          <w:sz w:val="28"/>
          <w:szCs w:val="28"/>
        </w:rPr>
      </w:pPr>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w:t>
      </w:r>
      <w:r>
        <w:rPr>
          <w:rFonts w:ascii="Times New Roman" w:eastAsia="Times New Roman" w:hAnsi="Times New Roman" w:cs="Times New Roman"/>
          <w:sz w:val="28"/>
          <w:szCs w:val="28"/>
          <w:lang w:val="en-US"/>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 xml:space="preserve"> – </w:t>
      </w:r>
      <w:r w:rsidR="006F5C13">
        <w:rPr>
          <w:rFonts w:ascii="Times New Roman" w:eastAsia="Times New Roman" w:hAnsi="Times New Roman" w:cs="Times New Roman"/>
          <w:sz w:val="28"/>
          <w:szCs w:val="28"/>
        </w:rPr>
        <w:t>Ч</w:t>
      </w:r>
      <w:r>
        <w:rPr>
          <w:rFonts w:ascii="Times New Roman" w:eastAsia="Times New Roman" w:hAnsi="Times New Roman" w:cs="Times New Roman"/>
          <w:sz w:val="28"/>
          <w:szCs w:val="28"/>
        </w:rPr>
        <w:t xml:space="preserve">астина представлення </w:t>
      </w:r>
      <w:proofErr w:type="spellStart"/>
      <w:r w:rsidRPr="00862EF7">
        <w:rPr>
          <w:rFonts w:ascii="Times New Roman" w:eastAsia="Times New Roman" w:hAnsi="Times New Roman" w:cs="Times New Roman"/>
          <w:sz w:val="28"/>
          <w:szCs w:val="28"/>
        </w:rPr>
        <w:t>full_vehicle_info</w:t>
      </w:r>
      <w:proofErr w:type="spellEnd"/>
    </w:p>
    <w:p w14:paraId="0E992BC4" w14:textId="3AECB680" w:rsidR="00862EF7" w:rsidRDefault="00325430" w:rsidP="00862EF7">
      <w:pPr>
        <w:pStyle w:val="ListParagraph"/>
        <w:spacing w:after="0" w:line="360" w:lineRule="auto"/>
        <w:ind w:left="709"/>
        <w:jc w:val="center"/>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lastRenderedPageBreak/>
        <w:drawing>
          <wp:inline distT="0" distB="0" distL="0" distR="0" wp14:anchorId="29D97C54" wp14:editId="304977D3">
            <wp:extent cx="5496386" cy="32302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2914" cy="3245836"/>
                    </a:xfrm>
                    <a:prstGeom prst="rect">
                      <a:avLst/>
                    </a:prstGeom>
                  </pic:spPr>
                </pic:pic>
              </a:graphicData>
            </a:graphic>
          </wp:inline>
        </w:drawing>
      </w:r>
    </w:p>
    <w:p w14:paraId="08565B93" w14:textId="23D808F1" w:rsidR="00325430" w:rsidRDefault="00325430" w:rsidP="00325430">
      <w:pPr>
        <w:pStyle w:val="ListParagraph"/>
        <w:spacing w:after="0" w:line="360" w:lineRule="auto"/>
        <w:ind w:left="709"/>
        <w:jc w:val="center"/>
        <w:rPr>
          <w:rFonts w:ascii="Times New Roman" w:eastAsia="Times New Roman" w:hAnsi="Times New Roman" w:cs="Times New Roman"/>
          <w:sz w:val="28"/>
          <w:szCs w:val="28"/>
        </w:rPr>
      </w:pPr>
      <w:proofErr w:type="spellStart"/>
      <w:r w:rsidRPr="00EE5FEF">
        <w:rPr>
          <w:rFonts w:ascii="Times New Roman" w:eastAsia="Times New Roman" w:hAnsi="Times New Roman" w:cs="Times New Roman"/>
          <w:sz w:val="28"/>
          <w:szCs w:val="28"/>
          <w:lang w:val="en-US"/>
        </w:rPr>
        <w:t>Рисунок</w:t>
      </w:r>
      <w:proofErr w:type="spellEnd"/>
      <w:r w:rsidRPr="00EE5FEF">
        <w:rPr>
          <w:rFonts w:ascii="Times New Roman" w:eastAsia="Times New Roman" w:hAnsi="Times New Roman" w:cs="Times New Roman"/>
          <w:sz w:val="28"/>
          <w:szCs w:val="28"/>
          <w:lang w:val="en-US"/>
        </w:rPr>
        <w:t xml:space="preserve"> 7</w:t>
      </w:r>
      <w:r>
        <w:rPr>
          <w:rFonts w:ascii="Times New Roman" w:eastAsia="Times New Roman" w:hAnsi="Times New Roman" w:cs="Times New Roman"/>
          <w:sz w:val="28"/>
          <w:szCs w:val="28"/>
          <w:lang w:val="en-US"/>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2</w:t>
      </w:r>
      <w:r w:rsidRPr="00EE5FEF">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 xml:space="preserve"> – </w:t>
      </w:r>
      <w:r w:rsidR="006F5C13">
        <w:rPr>
          <w:rFonts w:ascii="Times New Roman" w:eastAsia="Times New Roman" w:hAnsi="Times New Roman" w:cs="Times New Roman"/>
          <w:sz w:val="28"/>
          <w:szCs w:val="28"/>
        </w:rPr>
        <w:t>Ч</w:t>
      </w:r>
      <w:r>
        <w:rPr>
          <w:rFonts w:ascii="Times New Roman" w:eastAsia="Times New Roman" w:hAnsi="Times New Roman" w:cs="Times New Roman"/>
          <w:sz w:val="28"/>
          <w:szCs w:val="28"/>
        </w:rPr>
        <w:t xml:space="preserve">астина представлення </w:t>
      </w:r>
      <w:proofErr w:type="spellStart"/>
      <w:r w:rsidRPr="00862EF7">
        <w:rPr>
          <w:rFonts w:ascii="Times New Roman" w:eastAsia="Times New Roman" w:hAnsi="Times New Roman" w:cs="Times New Roman"/>
          <w:sz w:val="28"/>
          <w:szCs w:val="28"/>
        </w:rPr>
        <w:t>full_vehicle_info</w:t>
      </w:r>
      <w:proofErr w:type="spellEnd"/>
    </w:p>
    <w:p w14:paraId="26222E49" w14:textId="77777777" w:rsidR="00325430" w:rsidRDefault="00325430" w:rsidP="00862EF7">
      <w:pPr>
        <w:pStyle w:val="ListParagraph"/>
        <w:spacing w:after="0" w:line="360" w:lineRule="auto"/>
        <w:ind w:left="709"/>
        <w:jc w:val="center"/>
        <w:rPr>
          <w:rFonts w:ascii="Times New Roman" w:eastAsia="Times New Roman" w:hAnsi="Times New Roman" w:cs="Times New Roman"/>
          <w:sz w:val="28"/>
          <w:szCs w:val="28"/>
        </w:rPr>
      </w:pPr>
    </w:p>
    <w:p w14:paraId="2868D1BD" w14:textId="194045AD" w:rsidR="00862EF7" w:rsidRDefault="00325430" w:rsidP="00DC3812">
      <w:pPr>
        <w:pStyle w:val="ListParagraph"/>
        <w:spacing w:after="0" w:line="360" w:lineRule="auto"/>
        <w:ind w:left="709"/>
        <w:outlineLvl w:val="2"/>
        <w:rPr>
          <w:rFonts w:ascii="Times New Roman" w:eastAsia="Times New Roman" w:hAnsi="Times New Roman" w:cs="Times New Roman"/>
          <w:sz w:val="28"/>
          <w:szCs w:val="28"/>
        </w:rPr>
        <w:pPrChange w:id="653" w:author="Соколов Олександр" w:date="2024-12-22T22:10:00Z">
          <w:pPr>
            <w:pStyle w:val="ListParagraph"/>
            <w:spacing w:after="0" w:line="360" w:lineRule="auto"/>
            <w:ind w:left="709"/>
          </w:pPr>
        </w:pPrChange>
      </w:pPr>
      <w:bookmarkStart w:id="654" w:name="_Toc185798471"/>
      <w:r>
        <w:rPr>
          <w:rFonts w:ascii="Times New Roman" w:eastAsia="Times New Roman" w:hAnsi="Times New Roman" w:cs="Times New Roman"/>
          <w:sz w:val="28"/>
          <w:szCs w:val="28"/>
        </w:rPr>
        <w:t>7.2.</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Представлення</w:t>
      </w:r>
      <w:r>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driver_violation_summary</w:t>
      </w:r>
      <w:bookmarkEnd w:id="654"/>
      <w:proofErr w:type="spellEnd"/>
    </w:p>
    <w:p w14:paraId="6AA76853"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CREATE</w:t>
      </w:r>
    </w:p>
    <w:p w14:paraId="335A154A"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OR REPLACE VIEW </w:t>
      </w:r>
      <w:proofErr w:type="spellStart"/>
      <w:r w:rsidRPr="00325430">
        <w:rPr>
          <w:rFonts w:ascii="Times New Roman" w:eastAsia="Times New Roman" w:hAnsi="Times New Roman" w:cs="Times New Roman"/>
          <w:sz w:val="28"/>
          <w:szCs w:val="28"/>
        </w:rPr>
        <w:t>driver_violation_summary</w:t>
      </w:r>
      <w:proofErr w:type="spellEnd"/>
      <w:r w:rsidRPr="00325430">
        <w:rPr>
          <w:rFonts w:ascii="Times New Roman" w:eastAsia="Times New Roman" w:hAnsi="Times New Roman" w:cs="Times New Roman"/>
          <w:sz w:val="28"/>
          <w:szCs w:val="28"/>
        </w:rPr>
        <w:t xml:space="preserve"> AS</w:t>
      </w:r>
    </w:p>
    <w:p w14:paraId="21EF8942"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SELECT</w:t>
      </w:r>
    </w:p>
    <w:p w14:paraId="7D71667D"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c.id AS </w:t>
      </w:r>
      <w:proofErr w:type="spellStart"/>
      <w:r w:rsidRPr="00325430">
        <w:rPr>
          <w:rFonts w:ascii="Times New Roman" w:eastAsia="Times New Roman" w:hAnsi="Times New Roman" w:cs="Times New Roman"/>
          <w:sz w:val="28"/>
          <w:szCs w:val="28"/>
        </w:rPr>
        <w:t>driver_id</w:t>
      </w:r>
      <w:proofErr w:type="spellEnd"/>
      <w:r w:rsidRPr="00325430">
        <w:rPr>
          <w:rFonts w:ascii="Times New Roman" w:eastAsia="Times New Roman" w:hAnsi="Times New Roman" w:cs="Times New Roman"/>
          <w:sz w:val="28"/>
          <w:szCs w:val="28"/>
        </w:rPr>
        <w:t>,</w:t>
      </w:r>
    </w:p>
    <w:p w14:paraId="0275CE7D"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get_citizen_full_name</w:t>
      </w:r>
      <w:proofErr w:type="spellEnd"/>
      <w:r w:rsidRPr="00325430">
        <w:rPr>
          <w:rFonts w:ascii="Times New Roman" w:eastAsia="Times New Roman" w:hAnsi="Times New Roman" w:cs="Times New Roman"/>
          <w:sz w:val="28"/>
          <w:szCs w:val="28"/>
        </w:rPr>
        <w:t xml:space="preserve">(c.id) AS </w:t>
      </w:r>
      <w:proofErr w:type="spellStart"/>
      <w:r w:rsidRPr="00325430">
        <w:rPr>
          <w:rFonts w:ascii="Times New Roman" w:eastAsia="Times New Roman" w:hAnsi="Times New Roman" w:cs="Times New Roman"/>
          <w:sz w:val="28"/>
          <w:szCs w:val="28"/>
        </w:rPr>
        <w:t>driver_name</w:t>
      </w:r>
      <w:proofErr w:type="spellEnd"/>
      <w:r w:rsidRPr="00325430">
        <w:rPr>
          <w:rFonts w:ascii="Times New Roman" w:eastAsia="Times New Roman" w:hAnsi="Times New Roman" w:cs="Times New Roman"/>
          <w:sz w:val="28"/>
          <w:szCs w:val="28"/>
        </w:rPr>
        <w:t>,</w:t>
      </w:r>
    </w:p>
    <w:p w14:paraId="7C7F354C"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COUNT(</w:t>
      </w:r>
    </w:p>
    <w:p w14:paraId="372CA50A"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CASE</w:t>
      </w:r>
    </w:p>
    <w:p w14:paraId="46C447ED"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WHEN ap.id IS NULL</w:t>
      </w:r>
    </w:p>
    <w:p w14:paraId="73081A06"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AND ar.id IS NULL THEN 1</w:t>
      </w:r>
    </w:p>
    <w:p w14:paraId="18DB4A99"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END</w:t>
      </w:r>
    </w:p>
    <w:p w14:paraId="2FC99125"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 AS </w:t>
      </w:r>
      <w:proofErr w:type="spellStart"/>
      <w:r w:rsidRPr="00325430">
        <w:rPr>
          <w:rFonts w:ascii="Times New Roman" w:eastAsia="Times New Roman" w:hAnsi="Times New Roman" w:cs="Times New Roman"/>
          <w:sz w:val="28"/>
          <w:szCs w:val="28"/>
        </w:rPr>
        <w:t>violations_without_document</w:t>
      </w:r>
      <w:proofErr w:type="spellEnd"/>
      <w:r w:rsidRPr="00325430">
        <w:rPr>
          <w:rFonts w:ascii="Times New Roman" w:eastAsia="Times New Roman" w:hAnsi="Times New Roman" w:cs="Times New Roman"/>
          <w:sz w:val="28"/>
          <w:szCs w:val="28"/>
        </w:rPr>
        <w:t>,</w:t>
      </w:r>
    </w:p>
    <w:p w14:paraId="62D20FCE"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COUNT(</w:t>
      </w:r>
    </w:p>
    <w:p w14:paraId="2FB54A19"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CASE</w:t>
      </w:r>
    </w:p>
    <w:p w14:paraId="58E86903"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WHEN ap.id IS NOT NULL</w:t>
      </w:r>
    </w:p>
    <w:p w14:paraId="67118050"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AND ar.id IS NULL THEN 1</w:t>
      </w:r>
    </w:p>
    <w:p w14:paraId="2574704E"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END</w:t>
      </w:r>
    </w:p>
    <w:p w14:paraId="7F0521BF"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lastRenderedPageBreak/>
        <w:t xml:space="preserve">    ) AS </w:t>
      </w:r>
      <w:proofErr w:type="spellStart"/>
      <w:r w:rsidRPr="00325430">
        <w:rPr>
          <w:rFonts w:ascii="Times New Roman" w:eastAsia="Times New Roman" w:hAnsi="Times New Roman" w:cs="Times New Roman"/>
          <w:sz w:val="28"/>
          <w:szCs w:val="28"/>
        </w:rPr>
        <w:t>violations_with_protocol</w:t>
      </w:r>
      <w:proofErr w:type="spellEnd"/>
      <w:r w:rsidRPr="00325430">
        <w:rPr>
          <w:rFonts w:ascii="Times New Roman" w:eastAsia="Times New Roman" w:hAnsi="Times New Roman" w:cs="Times New Roman"/>
          <w:sz w:val="28"/>
          <w:szCs w:val="28"/>
        </w:rPr>
        <w:t>,</w:t>
      </w:r>
    </w:p>
    <w:p w14:paraId="02EC8C2F"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COUNT(</w:t>
      </w:r>
    </w:p>
    <w:p w14:paraId="47CA9AD9"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CASE</w:t>
      </w:r>
    </w:p>
    <w:p w14:paraId="42A36461"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WHEN ar.id IS NOT NULL THEN 1</w:t>
      </w:r>
    </w:p>
    <w:p w14:paraId="114EBD26"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END</w:t>
      </w:r>
    </w:p>
    <w:p w14:paraId="14BB2177"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 AS </w:t>
      </w:r>
      <w:proofErr w:type="spellStart"/>
      <w:r w:rsidRPr="00325430">
        <w:rPr>
          <w:rFonts w:ascii="Times New Roman" w:eastAsia="Times New Roman" w:hAnsi="Times New Roman" w:cs="Times New Roman"/>
          <w:sz w:val="28"/>
          <w:szCs w:val="28"/>
        </w:rPr>
        <w:t>violations_with_resolution</w:t>
      </w:r>
      <w:proofErr w:type="spellEnd"/>
      <w:r w:rsidRPr="00325430">
        <w:rPr>
          <w:rFonts w:ascii="Times New Roman" w:eastAsia="Times New Roman" w:hAnsi="Times New Roman" w:cs="Times New Roman"/>
          <w:sz w:val="28"/>
          <w:szCs w:val="28"/>
        </w:rPr>
        <w:t>,</w:t>
      </w:r>
    </w:p>
    <w:p w14:paraId="69FF90B8"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COUNT(v.id) AS </w:t>
      </w:r>
      <w:proofErr w:type="spellStart"/>
      <w:r w:rsidRPr="00325430">
        <w:rPr>
          <w:rFonts w:ascii="Times New Roman" w:eastAsia="Times New Roman" w:hAnsi="Times New Roman" w:cs="Times New Roman"/>
          <w:sz w:val="28"/>
          <w:szCs w:val="28"/>
        </w:rPr>
        <w:t>total_violations</w:t>
      </w:r>
      <w:proofErr w:type="spellEnd"/>
      <w:r w:rsidRPr="00325430">
        <w:rPr>
          <w:rFonts w:ascii="Times New Roman" w:eastAsia="Times New Roman" w:hAnsi="Times New Roman" w:cs="Times New Roman"/>
          <w:sz w:val="28"/>
          <w:szCs w:val="28"/>
        </w:rPr>
        <w:t>,</w:t>
      </w:r>
    </w:p>
    <w:p w14:paraId="0C5FCF6B"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SUM(</w:t>
      </w:r>
      <w:proofErr w:type="spellStart"/>
      <w:r w:rsidRPr="00325430">
        <w:rPr>
          <w:rFonts w:ascii="Times New Roman" w:eastAsia="Times New Roman" w:hAnsi="Times New Roman" w:cs="Times New Roman"/>
          <w:sz w:val="28"/>
          <w:szCs w:val="28"/>
        </w:rPr>
        <w:t>ao.penalty_fee</w:t>
      </w:r>
      <w:proofErr w:type="spellEnd"/>
      <w:r w:rsidRPr="00325430">
        <w:rPr>
          <w:rFonts w:ascii="Times New Roman" w:eastAsia="Times New Roman" w:hAnsi="Times New Roman" w:cs="Times New Roman"/>
          <w:sz w:val="28"/>
          <w:szCs w:val="28"/>
        </w:rPr>
        <w:t xml:space="preserve">) AS </w:t>
      </w:r>
      <w:proofErr w:type="spellStart"/>
      <w:r w:rsidRPr="00325430">
        <w:rPr>
          <w:rFonts w:ascii="Times New Roman" w:eastAsia="Times New Roman" w:hAnsi="Times New Roman" w:cs="Times New Roman"/>
          <w:sz w:val="28"/>
          <w:szCs w:val="28"/>
        </w:rPr>
        <w:t>total_penalty_fees</w:t>
      </w:r>
      <w:proofErr w:type="spellEnd"/>
    </w:p>
    <w:p w14:paraId="52A4F6EA"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FROM</w:t>
      </w:r>
    </w:p>
    <w:p w14:paraId="1DA14DF2"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citizens</w:t>
      </w:r>
      <w:proofErr w:type="spellEnd"/>
      <w:r w:rsidRPr="00325430">
        <w:rPr>
          <w:rFonts w:ascii="Times New Roman" w:eastAsia="Times New Roman" w:hAnsi="Times New Roman" w:cs="Times New Roman"/>
          <w:sz w:val="28"/>
          <w:szCs w:val="28"/>
        </w:rPr>
        <w:t xml:space="preserve"> c</w:t>
      </w:r>
    </w:p>
    <w:p w14:paraId="5037F5B6"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JOIN </w:t>
      </w:r>
      <w:proofErr w:type="spellStart"/>
      <w:r w:rsidRPr="00325430">
        <w:rPr>
          <w:rFonts w:ascii="Times New Roman" w:eastAsia="Times New Roman" w:hAnsi="Times New Roman" w:cs="Times New Roman"/>
          <w:sz w:val="28"/>
          <w:szCs w:val="28"/>
        </w:rPr>
        <w:t>vehicles</w:t>
      </w:r>
      <w:proofErr w:type="spellEnd"/>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veh</w:t>
      </w:r>
      <w:proofErr w:type="spellEnd"/>
      <w:r w:rsidRPr="00325430">
        <w:rPr>
          <w:rFonts w:ascii="Times New Roman" w:eastAsia="Times New Roman" w:hAnsi="Times New Roman" w:cs="Times New Roman"/>
          <w:sz w:val="28"/>
          <w:szCs w:val="28"/>
        </w:rPr>
        <w:t xml:space="preserve"> ON c.id = </w:t>
      </w:r>
      <w:proofErr w:type="spellStart"/>
      <w:r w:rsidRPr="00325430">
        <w:rPr>
          <w:rFonts w:ascii="Times New Roman" w:eastAsia="Times New Roman" w:hAnsi="Times New Roman" w:cs="Times New Roman"/>
          <w:sz w:val="28"/>
          <w:szCs w:val="28"/>
        </w:rPr>
        <w:t>veh.owner_id</w:t>
      </w:r>
      <w:proofErr w:type="spellEnd"/>
    </w:p>
    <w:p w14:paraId="0DDA14D2"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JOIN </w:t>
      </w:r>
      <w:proofErr w:type="spellStart"/>
      <w:r w:rsidRPr="00325430">
        <w:rPr>
          <w:rFonts w:ascii="Times New Roman" w:eastAsia="Times New Roman" w:hAnsi="Times New Roman" w:cs="Times New Roman"/>
          <w:sz w:val="28"/>
          <w:szCs w:val="28"/>
        </w:rPr>
        <w:t>violations</w:t>
      </w:r>
      <w:proofErr w:type="spellEnd"/>
      <w:r w:rsidRPr="00325430">
        <w:rPr>
          <w:rFonts w:ascii="Times New Roman" w:eastAsia="Times New Roman" w:hAnsi="Times New Roman" w:cs="Times New Roman"/>
          <w:sz w:val="28"/>
          <w:szCs w:val="28"/>
        </w:rPr>
        <w:t xml:space="preserve"> v ON veh.id = </w:t>
      </w:r>
      <w:proofErr w:type="spellStart"/>
      <w:r w:rsidRPr="00325430">
        <w:rPr>
          <w:rFonts w:ascii="Times New Roman" w:eastAsia="Times New Roman" w:hAnsi="Times New Roman" w:cs="Times New Roman"/>
          <w:sz w:val="28"/>
          <w:szCs w:val="28"/>
        </w:rPr>
        <w:t>v.vehicle_id</w:t>
      </w:r>
      <w:proofErr w:type="spellEnd"/>
    </w:p>
    <w:p w14:paraId="025D7DA1"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JOIN </w:t>
      </w:r>
      <w:proofErr w:type="spellStart"/>
      <w:r w:rsidRPr="00325430">
        <w:rPr>
          <w:rFonts w:ascii="Times New Roman" w:eastAsia="Times New Roman" w:hAnsi="Times New Roman" w:cs="Times New Roman"/>
          <w:sz w:val="28"/>
          <w:szCs w:val="28"/>
        </w:rPr>
        <w:t>administrative_offenses</w:t>
      </w:r>
      <w:proofErr w:type="spellEnd"/>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ao</w:t>
      </w:r>
      <w:proofErr w:type="spellEnd"/>
      <w:r w:rsidRPr="00325430">
        <w:rPr>
          <w:rFonts w:ascii="Times New Roman" w:eastAsia="Times New Roman" w:hAnsi="Times New Roman" w:cs="Times New Roman"/>
          <w:sz w:val="28"/>
          <w:szCs w:val="28"/>
        </w:rPr>
        <w:t xml:space="preserve"> ON </w:t>
      </w:r>
      <w:proofErr w:type="spellStart"/>
      <w:r w:rsidRPr="00325430">
        <w:rPr>
          <w:rFonts w:ascii="Times New Roman" w:eastAsia="Times New Roman" w:hAnsi="Times New Roman" w:cs="Times New Roman"/>
          <w:sz w:val="28"/>
          <w:szCs w:val="28"/>
        </w:rPr>
        <w:t>v.administrative_offense_id</w:t>
      </w:r>
      <w:proofErr w:type="spellEnd"/>
      <w:r w:rsidRPr="00325430">
        <w:rPr>
          <w:rFonts w:ascii="Times New Roman" w:eastAsia="Times New Roman" w:hAnsi="Times New Roman" w:cs="Times New Roman"/>
          <w:sz w:val="28"/>
          <w:szCs w:val="28"/>
        </w:rPr>
        <w:t xml:space="preserve"> = ao.id</w:t>
      </w:r>
    </w:p>
    <w:p w14:paraId="57A94BF3"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LEFT JOIN </w:t>
      </w:r>
      <w:proofErr w:type="spellStart"/>
      <w:r w:rsidRPr="00325430">
        <w:rPr>
          <w:rFonts w:ascii="Times New Roman" w:eastAsia="Times New Roman" w:hAnsi="Times New Roman" w:cs="Times New Roman"/>
          <w:sz w:val="28"/>
          <w:szCs w:val="28"/>
        </w:rPr>
        <w:t>accident_protocols</w:t>
      </w:r>
      <w:proofErr w:type="spellEnd"/>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ap</w:t>
      </w:r>
      <w:proofErr w:type="spellEnd"/>
      <w:r w:rsidRPr="00325430">
        <w:rPr>
          <w:rFonts w:ascii="Times New Roman" w:eastAsia="Times New Roman" w:hAnsi="Times New Roman" w:cs="Times New Roman"/>
          <w:sz w:val="28"/>
          <w:szCs w:val="28"/>
        </w:rPr>
        <w:t xml:space="preserve"> ON v.id = </w:t>
      </w:r>
      <w:proofErr w:type="spellStart"/>
      <w:r w:rsidRPr="00325430">
        <w:rPr>
          <w:rFonts w:ascii="Times New Roman" w:eastAsia="Times New Roman" w:hAnsi="Times New Roman" w:cs="Times New Roman"/>
          <w:sz w:val="28"/>
          <w:szCs w:val="28"/>
        </w:rPr>
        <w:t>ap.violation_id</w:t>
      </w:r>
      <w:proofErr w:type="spellEnd"/>
    </w:p>
    <w:p w14:paraId="14D3878B"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LEFT JOIN </w:t>
      </w:r>
      <w:proofErr w:type="spellStart"/>
      <w:r w:rsidRPr="00325430">
        <w:rPr>
          <w:rFonts w:ascii="Times New Roman" w:eastAsia="Times New Roman" w:hAnsi="Times New Roman" w:cs="Times New Roman"/>
          <w:sz w:val="28"/>
          <w:szCs w:val="28"/>
        </w:rPr>
        <w:t>accident_resolutions</w:t>
      </w:r>
      <w:proofErr w:type="spellEnd"/>
      <w:r w:rsidRPr="00325430">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ar</w:t>
      </w:r>
      <w:proofErr w:type="spellEnd"/>
      <w:r w:rsidRPr="00325430">
        <w:rPr>
          <w:rFonts w:ascii="Times New Roman" w:eastAsia="Times New Roman" w:hAnsi="Times New Roman" w:cs="Times New Roman"/>
          <w:sz w:val="28"/>
          <w:szCs w:val="28"/>
        </w:rPr>
        <w:t xml:space="preserve"> ON v.id = </w:t>
      </w:r>
      <w:proofErr w:type="spellStart"/>
      <w:r w:rsidRPr="00325430">
        <w:rPr>
          <w:rFonts w:ascii="Times New Roman" w:eastAsia="Times New Roman" w:hAnsi="Times New Roman" w:cs="Times New Roman"/>
          <w:sz w:val="28"/>
          <w:szCs w:val="28"/>
        </w:rPr>
        <w:t>ar.violation_id</w:t>
      </w:r>
      <w:proofErr w:type="spellEnd"/>
    </w:p>
    <w:p w14:paraId="120396F2" w14:textId="77777777" w:rsidR="00325430" w:rsidRP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GROUP BY</w:t>
      </w:r>
    </w:p>
    <w:p w14:paraId="51BDABC7" w14:textId="098062D5" w:rsidR="00325430" w:rsidRDefault="00325430" w:rsidP="00325430">
      <w:pPr>
        <w:pStyle w:val="ListParagraph"/>
        <w:spacing w:after="0" w:line="360" w:lineRule="auto"/>
        <w:ind w:left="709"/>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t xml:space="preserve">    c.id;</w:t>
      </w:r>
    </w:p>
    <w:p w14:paraId="1D5C4479" w14:textId="77777777" w:rsidR="00325430" w:rsidRDefault="00325430" w:rsidP="00325430">
      <w:pPr>
        <w:pStyle w:val="ListParagraph"/>
        <w:spacing w:after="0" w:line="360" w:lineRule="auto"/>
        <w:ind w:left="709"/>
        <w:rPr>
          <w:rFonts w:ascii="Times New Roman" w:eastAsia="Times New Roman" w:hAnsi="Times New Roman" w:cs="Times New Roman"/>
          <w:sz w:val="28"/>
          <w:szCs w:val="28"/>
        </w:rPr>
      </w:pPr>
    </w:p>
    <w:p w14:paraId="4B66E0C9" w14:textId="298560D8" w:rsidR="00325430" w:rsidRPr="00B76045" w:rsidRDefault="00325430" w:rsidP="00325430">
      <w:pPr>
        <w:pStyle w:val="ListParagraph"/>
        <w:spacing w:after="0" w:line="360" w:lineRule="auto"/>
        <w:ind w:left="0" w:firstLine="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На рис. 7.2.</w:t>
      </w:r>
      <w:r>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наведено представлення</w:t>
      </w:r>
      <w:r>
        <w:rPr>
          <w:rFonts w:ascii="Times New Roman" w:eastAsia="Times New Roman" w:hAnsi="Times New Roman" w:cs="Times New Roman"/>
          <w:sz w:val="28"/>
          <w:szCs w:val="28"/>
        </w:rPr>
        <w:t xml:space="preserve"> </w:t>
      </w:r>
      <w:proofErr w:type="spellStart"/>
      <w:r w:rsidRPr="00325430">
        <w:rPr>
          <w:rFonts w:ascii="Times New Roman" w:eastAsia="Times New Roman" w:hAnsi="Times New Roman" w:cs="Times New Roman"/>
          <w:sz w:val="28"/>
          <w:szCs w:val="28"/>
        </w:rPr>
        <w:t>driver_violation_summary</w:t>
      </w:r>
      <w:proofErr w:type="spellEnd"/>
      <w:r w:rsidR="00B76045">
        <w:rPr>
          <w:rFonts w:ascii="Times New Roman" w:eastAsia="Times New Roman" w:hAnsi="Times New Roman" w:cs="Times New Roman"/>
          <w:sz w:val="28"/>
          <w:szCs w:val="28"/>
          <w:lang w:val="en-US"/>
        </w:rPr>
        <w:t>.</w:t>
      </w:r>
    </w:p>
    <w:p w14:paraId="34900B63" w14:textId="77777777" w:rsidR="00325430" w:rsidRDefault="00325430">
      <w:pPr>
        <w:rPr>
          <w:sz w:val="28"/>
          <w:szCs w:val="28"/>
        </w:rPr>
      </w:pPr>
      <w:r>
        <w:rPr>
          <w:sz w:val="28"/>
          <w:szCs w:val="28"/>
        </w:rPr>
        <w:br w:type="page"/>
      </w:r>
    </w:p>
    <w:p w14:paraId="79193D35" w14:textId="1511AE82" w:rsidR="00325430" w:rsidRDefault="00325430" w:rsidP="00325430">
      <w:pPr>
        <w:pStyle w:val="ListParagraph"/>
        <w:spacing w:after="0" w:line="360" w:lineRule="auto"/>
        <w:ind w:left="709"/>
        <w:jc w:val="both"/>
        <w:rPr>
          <w:rFonts w:ascii="Times New Roman" w:eastAsia="Times New Roman" w:hAnsi="Times New Roman" w:cs="Times New Roman"/>
          <w:sz w:val="28"/>
          <w:szCs w:val="28"/>
        </w:rPr>
      </w:pPr>
      <w:r w:rsidRPr="00325430">
        <w:rPr>
          <w:rFonts w:ascii="Times New Roman" w:eastAsia="Times New Roman" w:hAnsi="Times New Roman" w:cs="Times New Roman"/>
          <w:sz w:val="28"/>
          <w:szCs w:val="28"/>
        </w:rPr>
        <w:lastRenderedPageBreak/>
        <w:drawing>
          <wp:inline distT="0" distB="0" distL="0" distR="0" wp14:anchorId="2C158F68" wp14:editId="7F0F2DAC">
            <wp:extent cx="5492647" cy="32302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2422" cy="3259518"/>
                    </a:xfrm>
                    <a:prstGeom prst="rect">
                      <a:avLst/>
                    </a:prstGeom>
                  </pic:spPr>
                </pic:pic>
              </a:graphicData>
            </a:graphic>
          </wp:inline>
        </w:drawing>
      </w:r>
    </w:p>
    <w:p w14:paraId="0B90DBE5" w14:textId="586F6F85" w:rsidR="00325430" w:rsidRDefault="00325430" w:rsidP="00325430">
      <w:pPr>
        <w:pStyle w:val="ListParagraph"/>
        <w:spacing w:after="0"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w:t>
      </w:r>
      <w:r>
        <w:rPr>
          <w:rFonts w:ascii="Times New Roman" w:eastAsia="Times New Roman" w:hAnsi="Times New Roman" w:cs="Times New Roman"/>
          <w:sz w:val="28"/>
          <w:szCs w:val="28"/>
        </w:rPr>
        <w:t xml:space="preserve"> 7.2.3.1 </w:t>
      </w:r>
      <w:r>
        <w:rPr>
          <w:rFonts w:ascii="Times New Roman" w:eastAsia="Times New Roman" w:hAnsi="Times New Roman" w:cs="Times New Roman"/>
          <w:sz w:val="28"/>
          <w:szCs w:val="28"/>
        </w:rPr>
        <w:t xml:space="preserve">– </w:t>
      </w:r>
      <w:r w:rsidR="006F5C13">
        <w:rPr>
          <w:rFonts w:ascii="Times New Roman" w:eastAsia="Times New Roman" w:hAnsi="Times New Roman" w:cs="Times New Roman"/>
          <w:sz w:val="28"/>
          <w:szCs w:val="28"/>
        </w:rPr>
        <w:t>П</w:t>
      </w:r>
      <w:r>
        <w:rPr>
          <w:rFonts w:ascii="Times New Roman" w:eastAsia="Times New Roman" w:hAnsi="Times New Roman" w:cs="Times New Roman"/>
          <w:sz w:val="28"/>
          <w:szCs w:val="28"/>
        </w:rPr>
        <w:t xml:space="preserve">редставлення </w:t>
      </w:r>
      <w:proofErr w:type="spellStart"/>
      <w:r w:rsidRPr="00325430">
        <w:rPr>
          <w:rFonts w:ascii="Times New Roman" w:eastAsia="Times New Roman" w:hAnsi="Times New Roman" w:cs="Times New Roman"/>
          <w:sz w:val="28"/>
          <w:szCs w:val="28"/>
        </w:rPr>
        <w:t>driver_violation_summary</w:t>
      </w:r>
      <w:proofErr w:type="spellEnd"/>
    </w:p>
    <w:p w14:paraId="62606706" w14:textId="77777777" w:rsidR="00325430" w:rsidRDefault="00325430" w:rsidP="00325430">
      <w:pPr>
        <w:pStyle w:val="ListParagraph"/>
        <w:spacing w:after="0" w:line="360" w:lineRule="auto"/>
        <w:ind w:left="709"/>
        <w:rPr>
          <w:rFonts w:ascii="Times New Roman" w:eastAsia="Times New Roman" w:hAnsi="Times New Roman" w:cs="Times New Roman"/>
          <w:sz w:val="28"/>
          <w:szCs w:val="28"/>
        </w:rPr>
      </w:pPr>
    </w:p>
    <w:p w14:paraId="45AFFEA5" w14:textId="00E96C1B" w:rsidR="00325430" w:rsidRDefault="00786019" w:rsidP="00DC3812">
      <w:pPr>
        <w:pStyle w:val="ListParagraph"/>
        <w:spacing w:after="0" w:line="360" w:lineRule="auto"/>
        <w:ind w:left="709"/>
        <w:jc w:val="both"/>
        <w:outlineLvl w:val="1"/>
        <w:rPr>
          <w:rFonts w:ascii="Times New Roman" w:eastAsia="Times New Roman" w:hAnsi="Times New Roman" w:cs="Times New Roman"/>
          <w:sz w:val="28"/>
          <w:szCs w:val="28"/>
        </w:rPr>
        <w:pPrChange w:id="655" w:author="Соколов Олександр" w:date="2024-12-22T22:10:00Z">
          <w:pPr>
            <w:pStyle w:val="ListParagraph"/>
            <w:spacing w:after="0" w:line="360" w:lineRule="auto"/>
            <w:ind w:left="709"/>
            <w:jc w:val="both"/>
          </w:pPr>
        </w:pPrChange>
      </w:pPr>
      <w:bookmarkStart w:id="656" w:name="_Toc185798472"/>
      <w:r>
        <w:rPr>
          <w:rFonts w:ascii="Times New Roman" w:eastAsia="Times New Roman" w:hAnsi="Times New Roman" w:cs="Times New Roman"/>
          <w:sz w:val="28"/>
          <w:szCs w:val="28"/>
        </w:rPr>
        <w:t>7.3 Функції та процедури</w:t>
      </w:r>
      <w:bookmarkEnd w:id="656"/>
    </w:p>
    <w:p w14:paraId="15E4FD4F" w14:textId="7D88F1A1" w:rsidR="00786019" w:rsidRDefault="006F5C13" w:rsidP="00DC3812">
      <w:pPr>
        <w:pStyle w:val="ListParagraph"/>
        <w:spacing w:after="0" w:line="360" w:lineRule="auto"/>
        <w:ind w:left="709"/>
        <w:jc w:val="both"/>
        <w:outlineLvl w:val="2"/>
        <w:rPr>
          <w:rFonts w:ascii="Times New Roman" w:eastAsia="Times New Roman" w:hAnsi="Times New Roman" w:cs="Times New Roman"/>
          <w:sz w:val="28"/>
          <w:szCs w:val="28"/>
        </w:rPr>
        <w:pPrChange w:id="657" w:author="Соколов Олександр" w:date="2024-12-22T22:10:00Z">
          <w:pPr>
            <w:pStyle w:val="ListParagraph"/>
            <w:spacing w:after="0" w:line="360" w:lineRule="auto"/>
            <w:ind w:left="709"/>
            <w:jc w:val="both"/>
          </w:pPr>
        </w:pPrChange>
      </w:pPr>
      <w:bookmarkStart w:id="658" w:name="_Toc185798473"/>
      <w:r>
        <w:rPr>
          <w:rFonts w:ascii="Times New Roman" w:eastAsia="Times New Roman" w:hAnsi="Times New Roman" w:cs="Times New Roman"/>
          <w:sz w:val="28"/>
          <w:szCs w:val="28"/>
        </w:rPr>
        <w:t xml:space="preserve">7.3.1 Функція </w:t>
      </w:r>
      <w:bookmarkStart w:id="659" w:name="OLE_LINK21"/>
      <w:proofErr w:type="spellStart"/>
      <w:r w:rsidRPr="006F5C13">
        <w:rPr>
          <w:rFonts w:ascii="Times New Roman" w:eastAsia="Times New Roman" w:hAnsi="Times New Roman" w:cs="Times New Roman"/>
          <w:sz w:val="28"/>
          <w:szCs w:val="28"/>
        </w:rPr>
        <w:t>is_citizen_older_than</w:t>
      </w:r>
      <w:bookmarkEnd w:id="658"/>
      <w:proofErr w:type="spellEnd"/>
    </w:p>
    <w:bookmarkEnd w:id="659"/>
    <w:p w14:paraId="21AEEB39"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CREATE OR REPLACE FUNCTION </w:t>
      </w:r>
      <w:proofErr w:type="spellStart"/>
      <w:r w:rsidRPr="006F5C13">
        <w:rPr>
          <w:rFonts w:ascii="Times New Roman" w:eastAsia="Times New Roman" w:hAnsi="Times New Roman" w:cs="Times New Roman"/>
          <w:sz w:val="28"/>
          <w:szCs w:val="28"/>
        </w:rPr>
        <w:t>is_citizen_older_than</w:t>
      </w:r>
      <w:proofErr w:type="spellEnd"/>
      <w:r w:rsidRPr="006F5C13">
        <w:rPr>
          <w:rFonts w:ascii="Times New Roman" w:eastAsia="Times New Roman" w:hAnsi="Times New Roman" w:cs="Times New Roman"/>
          <w:sz w:val="28"/>
          <w:szCs w:val="28"/>
        </w:rPr>
        <w:t>(</w:t>
      </w:r>
      <w:proofErr w:type="spellStart"/>
      <w:r w:rsidRPr="006F5C13">
        <w:rPr>
          <w:rFonts w:ascii="Times New Roman" w:eastAsia="Times New Roman" w:hAnsi="Times New Roman" w:cs="Times New Roman"/>
          <w:sz w:val="28"/>
          <w:szCs w:val="28"/>
        </w:rPr>
        <w:t>citizen_id</w:t>
      </w:r>
      <w:proofErr w:type="spellEnd"/>
      <w:r w:rsidRPr="006F5C13">
        <w:rPr>
          <w:rFonts w:ascii="Times New Roman" w:eastAsia="Times New Roman" w:hAnsi="Times New Roman" w:cs="Times New Roman"/>
          <w:sz w:val="28"/>
          <w:szCs w:val="28"/>
        </w:rPr>
        <w:t xml:space="preserve"> INT, </w:t>
      </w:r>
      <w:proofErr w:type="spellStart"/>
      <w:r w:rsidRPr="006F5C13">
        <w:rPr>
          <w:rFonts w:ascii="Times New Roman" w:eastAsia="Times New Roman" w:hAnsi="Times New Roman" w:cs="Times New Roman"/>
          <w:sz w:val="28"/>
          <w:szCs w:val="28"/>
        </w:rPr>
        <w:t>years</w:t>
      </w:r>
      <w:proofErr w:type="spellEnd"/>
      <w:r w:rsidRPr="006F5C13">
        <w:rPr>
          <w:rFonts w:ascii="Times New Roman" w:eastAsia="Times New Roman" w:hAnsi="Times New Roman" w:cs="Times New Roman"/>
          <w:sz w:val="28"/>
          <w:szCs w:val="28"/>
        </w:rPr>
        <w:t xml:space="preserve"> INT)</w:t>
      </w:r>
    </w:p>
    <w:p w14:paraId="4E82B6BC"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RETURNS BOOLEAN AS</w:t>
      </w:r>
    </w:p>
    <w:p w14:paraId="07A919A6"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w:t>
      </w:r>
    </w:p>
    <w:p w14:paraId="7D49B67D"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DECLARE</w:t>
      </w:r>
    </w:p>
    <w:p w14:paraId="0FEADAAA"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w:t>
      </w:r>
      <w:proofErr w:type="spellStart"/>
      <w:r w:rsidRPr="006F5C13">
        <w:rPr>
          <w:rFonts w:ascii="Times New Roman" w:eastAsia="Times New Roman" w:hAnsi="Times New Roman" w:cs="Times New Roman"/>
          <w:sz w:val="28"/>
          <w:szCs w:val="28"/>
        </w:rPr>
        <w:t>citizen_age</w:t>
      </w:r>
      <w:proofErr w:type="spellEnd"/>
      <w:r w:rsidRPr="006F5C13">
        <w:rPr>
          <w:rFonts w:ascii="Times New Roman" w:eastAsia="Times New Roman" w:hAnsi="Times New Roman" w:cs="Times New Roman"/>
          <w:sz w:val="28"/>
          <w:szCs w:val="28"/>
        </w:rPr>
        <w:t xml:space="preserve"> INT;</w:t>
      </w:r>
    </w:p>
    <w:p w14:paraId="3FD36BF9"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BEGIN</w:t>
      </w:r>
    </w:p>
    <w:p w14:paraId="2CE1FC7C"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p>
    <w:p w14:paraId="749FF065"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SELECT EXTRACT(YEAR FROM AGE(CURRENT_DATE, </w:t>
      </w:r>
      <w:proofErr w:type="spellStart"/>
      <w:r w:rsidRPr="006F5C13">
        <w:rPr>
          <w:rFonts w:ascii="Times New Roman" w:eastAsia="Times New Roman" w:hAnsi="Times New Roman" w:cs="Times New Roman"/>
          <w:sz w:val="28"/>
          <w:szCs w:val="28"/>
        </w:rPr>
        <w:t>date_of_birth</w:t>
      </w:r>
      <w:proofErr w:type="spellEnd"/>
      <w:r w:rsidRPr="006F5C13">
        <w:rPr>
          <w:rFonts w:ascii="Times New Roman" w:eastAsia="Times New Roman" w:hAnsi="Times New Roman" w:cs="Times New Roman"/>
          <w:sz w:val="28"/>
          <w:szCs w:val="28"/>
        </w:rPr>
        <w:t>))</w:t>
      </w:r>
    </w:p>
    <w:p w14:paraId="36D63A3E"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INTO </w:t>
      </w:r>
      <w:proofErr w:type="spellStart"/>
      <w:r w:rsidRPr="006F5C13">
        <w:rPr>
          <w:rFonts w:ascii="Times New Roman" w:eastAsia="Times New Roman" w:hAnsi="Times New Roman" w:cs="Times New Roman"/>
          <w:sz w:val="28"/>
          <w:szCs w:val="28"/>
        </w:rPr>
        <w:t>citizen_age</w:t>
      </w:r>
      <w:proofErr w:type="spellEnd"/>
    </w:p>
    <w:p w14:paraId="5385378F"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FROM </w:t>
      </w:r>
      <w:proofErr w:type="spellStart"/>
      <w:r w:rsidRPr="006F5C13">
        <w:rPr>
          <w:rFonts w:ascii="Times New Roman" w:eastAsia="Times New Roman" w:hAnsi="Times New Roman" w:cs="Times New Roman"/>
          <w:sz w:val="28"/>
          <w:szCs w:val="28"/>
        </w:rPr>
        <w:t>citizens</w:t>
      </w:r>
      <w:proofErr w:type="spellEnd"/>
    </w:p>
    <w:p w14:paraId="38B15D63"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WHERE </w:t>
      </w:r>
      <w:proofErr w:type="spellStart"/>
      <w:r w:rsidRPr="006F5C13">
        <w:rPr>
          <w:rFonts w:ascii="Times New Roman" w:eastAsia="Times New Roman" w:hAnsi="Times New Roman" w:cs="Times New Roman"/>
          <w:sz w:val="28"/>
          <w:szCs w:val="28"/>
        </w:rPr>
        <w:t>id</w:t>
      </w:r>
      <w:proofErr w:type="spellEnd"/>
      <w:r w:rsidRPr="006F5C13">
        <w:rPr>
          <w:rFonts w:ascii="Times New Roman" w:eastAsia="Times New Roman" w:hAnsi="Times New Roman" w:cs="Times New Roman"/>
          <w:sz w:val="28"/>
          <w:szCs w:val="28"/>
        </w:rPr>
        <w:t xml:space="preserve"> = </w:t>
      </w:r>
      <w:proofErr w:type="spellStart"/>
      <w:r w:rsidRPr="006F5C13">
        <w:rPr>
          <w:rFonts w:ascii="Times New Roman" w:eastAsia="Times New Roman" w:hAnsi="Times New Roman" w:cs="Times New Roman"/>
          <w:sz w:val="28"/>
          <w:szCs w:val="28"/>
        </w:rPr>
        <w:t>citizen_id</w:t>
      </w:r>
      <w:proofErr w:type="spellEnd"/>
      <w:r w:rsidRPr="006F5C13">
        <w:rPr>
          <w:rFonts w:ascii="Times New Roman" w:eastAsia="Times New Roman" w:hAnsi="Times New Roman" w:cs="Times New Roman"/>
          <w:sz w:val="28"/>
          <w:szCs w:val="28"/>
        </w:rPr>
        <w:t>;</w:t>
      </w:r>
    </w:p>
    <w:p w14:paraId="07588326"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p>
    <w:p w14:paraId="69ABF6A9"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RETURN </w:t>
      </w:r>
      <w:proofErr w:type="spellStart"/>
      <w:r w:rsidRPr="006F5C13">
        <w:rPr>
          <w:rFonts w:ascii="Times New Roman" w:eastAsia="Times New Roman" w:hAnsi="Times New Roman" w:cs="Times New Roman"/>
          <w:sz w:val="28"/>
          <w:szCs w:val="28"/>
        </w:rPr>
        <w:t>citizen_age</w:t>
      </w:r>
      <w:proofErr w:type="spellEnd"/>
      <w:r w:rsidRPr="006F5C13">
        <w:rPr>
          <w:rFonts w:ascii="Times New Roman" w:eastAsia="Times New Roman" w:hAnsi="Times New Roman" w:cs="Times New Roman"/>
          <w:sz w:val="28"/>
          <w:szCs w:val="28"/>
        </w:rPr>
        <w:t xml:space="preserve"> &gt;= </w:t>
      </w:r>
      <w:proofErr w:type="spellStart"/>
      <w:r w:rsidRPr="006F5C13">
        <w:rPr>
          <w:rFonts w:ascii="Times New Roman" w:eastAsia="Times New Roman" w:hAnsi="Times New Roman" w:cs="Times New Roman"/>
          <w:sz w:val="28"/>
          <w:szCs w:val="28"/>
        </w:rPr>
        <w:t>years</w:t>
      </w:r>
      <w:proofErr w:type="spellEnd"/>
      <w:r w:rsidRPr="006F5C13">
        <w:rPr>
          <w:rFonts w:ascii="Times New Roman" w:eastAsia="Times New Roman" w:hAnsi="Times New Roman" w:cs="Times New Roman"/>
          <w:sz w:val="28"/>
          <w:szCs w:val="28"/>
        </w:rPr>
        <w:t>;</w:t>
      </w:r>
    </w:p>
    <w:p w14:paraId="05229188"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lastRenderedPageBreak/>
        <w:t>END;</w:t>
      </w:r>
    </w:p>
    <w:p w14:paraId="1A35C39C"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LANGUAGE </w:t>
      </w:r>
      <w:proofErr w:type="spellStart"/>
      <w:r w:rsidRPr="006F5C13">
        <w:rPr>
          <w:rFonts w:ascii="Times New Roman" w:eastAsia="Times New Roman" w:hAnsi="Times New Roman" w:cs="Times New Roman"/>
          <w:sz w:val="28"/>
          <w:szCs w:val="28"/>
        </w:rPr>
        <w:t>plpgsql</w:t>
      </w:r>
      <w:proofErr w:type="spellEnd"/>
      <w:r w:rsidRPr="006F5C13">
        <w:rPr>
          <w:rFonts w:ascii="Times New Roman" w:eastAsia="Times New Roman" w:hAnsi="Times New Roman" w:cs="Times New Roman"/>
          <w:sz w:val="28"/>
          <w:szCs w:val="28"/>
        </w:rPr>
        <w:t>;</w:t>
      </w:r>
    </w:p>
    <w:p w14:paraId="1B9DE9CD"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p>
    <w:p w14:paraId="141F24CF"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SELECT citizens.id,</w:t>
      </w:r>
    </w:p>
    <w:p w14:paraId="09D3C9AE"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w:t>
      </w:r>
      <w:proofErr w:type="spellStart"/>
      <w:r w:rsidRPr="006F5C13">
        <w:rPr>
          <w:rFonts w:ascii="Times New Roman" w:eastAsia="Times New Roman" w:hAnsi="Times New Roman" w:cs="Times New Roman"/>
          <w:sz w:val="28"/>
          <w:szCs w:val="28"/>
        </w:rPr>
        <w:t>get_citizen_full_name</w:t>
      </w:r>
      <w:proofErr w:type="spellEnd"/>
      <w:r w:rsidRPr="006F5C13">
        <w:rPr>
          <w:rFonts w:ascii="Times New Roman" w:eastAsia="Times New Roman" w:hAnsi="Times New Roman" w:cs="Times New Roman"/>
          <w:sz w:val="28"/>
          <w:szCs w:val="28"/>
        </w:rPr>
        <w:t>(citizens.id),</w:t>
      </w:r>
    </w:p>
    <w:p w14:paraId="1CECDFB2"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w:t>
      </w:r>
      <w:proofErr w:type="spellStart"/>
      <w:r w:rsidRPr="006F5C13">
        <w:rPr>
          <w:rFonts w:ascii="Times New Roman" w:eastAsia="Times New Roman" w:hAnsi="Times New Roman" w:cs="Times New Roman"/>
          <w:sz w:val="28"/>
          <w:szCs w:val="28"/>
        </w:rPr>
        <w:t>citizens.date_of_birth</w:t>
      </w:r>
      <w:proofErr w:type="spellEnd"/>
      <w:r w:rsidRPr="006F5C13">
        <w:rPr>
          <w:rFonts w:ascii="Times New Roman" w:eastAsia="Times New Roman" w:hAnsi="Times New Roman" w:cs="Times New Roman"/>
          <w:sz w:val="28"/>
          <w:szCs w:val="28"/>
        </w:rPr>
        <w:t>,</w:t>
      </w:r>
    </w:p>
    <w:p w14:paraId="464E6E14"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       </w:t>
      </w:r>
      <w:proofErr w:type="spellStart"/>
      <w:r w:rsidRPr="006F5C13">
        <w:rPr>
          <w:rFonts w:ascii="Times New Roman" w:eastAsia="Times New Roman" w:hAnsi="Times New Roman" w:cs="Times New Roman"/>
          <w:sz w:val="28"/>
          <w:szCs w:val="28"/>
        </w:rPr>
        <w:t>is_citizen_older_than</w:t>
      </w:r>
      <w:proofErr w:type="spellEnd"/>
      <w:r w:rsidRPr="006F5C13">
        <w:rPr>
          <w:rFonts w:ascii="Times New Roman" w:eastAsia="Times New Roman" w:hAnsi="Times New Roman" w:cs="Times New Roman"/>
          <w:sz w:val="28"/>
          <w:szCs w:val="28"/>
        </w:rPr>
        <w:t>(citizens.id, 18)</w:t>
      </w:r>
    </w:p>
    <w:p w14:paraId="49E1DADE" w14:textId="77777777"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 xml:space="preserve">FROM </w:t>
      </w:r>
      <w:proofErr w:type="spellStart"/>
      <w:r w:rsidRPr="006F5C13">
        <w:rPr>
          <w:rFonts w:ascii="Times New Roman" w:eastAsia="Times New Roman" w:hAnsi="Times New Roman" w:cs="Times New Roman"/>
          <w:sz w:val="28"/>
          <w:szCs w:val="28"/>
        </w:rPr>
        <w:t>citizens</w:t>
      </w:r>
      <w:proofErr w:type="spellEnd"/>
    </w:p>
    <w:p w14:paraId="09AA9B1D" w14:textId="78965C2C" w:rsidR="006F5C13" w:rsidRPr="006F5C13" w:rsidRDefault="006F5C13" w:rsidP="006F5C13">
      <w:pPr>
        <w:pStyle w:val="ListParagraph"/>
        <w:spacing w:after="0" w:line="360" w:lineRule="auto"/>
        <w:ind w:left="709"/>
        <w:jc w:val="both"/>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t>LIMIT 10;</w:t>
      </w:r>
    </w:p>
    <w:p w14:paraId="46069B83" w14:textId="77777777" w:rsidR="00325430" w:rsidRDefault="00325430" w:rsidP="00325430">
      <w:pPr>
        <w:pStyle w:val="ListParagraph"/>
        <w:spacing w:after="0" w:line="360" w:lineRule="auto"/>
        <w:ind w:left="709"/>
        <w:rPr>
          <w:rFonts w:ascii="Times New Roman" w:eastAsia="Times New Roman" w:hAnsi="Times New Roman" w:cs="Times New Roman"/>
          <w:sz w:val="28"/>
          <w:szCs w:val="28"/>
        </w:rPr>
      </w:pPr>
    </w:p>
    <w:p w14:paraId="285DF1C8" w14:textId="16788B51" w:rsidR="006F5C13" w:rsidRPr="00B76045" w:rsidRDefault="006F5C13" w:rsidP="006F5C13">
      <w:pPr>
        <w:pStyle w:val="ListParagraph"/>
        <w:spacing w:after="0" w:line="360" w:lineRule="auto"/>
        <w:ind w:left="709"/>
        <w:jc w:val="both"/>
        <w:rPr>
          <w:rFonts w:ascii="Times New Roman" w:eastAsia="Times New Roman" w:hAnsi="Times New Roman" w:cs="Times New Roman"/>
          <w:sz w:val="28"/>
          <w:szCs w:val="28"/>
          <w:lang w:val="en-US"/>
        </w:rPr>
      </w:pPr>
      <w:bookmarkStart w:id="660" w:name="OLE_LINK22"/>
      <w:r>
        <w:rPr>
          <w:rFonts w:ascii="Times New Roman" w:eastAsia="Times New Roman" w:hAnsi="Times New Roman" w:cs="Times New Roman"/>
          <w:sz w:val="28"/>
          <w:szCs w:val="28"/>
        </w:rPr>
        <w:t xml:space="preserve">На рис. 7.3.1.1 наведено приклад роботи функції </w:t>
      </w:r>
      <w:proofErr w:type="spellStart"/>
      <w:r w:rsidRPr="006F5C13">
        <w:rPr>
          <w:rFonts w:ascii="Times New Roman" w:eastAsia="Times New Roman" w:hAnsi="Times New Roman" w:cs="Times New Roman"/>
          <w:sz w:val="28"/>
          <w:szCs w:val="28"/>
        </w:rPr>
        <w:t>is_citizen_older_than</w:t>
      </w:r>
      <w:proofErr w:type="spellEnd"/>
      <w:r w:rsidR="00B76045">
        <w:rPr>
          <w:rFonts w:ascii="Times New Roman" w:eastAsia="Times New Roman" w:hAnsi="Times New Roman" w:cs="Times New Roman"/>
          <w:sz w:val="28"/>
          <w:szCs w:val="28"/>
          <w:lang w:val="en-US"/>
        </w:rPr>
        <w:t>.</w:t>
      </w:r>
    </w:p>
    <w:bookmarkEnd w:id="660"/>
    <w:p w14:paraId="675CFC40" w14:textId="67717503" w:rsidR="00862EF7" w:rsidRDefault="006F5C13" w:rsidP="006F5C13">
      <w:pPr>
        <w:pStyle w:val="ListParagraph"/>
        <w:spacing w:after="0" w:line="360" w:lineRule="auto"/>
        <w:ind w:left="709"/>
        <w:jc w:val="center"/>
        <w:rPr>
          <w:rFonts w:ascii="Times New Roman" w:eastAsia="Times New Roman" w:hAnsi="Times New Roman" w:cs="Times New Roman"/>
          <w:sz w:val="28"/>
          <w:szCs w:val="28"/>
        </w:rPr>
      </w:pPr>
      <w:r w:rsidRPr="006F5C13">
        <w:rPr>
          <w:rFonts w:ascii="Times New Roman" w:eastAsia="Times New Roman" w:hAnsi="Times New Roman" w:cs="Times New Roman"/>
          <w:sz w:val="28"/>
          <w:szCs w:val="28"/>
        </w:rPr>
        <w:drawing>
          <wp:inline distT="0" distB="0" distL="0" distR="0" wp14:anchorId="5FBD88B8" wp14:editId="4861B534">
            <wp:extent cx="5610792" cy="309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4136" cy="3106170"/>
                    </a:xfrm>
                    <a:prstGeom prst="rect">
                      <a:avLst/>
                    </a:prstGeom>
                  </pic:spPr>
                </pic:pic>
              </a:graphicData>
            </a:graphic>
          </wp:inline>
        </w:drawing>
      </w:r>
    </w:p>
    <w:p w14:paraId="06A2EE3A" w14:textId="13A5DE10" w:rsidR="006F5C13" w:rsidRDefault="006F5C13" w:rsidP="006F5C13">
      <w:pPr>
        <w:pStyle w:val="ListParagraph"/>
        <w:spacing w:after="0" w:line="360" w:lineRule="auto"/>
        <w:ind w:left="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7.3.1.1 – Приклад роботи функції </w:t>
      </w:r>
      <w:proofErr w:type="spellStart"/>
      <w:r w:rsidRPr="006F5C13">
        <w:rPr>
          <w:rFonts w:ascii="Times New Roman" w:eastAsia="Times New Roman" w:hAnsi="Times New Roman" w:cs="Times New Roman"/>
          <w:sz w:val="28"/>
          <w:szCs w:val="28"/>
        </w:rPr>
        <w:t>is_citizen_older_than</w:t>
      </w:r>
      <w:proofErr w:type="spellEnd"/>
    </w:p>
    <w:p w14:paraId="5D44D923" w14:textId="354AFEF0" w:rsidR="00FC3CAE" w:rsidRDefault="00FC3CAE" w:rsidP="00FC3CAE">
      <w:pPr>
        <w:pStyle w:val="ListParagraph"/>
        <w:spacing w:after="0" w:line="360" w:lineRule="auto"/>
        <w:ind w:left="709"/>
        <w:rPr>
          <w:rFonts w:ascii="Times New Roman" w:eastAsia="Times New Roman" w:hAnsi="Times New Roman" w:cs="Times New Roman"/>
          <w:sz w:val="28"/>
          <w:szCs w:val="28"/>
        </w:rPr>
      </w:pPr>
    </w:p>
    <w:p w14:paraId="19231442" w14:textId="22629637" w:rsidR="00FC3CAE" w:rsidRDefault="00FC3CAE" w:rsidP="00DC3812">
      <w:pPr>
        <w:pStyle w:val="ListParagraph"/>
        <w:spacing w:after="0" w:line="360" w:lineRule="auto"/>
        <w:ind w:left="709"/>
        <w:outlineLvl w:val="2"/>
        <w:rPr>
          <w:rFonts w:ascii="Times New Roman" w:eastAsia="Times New Roman" w:hAnsi="Times New Roman" w:cs="Times New Roman"/>
          <w:sz w:val="28"/>
          <w:szCs w:val="28"/>
        </w:rPr>
        <w:pPrChange w:id="661" w:author="Соколов Олександр" w:date="2024-12-22T22:10:00Z">
          <w:pPr>
            <w:pStyle w:val="ListParagraph"/>
            <w:spacing w:after="0" w:line="360" w:lineRule="auto"/>
            <w:ind w:left="709"/>
          </w:pPr>
        </w:pPrChange>
      </w:pPr>
      <w:bookmarkStart w:id="662" w:name="_Toc185798474"/>
      <w:r>
        <w:rPr>
          <w:rFonts w:ascii="Times New Roman" w:eastAsia="Times New Roman" w:hAnsi="Times New Roman" w:cs="Times New Roman"/>
          <w:sz w:val="28"/>
          <w:szCs w:val="28"/>
        </w:rPr>
        <w:t xml:space="preserve">7.3.2 Функція </w:t>
      </w:r>
      <w:proofErr w:type="spellStart"/>
      <w:r w:rsidR="000A1378" w:rsidRPr="000A1378">
        <w:rPr>
          <w:rFonts w:ascii="Times New Roman" w:eastAsia="Times New Roman" w:hAnsi="Times New Roman" w:cs="Times New Roman"/>
          <w:sz w:val="28"/>
          <w:szCs w:val="28"/>
        </w:rPr>
        <w:t>get_region_by_code</w:t>
      </w:r>
      <w:bookmarkEnd w:id="662"/>
      <w:proofErr w:type="spellEnd"/>
    </w:p>
    <w:p w14:paraId="174E150B"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CREATE OR REPLACE FUNCTION </w:t>
      </w:r>
      <w:proofErr w:type="spellStart"/>
      <w:r w:rsidRPr="000A1378">
        <w:rPr>
          <w:rFonts w:ascii="Times New Roman" w:eastAsia="Times New Roman" w:hAnsi="Times New Roman" w:cs="Times New Roman"/>
          <w:sz w:val="28"/>
          <w:szCs w:val="28"/>
          <w:lang w:val="en-US"/>
        </w:rPr>
        <w:t>get_region_by_code</w:t>
      </w:r>
      <w:proofErr w:type="spellEnd"/>
      <w:r w:rsidRPr="000A1378">
        <w:rPr>
          <w:rFonts w:ascii="Times New Roman" w:eastAsia="Times New Roman" w:hAnsi="Times New Roman" w:cs="Times New Roman"/>
          <w:sz w:val="28"/>
          <w:szCs w:val="28"/>
          <w:lang w:val="en-US"/>
        </w:rPr>
        <w:t>(</w:t>
      </w:r>
      <w:proofErr w:type="spellStart"/>
      <w:r w:rsidRPr="000A1378">
        <w:rPr>
          <w:rFonts w:ascii="Times New Roman" w:eastAsia="Times New Roman" w:hAnsi="Times New Roman" w:cs="Times New Roman"/>
          <w:sz w:val="28"/>
          <w:szCs w:val="28"/>
          <w:lang w:val="en-US"/>
        </w:rPr>
        <w:t>input_code</w:t>
      </w:r>
      <w:proofErr w:type="spellEnd"/>
      <w:r w:rsidRPr="000A1378">
        <w:rPr>
          <w:rFonts w:ascii="Times New Roman" w:eastAsia="Times New Roman" w:hAnsi="Times New Roman" w:cs="Times New Roman"/>
          <w:sz w:val="28"/>
          <w:szCs w:val="28"/>
          <w:lang w:val="en-US"/>
        </w:rPr>
        <w:t xml:space="preserve"> VARCHAR)</w:t>
      </w:r>
    </w:p>
    <w:p w14:paraId="298A0DA8"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RETURNS VARCHAR AS</w:t>
      </w:r>
    </w:p>
    <w:p w14:paraId="303AA486"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w:t>
      </w:r>
    </w:p>
    <w:p w14:paraId="54C66EE3"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DECLARE</w:t>
      </w:r>
    </w:p>
    <w:p w14:paraId="5B98DBDF"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lastRenderedPageBreak/>
        <w:t xml:space="preserve">    region VARCHAR;</w:t>
      </w:r>
    </w:p>
    <w:p w14:paraId="1237D8F3"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BEGIN</w:t>
      </w:r>
    </w:p>
    <w:p w14:paraId="038A9B14"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SELECT </w:t>
      </w:r>
      <w:proofErr w:type="spellStart"/>
      <w:r w:rsidRPr="000A1378">
        <w:rPr>
          <w:rFonts w:ascii="Times New Roman" w:eastAsia="Times New Roman" w:hAnsi="Times New Roman" w:cs="Times New Roman"/>
          <w:sz w:val="28"/>
          <w:szCs w:val="28"/>
          <w:lang w:val="en-US"/>
        </w:rPr>
        <w:t>region_name</w:t>
      </w:r>
      <w:proofErr w:type="spellEnd"/>
    </w:p>
    <w:p w14:paraId="776BF59A"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INTO region</w:t>
      </w:r>
    </w:p>
    <w:p w14:paraId="03B9FCA6"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FROM regions</w:t>
      </w:r>
    </w:p>
    <w:p w14:paraId="111E2EC5"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WHERE </w:t>
      </w:r>
      <w:proofErr w:type="spellStart"/>
      <w:r w:rsidRPr="000A1378">
        <w:rPr>
          <w:rFonts w:ascii="Times New Roman" w:eastAsia="Times New Roman" w:hAnsi="Times New Roman" w:cs="Times New Roman"/>
          <w:sz w:val="28"/>
          <w:szCs w:val="28"/>
          <w:lang w:val="en-US"/>
        </w:rPr>
        <w:t>input_code</w:t>
      </w:r>
      <w:proofErr w:type="spellEnd"/>
      <w:r w:rsidRPr="000A1378">
        <w:rPr>
          <w:rFonts w:ascii="Times New Roman" w:eastAsia="Times New Roman" w:hAnsi="Times New Roman" w:cs="Times New Roman"/>
          <w:sz w:val="28"/>
          <w:szCs w:val="28"/>
          <w:lang w:val="en-US"/>
        </w:rPr>
        <w:t xml:space="preserve"> = ANY (</w:t>
      </w:r>
      <w:proofErr w:type="spellStart"/>
      <w:r w:rsidRPr="000A1378">
        <w:rPr>
          <w:rFonts w:ascii="Times New Roman" w:eastAsia="Times New Roman" w:hAnsi="Times New Roman" w:cs="Times New Roman"/>
          <w:sz w:val="28"/>
          <w:szCs w:val="28"/>
          <w:lang w:val="en-US"/>
        </w:rPr>
        <w:t>string_to_array</w:t>
      </w:r>
      <w:proofErr w:type="spellEnd"/>
      <w:r w:rsidRPr="000A1378">
        <w:rPr>
          <w:rFonts w:ascii="Times New Roman" w:eastAsia="Times New Roman" w:hAnsi="Times New Roman" w:cs="Times New Roman"/>
          <w:sz w:val="28"/>
          <w:szCs w:val="28"/>
          <w:lang w:val="en-US"/>
        </w:rPr>
        <w:t>(code_2004 || ',' || code_2013 || ',' || code_2021, ','));</w:t>
      </w:r>
    </w:p>
    <w:p w14:paraId="4DF4F376"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p>
    <w:p w14:paraId="492CE30A"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IF region IS NULL THEN</w:t>
      </w:r>
    </w:p>
    <w:p w14:paraId="5A0EC30F"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RETURN '</w:t>
      </w:r>
      <w:proofErr w:type="spellStart"/>
      <w:r w:rsidRPr="000A1378">
        <w:rPr>
          <w:rFonts w:ascii="Times New Roman" w:eastAsia="Times New Roman" w:hAnsi="Times New Roman" w:cs="Times New Roman"/>
          <w:sz w:val="28"/>
          <w:szCs w:val="28"/>
          <w:lang w:val="en-US"/>
        </w:rPr>
        <w:t>Регіон</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не</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знайдено</w:t>
      </w:r>
      <w:proofErr w:type="spellEnd"/>
      <w:r w:rsidRPr="000A1378">
        <w:rPr>
          <w:rFonts w:ascii="Times New Roman" w:eastAsia="Times New Roman" w:hAnsi="Times New Roman" w:cs="Times New Roman"/>
          <w:sz w:val="28"/>
          <w:szCs w:val="28"/>
          <w:lang w:val="en-US"/>
        </w:rPr>
        <w:t>';</w:t>
      </w:r>
    </w:p>
    <w:p w14:paraId="035DFAC8"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ELSE</w:t>
      </w:r>
    </w:p>
    <w:p w14:paraId="476A8673"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RETURN region;</w:t>
      </w:r>
    </w:p>
    <w:p w14:paraId="5CB4C1AB"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END IF;</w:t>
      </w:r>
    </w:p>
    <w:p w14:paraId="1D76996F"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END;</w:t>
      </w:r>
    </w:p>
    <w:p w14:paraId="3B297AC5" w14:textId="2C02586A" w:rsid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LANGUAGE </w:t>
      </w:r>
      <w:proofErr w:type="spellStart"/>
      <w:r w:rsidRPr="000A1378">
        <w:rPr>
          <w:rFonts w:ascii="Times New Roman" w:eastAsia="Times New Roman" w:hAnsi="Times New Roman" w:cs="Times New Roman"/>
          <w:sz w:val="28"/>
          <w:szCs w:val="28"/>
          <w:lang w:val="en-US"/>
        </w:rPr>
        <w:t>plpgsql</w:t>
      </w:r>
      <w:proofErr w:type="spellEnd"/>
      <w:r w:rsidRPr="000A1378">
        <w:rPr>
          <w:rFonts w:ascii="Times New Roman" w:eastAsia="Times New Roman" w:hAnsi="Times New Roman" w:cs="Times New Roman"/>
          <w:sz w:val="28"/>
          <w:szCs w:val="28"/>
          <w:lang w:val="en-US"/>
        </w:rPr>
        <w:t>;</w:t>
      </w:r>
    </w:p>
    <w:p w14:paraId="7106B518" w14:textId="295E4AB6" w:rsid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p>
    <w:p w14:paraId="01E8A2C8" w14:textId="53664BD8" w:rsidR="000A1378" w:rsidRPr="00B76045" w:rsidRDefault="000A1378" w:rsidP="000A1378">
      <w:pPr>
        <w:pStyle w:val="ListParagraph"/>
        <w:spacing w:after="0" w:line="360" w:lineRule="auto"/>
        <w:ind w:left="709"/>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На рис. 7.3.</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.1 наведено приклад роботи функції </w:t>
      </w:r>
      <w:proofErr w:type="spellStart"/>
      <w:r w:rsidRPr="000A1378">
        <w:rPr>
          <w:rFonts w:ascii="Times New Roman" w:eastAsia="Times New Roman" w:hAnsi="Times New Roman" w:cs="Times New Roman"/>
          <w:sz w:val="28"/>
          <w:szCs w:val="28"/>
        </w:rPr>
        <w:t>get_region_by_code</w:t>
      </w:r>
      <w:proofErr w:type="spellEnd"/>
      <w:r w:rsidR="00B76045">
        <w:rPr>
          <w:rFonts w:ascii="Times New Roman" w:eastAsia="Times New Roman" w:hAnsi="Times New Roman" w:cs="Times New Roman"/>
          <w:sz w:val="28"/>
          <w:szCs w:val="28"/>
          <w:lang w:val="en-US"/>
        </w:rPr>
        <w:t>.</w:t>
      </w:r>
    </w:p>
    <w:p w14:paraId="61CF2CAB" w14:textId="47884F85" w:rsidR="000A1378" w:rsidRDefault="000A1378" w:rsidP="000A1378">
      <w:pPr>
        <w:pStyle w:val="ListParagraph"/>
        <w:spacing w:after="0" w:line="360" w:lineRule="auto"/>
        <w:ind w:left="709"/>
        <w:jc w:val="center"/>
        <w:rPr>
          <w:rFonts w:ascii="Times New Roman" w:eastAsia="Times New Roman" w:hAnsi="Times New Roman" w:cs="Times New Roman"/>
          <w:sz w:val="28"/>
          <w:szCs w:val="28"/>
        </w:rPr>
      </w:pPr>
      <w:r w:rsidRPr="000A1378">
        <w:rPr>
          <w:rFonts w:ascii="Times New Roman" w:eastAsia="Times New Roman" w:hAnsi="Times New Roman" w:cs="Times New Roman"/>
          <w:sz w:val="28"/>
          <w:szCs w:val="28"/>
        </w:rPr>
        <w:lastRenderedPageBreak/>
        <w:drawing>
          <wp:inline distT="0" distB="0" distL="0" distR="0" wp14:anchorId="03B02E0B" wp14:editId="3AC8E1B9">
            <wp:extent cx="5610792" cy="5248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1196" cy="5267361"/>
                    </a:xfrm>
                    <a:prstGeom prst="rect">
                      <a:avLst/>
                    </a:prstGeom>
                  </pic:spPr>
                </pic:pic>
              </a:graphicData>
            </a:graphic>
          </wp:inline>
        </w:drawing>
      </w:r>
    </w:p>
    <w:p w14:paraId="535F8EF0" w14:textId="7602543D" w:rsidR="000A1378" w:rsidRDefault="000A1378" w:rsidP="000A1378">
      <w:pPr>
        <w:pStyle w:val="ListParagraph"/>
        <w:spacing w:after="0" w:line="360" w:lineRule="auto"/>
        <w:ind w:left="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 7.</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get_region_by_code</w:t>
      </w:r>
      <w:proofErr w:type="spellEnd"/>
    </w:p>
    <w:p w14:paraId="52668D9D" w14:textId="435397C7" w:rsidR="000A1378" w:rsidRDefault="000A1378" w:rsidP="000A1378">
      <w:pPr>
        <w:pStyle w:val="ListParagraph"/>
        <w:spacing w:after="0" w:line="360" w:lineRule="auto"/>
        <w:ind w:left="709"/>
        <w:jc w:val="center"/>
        <w:rPr>
          <w:rFonts w:ascii="Times New Roman" w:eastAsia="Times New Roman" w:hAnsi="Times New Roman" w:cs="Times New Roman"/>
          <w:sz w:val="28"/>
          <w:szCs w:val="28"/>
          <w:lang w:val="en-US"/>
        </w:rPr>
      </w:pPr>
    </w:p>
    <w:p w14:paraId="78F27BAA" w14:textId="44EF2351" w:rsidR="000A1378" w:rsidRPr="000A1378" w:rsidRDefault="000A1378" w:rsidP="00DC3812">
      <w:pPr>
        <w:pStyle w:val="ListParagraph"/>
        <w:spacing w:after="0" w:line="360" w:lineRule="auto"/>
        <w:ind w:left="709"/>
        <w:outlineLvl w:val="2"/>
        <w:rPr>
          <w:rFonts w:ascii="Times New Roman" w:eastAsia="Times New Roman" w:hAnsi="Times New Roman" w:cs="Times New Roman"/>
          <w:sz w:val="28"/>
          <w:szCs w:val="28"/>
          <w:lang w:val="en-US"/>
        </w:rPr>
        <w:pPrChange w:id="663" w:author="Соколов Олександр" w:date="2024-12-22T22:10:00Z">
          <w:pPr>
            <w:pStyle w:val="ListParagraph"/>
            <w:spacing w:after="0" w:line="360" w:lineRule="auto"/>
            <w:ind w:left="709"/>
          </w:pPr>
        </w:pPrChange>
      </w:pPr>
      <w:bookmarkStart w:id="664" w:name="_Toc185798475"/>
      <w:r>
        <w:rPr>
          <w:rFonts w:ascii="Times New Roman" w:eastAsia="Times New Roman" w:hAnsi="Times New Roman" w:cs="Times New Roman"/>
          <w:sz w:val="28"/>
          <w:szCs w:val="28"/>
        </w:rPr>
        <w:t>7.3.</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rPr>
        <w:t>get_administrative_offense_info</w:t>
      </w:r>
      <w:bookmarkEnd w:id="664"/>
      <w:proofErr w:type="spellEnd"/>
    </w:p>
    <w:p w14:paraId="121E6522"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CREATE OR REPLACE FUNCTION </w:t>
      </w:r>
      <w:proofErr w:type="spellStart"/>
      <w:r w:rsidRPr="000A1378">
        <w:rPr>
          <w:rFonts w:ascii="Times New Roman" w:eastAsia="Times New Roman" w:hAnsi="Times New Roman" w:cs="Times New Roman"/>
          <w:sz w:val="28"/>
          <w:szCs w:val="28"/>
          <w:lang w:val="en-US"/>
        </w:rPr>
        <w:t>get_administrative_offense_info</w:t>
      </w:r>
      <w:proofErr w:type="spellEnd"/>
      <w:r w:rsidRPr="000A1378">
        <w:rPr>
          <w:rFonts w:ascii="Times New Roman" w:eastAsia="Times New Roman" w:hAnsi="Times New Roman" w:cs="Times New Roman"/>
          <w:sz w:val="28"/>
          <w:szCs w:val="28"/>
          <w:lang w:val="en-US"/>
        </w:rPr>
        <w:t>(</w:t>
      </w:r>
      <w:proofErr w:type="spellStart"/>
      <w:r w:rsidRPr="000A1378">
        <w:rPr>
          <w:rFonts w:ascii="Times New Roman" w:eastAsia="Times New Roman" w:hAnsi="Times New Roman" w:cs="Times New Roman"/>
          <w:sz w:val="28"/>
          <w:szCs w:val="28"/>
          <w:lang w:val="en-US"/>
        </w:rPr>
        <w:t>offense_id</w:t>
      </w:r>
      <w:proofErr w:type="spellEnd"/>
      <w:r w:rsidRPr="000A1378">
        <w:rPr>
          <w:rFonts w:ascii="Times New Roman" w:eastAsia="Times New Roman" w:hAnsi="Times New Roman" w:cs="Times New Roman"/>
          <w:sz w:val="28"/>
          <w:szCs w:val="28"/>
          <w:lang w:val="en-US"/>
        </w:rPr>
        <w:t xml:space="preserve"> INT) RETURNS VARCHAR AS</w:t>
      </w:r>
    </w:p>
    <w:p w14:paraId="331A843F"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w:t>
      </w:r>
    </w:p>
    <w:p w14:paraId="1B5035E3"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DECLARE</w:t>
      </w:r>
    </w:p>
    <w:p w14:paraId="6F300680"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offense_string</w:t>
      </w:r>
      <w:proofErr w:type="spellEnd"/>
      <w:r w:rsidRPr="000A1378">
        <w:rPr>
          <w:rFonts w:ascii="Times New Roman" w:eastAsia="Times New Roman" w:hAnsi="Times New Roman" w:cs="Times New Roman"/>
          <w:sz w:val="28"/>
          <w:szCs w:val="28"/>
          <w:lang w:val="en-US"/>
        </w:rPr>
        <w:t xml:space="preserve"> VARCHAR;</w:t>
      </w:r>
    </w:p>
    <w:p w14:paraId="20764FD1"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BEGIN</w:t>
      </w:r>
    </w:p>
    <w:p w14:paraId="75E0CD61"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SELECT article || COALESCE(COALESCE('(' || sup || ').', '.') || part, '')</w:t>
      </w:r>
    </w:p>
    <w:p w14:paraId="4C33F4E1"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INTO </w:t>
      </w:r>
      <w:proofErr w:type="spellStart"/>
      <w:r w:rsidRPr="000A1378">
        <w:rPr>
          <w:rFonts w:ascii="Times New Roman" w:eastAsia="Times New Roman" w:hAnsi="Times New Roman" w:cs="Times New Roman"/>
          <w:sz w:val="28"/>
          <w:szCs w:val="28"/>
          <w:lang w:val="en-US"/>
        </w:rPr>
        <w:t>offense_string</w:t>
      </w:r>
      <w:proofErr w:type="spellEnd"/>
    </w:p>
    <w:p w14:paraId="00463249"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lastRenderedPageBreak/>
        <w:t xml:space="preserve">    FROM </w:t>
      </w:r>
      <w:proofErr w:type="spellStart"/>
      <w:r w:rsidRPr="000A1378">
        <w:rPr>
          <w:rFonts w:ascii="Times New Roman" w:eastAsia="Times New Roman" w:hAnsi="Times New Roman" w:cs="Times New Roman"/>
          <w:sz w:val="28"/>
          <w:szCs w:val="28"/>
          <w:lang w:val="en-US"/>
        </w:rPr>
        <w:t>administrative_offenses</w:t>
      </w:r>
      <w:proofErr w:type="spellEnd"/>
    </w:p>
    <w:p w14:paraId="2003C621"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WHERE id = </w:t>
      </w:r>
      <w:proofErr w:type="spellStart"/>
      <w:r w:rsidRPr="000A1378">
        <w:rPr>
          <w:rFonts w:ascii="Times New Roman" w:eastAsia="Times New Roman" w:hAnsi="Times New Roman" w:cs="Times New Roman"/>
          <w:sz w:val="28"/>
          <w:szCs w:val="28"/>
          <w:lang w:val="en-US"/>
        </w:rPr>
        <w:t>offense_id</w:t>
      </w:r>
      <w:proofErr w:type="spellEnd"/>
      <w:r w:rsidRPr="000A1378">
        <w:rPr>
          <w:rFonts w:ascii="Times New Roman" w:eastAsia="Times New Roman" w:hAnsi="Times New Roman" w:cs="Times New Roman"/>
          <w:sz w:val="28"/>
          <w:szCs w:val="28"/>
          <w:lang w:val="en-US"/>
        </w:rPr>
        <w:t>;</w:t>
      </w:r>
    </w:p>
    <w:p w14:paraId="4BD4AEE4"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p>
    <w:p w14:paraId="39462CF5"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IF </w:t>
      </w:r>
      <w:proofErr w:type="spellStart"/>
      <w:r w:rsidRPr="000A1378">
        <w:rPr>
          <w:rFonts w:ascii="Times New Roman" w:eastAsia="Times New Roman" w:hAnsi="Times New Roman" w:cs="Times New Roman"/>
          <w:sz w:val="28"/>
          <w:szCs w:val="28"/>
          <w:lang w:val="en-US"/>
        </w:rPr>
        <w:t>offense_string</w:t>
      </w:r>
      <w:proofErr w:type="spellEnd"/>
      <w:r w:rsidRPr="000A1378">
        <w:rPr>
          <w:rFonts w:ascii="Times New Roman" w:eastAsia="Times New Roman" w:hAnsi="Times New Roman" w:cs="Times New Roman"/>
          <w:sz w:val="28"/>
          <w:szCs w:val="28"/>
          <w:lang w:val="en-US"/>
        </w:rPr>
        <w:t xml:space="preserve"> IS NULL THEN</w:t>
      </w:r>
    </w:p>
    <w:p w14:paraId="54377B75"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RETURN 'Offense not found';</w:t>
      </w:r>
    </w:p>
    <w:p w14:paraId="6F882A24"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ELSE</w:t>
      </w:r>
    </w:p>
    <w:p w14:paraId="55C5A3D5"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RETURN </w:t>
      </w:r>
      <w:proofErr w:type="spellStart"/>
      <w:r w:rsidRPr="000A1378">
        <w:rPr>
          <w:rFonts w:ascii="Times New Roman" w:eastAsia="Times New Roman" w:hAnsi="Times New Roman" w:cs="Times New Roman"/>
          <w:sz w:val="28"/>
          <w:szCs w:val="28"/>
          <w:lang w:val="en-US"/>
        </w:rPr>
        <w:t>offense_string</w:t>
      </w:r>
      <w:proofErr w:type="spellEnd"/>
      <w:r w:rsidRPr="000A1378">
        <w:rPr>
          <w:rFonts w:ascii="Times New Roman" w:eastAsia="Times New Roman" w:hAnsi="Times New Roman" w:cs="Times New Roman"/>
          <w:sz w:val="28"/>
          <w:szCs w:val="28"/>
          <w:lang w:val="en-US"/>
        </w:rPr>
        <w:t>;</w:t>
      </w:r>
    </w:p>
    <w:p w14:paraId="1A2B0CDB"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END IF;</w:t>
      </w:r>
    </w:p>
    <w:p w14:paraId="0098E54F" w14:textId="77777777" w:rsidR="000A1378" w:rsidRP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END;</w:t>
      </w:r>
    </w:p>
    <w:p w14:paraId="73A2B73E" w14:textId="4C6575B5" w:rsid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t xml:space="preserve">$$ LANGUAGE </w:t>
      </w:r>
      <w:proofErr w:type="spellStart"/>
      <w:r w:rsidRPr="000A1378">
        <w:rPr>
          <w:rFonts w:ascii="Times New Roman" w:eastAsia="Times New Roman" w:hAnsi="Times New Roman" w:cs="Times New Roman"/>
          <w:sz w:val="28"/>
          <w:szCs w:val="28"/>
          <w:lang w:val="en-US"/>
        </w:rPr>
        <w:t>plpgsql</w:t>
      </w:r>
      <w:proofErr w:type="spellEnd"/>
      <w:r w:rsidRPr="000A1378">
        <w:rPr>
          <w:rFonts w:ascii="Times New Roman" w:eastAsia="Times New Roman" w:hAnsi="Times New Roman" w:cs="Times New Roman"/>
          <w:sz w:val="28"/>
          <w:szCs w:val="28"/>
          <w:lang w:val="en-US"/>
        </w:rPr>
        <w:t>;</w:t>
      </w:r>
    </w:p>
    <w:p w14:paraId="6B618FD4" w14:textId="18D7A843" w:rsidR="000A1378" w:rsidRDefault="000A1378" w:rsidP="000A1378">
      <w:pPr>
        <w:pStyle w:val="ListParagraph"/>
        <w:spacing w:after="0" w:line="360" w:lineRule="auto"/>
        <w:ind w:left="709"/>
        <w:rPr>
          <w:rFonts w:ascii="Times New Roman" w:eastAsia="Times New Roman" w:hAnsi="Times New Roman" w:cs="Times New Roman"/>
          <w:sz w:val="28"/>
          <w:szCs w:val="28"/>
          <w:lang w:val="en-US"/>
        </w:rPr>
      </w:pPr>
    </w:p>
    <w:p w14:paraId="245EC9B7" w14:textId="507FD6F5" w:rsidR="000A1378" w:rsidRDefault="000A1378" w:rsidP="000A1378">
      <w:pPr>
        <w:pStyle w:val="ListParagraph"/>
        <w:spacing w:after="0" w:line="360" w:lineRule="auto"/>
        <w:ind w:left="0" w:firstLine="709"/>
        <w:jc w:val="both"/>
        <w:rPr>
          <w:rFonts w:ascii="Times New Roman" w:eastAsia="Times New Roman" w:hAnsi="Times New Roman" w:cs="Times New Roman"/>
          <w:sz w:val="28"/>
          <w:szCs w:val="28"/>
          <w:lang w:val="en-US"/>
        </w:rPr>
      </w:pPr>
      <w:proofErr w:type="spellStart"/>
      <w:r w:rsidRPr="000A1378">
        <w:rPr>
          <w:rFonts w:ascii="Times New Roman" w:eastAsia="Times New Roman" w:hAnsi="Times New Roman" w:cs="Times New Roman"/>
          <w:sz w:val="28"/>
          <w:szCs w:val="28"/>
          <w:lang w:val="en-US"/>
        </w:rPr>
        <w:t>На</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рис</w:t>
      </w:r>
      <w:proofErr w:type="spellEnd"/>
      <w:r w:rsidRPr="000A1378">
        <w:rPr>
          <w:rFonts w:ascii="Times New Roman" w:eastAsia="Times New Roman" w:hAnsi="Times New Roman" w:cs="Times New Roman"/>
          <w:sz w:val="28"/>
          <w:szCs w:val="28"/>
          <w:lang w:val="en-US"/>
        </w:rPr>
        <w:t>. 7.3.</w:t>
      </w:r>
      <w:r>
        <w:rPr>
          <w:rFonts w:ascii="Times New Roman" w:eastAsia="Times New Roman" w:hAnsi="Times New Roman" w:cs="Times New Roman"/>
          <w:sz w:val="28"/>
          <w:szCs w:val="28"/>
          <w:lang w:val="en-US"/>
        </w:rPr>
        <w:t>3</w:t>
      </w:r>
      <w:r w:rsidRPr="000A1378">
        <w:rPr>
          <w:rFonts w:ascii="Times New Roman" w:eastAsia="Times New Roman" w:hAnsi="Times New Roman" w:cs="Times New Roman"/>
          <w:sz w:val="28"/>
          <w:szCs w:val="28"/>
          <w:lang w:val="en-US"/>
        </w:rPr>
        <w:t xml:space="preserve">.1 </w:t>
      </w:r>
      <w:proofErr w:type="spellStart"/>
      <w:r w:rsidRPr="000A1378">
        <w:rPr>
          <w:rFonts w:ascii="Times New Roman" w:eastAsia="Times New Roman" w:hAnsi="Times New Roman" w:cs="Times New Roman"/>
          <w:sz w:val="28"/>
          <w:szCs w:val="28"/>
          <w:lang w:val="en-US"/>
        </w:rPr>
        <w:t>наведено</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приклад</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роботи</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функції</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get_administrative_offense_info</w:t>
      </w:r>
      <w:proofErr w:type="spellEnd"/>
      <w:r w:rsidR="00B76045">
        <w:rPr>
          <w:rFonts w:ascii="Times New Roman" w:eastAsia="Times New Roman" w:hAnsi="Times New Roman" w:cs="Times New Roman"/>
          <w:sz w:val="28"/>
          <w:szCs w:val="28"/>
          <w:lang w:val="en-US"/>
        </w:rPr>
        <w:t>.</w:t>
      </w:r>
    </w:p>
    <w:p w14:paraId="67D371DC" w14:textId="7EB7CFAA" w:rsidR="000A1378" w:rsidRDefault="000A1378" w:rsidP="000A1378">
      <w:pPr>
        <w:pStyle w:val="ListParagraph"/>
        <w:spacing w:after="0" w:line="360" w:lineRule="auto"/>
        <w:ind w:left="0" w:firstLine="709"/>
        <w:jc w:val="center"/>
        <w:rPr>
          <w:rFonts w:ascii="Times New Roman" w:eastAsia="Times New Roman" w:hAnsi="Times New Roman" w:cs="Times New Roman"/>
          <w:sz w:val="28"/>
          <w:szCs w:val="28"/>
          <w:lang w:val="en-US"/>
        </w:rPr>
      </w:pPr>
      <w:r w:rsidRPr="000A1378">
        <w:rPr>
          <w:rFonts w:ascii="Times New Roman" w:eastAsia="Times New Roman" w:hAnsi="Times New Roman" w:cs="Times New Roman"/>
          <w:sz w:val="28"/>
          <w:szCs w:val="28"/>
          <w:lang w:val="en-US"/>
        </w:rPr>
        <w:drawing>
          <wp:inline distT="0" distB="0" distL="0" distR="0" wp14:anchorId="6A927388" wp14:editId="348573CA">
            <wp:extent cx="5610792" cy="255524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5251" cy="2561825"/>
                    </a:xfrm>
                    <a:prstGeom prst="rect">
                      <a:avLst/>
                    </a:prstGeom>
                  </pic:spPr>
                </pic:pic>
              </a:graphicData>
            </a:graphic>
          </wp:inline>
        </w:drawing>
      </w:r>
    </w:p>
    <w:p w14:paraId="6CA6B14E" w14:textId="2D4B31EE" w:rsidR="000A1378" w:rsidRDefault="000A1378" w:rsidP="000A1378">
      <w:pPr>
        <w:pStyle w:val="ListParagraph"/>
        <w:spacing w:after="0" w:line="360" w:lineRule="auto"/>
        <w:ind w:left="0" w:firstLine="709"/>
        <w:jc w:val="center"/>
        <w:rPr>
          <w:rFonts w:ascii="Times New Roman" w:eastAsia="Times New Roman" w:hAnsi="Times New Roman" w:cs="Times New Roman"/>
          <w:sz w:val="28"/>
          <w:szCs w:val="28"/>
          <w:lang w:val="en-US"/>
        </w:rPr>
      </w:pPr>
      <w:proofErr w:type="spellStart"/>
      <w:r w:rsidRPr="000A1378">
        <w:rPr>
          <w:rFonts w:ascii="Times New Roman" w:eastAsia="Times New Roman" w:hAnsi="Times New Roman" w:cs="Times New Roman"/>
          <w:sz w:val="28"/>
          <w:szCs w:val="28"/>
          <w:lang w:val="en-US"/>
        </w:rPr>
        <w:t>Рисунок</w:t>
      </w:r>
      <w:proofErr w:type="spellEnd"/>
      <w:r w:rsidRPr="000A1378">
        <w:rPr>
          <w:rFonts w:ascii="Times New Roman" w:eastAsia="Times New Roman" w:hAnsi="Times New Roman" w:cs="Times New Roman"/>
          <w:sz w:val="28"/>
          <w:szCs w:val="28"/>
          <w:lang w:val="en-US"/>
        </w:rPr>
        <w:t xml:space="preserve"> 7.3.</w:t>
      </w:r>
      <w:r>
        <w:rPr>
          <w:rFonts w:ascii="Times New Roman" w:eastAsia="Times New Roman" w:hAnsi="Times New Roman" w:cs="Times New Roman"/>
          <w:sz w:val="28"/>
          <w:szCs w:val="28"/>
          <w:lang w:val="en-US"/>
        </w:rPr>
        <w:t>3</w:t>
      </w:r>
      <w:r w:rsidRPr="000A1378">
        <w:rPr>
          <w:rFonts w:ascii="Times New Roman" w:eastAsia="Times New Roman" w:hAnsi="Times New Roman" w:cs="Times New Roman"/>
          <w:sz w:val="28"/>
          <w:szCs w:val="28"/>
          <w:lang w:val="en-US"/>
        </w:rPr>
        <w:t xml:space="preserve">.1 – </w:t>
      </w:r>
      <w:proofErr w:type="spellStart"/>
      <w:r w:rsidRPr="000A1378">
        <w:rPr>
          <w:rFonts w:ascii="Times New Roman" w:eastAsia="Times New Roman" w:hAnsi="Times New Roman" w:cs="Times New Roman"/>
          <w:sz w:val="28"/>
          <w:szCs w:val="28"/>
          <w:lang w:val="en-US"/>
        </w:rPr>
        <w:t>Приклад</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роботи</w:t>
      </w:r>
      <w:proofErr w:type="spellEnd"/>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функції</w:t>
      </w:r>
      <w:proofErr w:type="spellEnd"/>
      <w:r>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get_administrative_offense_info</w:t>
      </w:r>
      <w:proofErr w:type="spellEnd"/>
    </w:p>
    <w:p w14:paraId="38C74636" w14:textId="4FDD5BC9" w:rsidR="000A1378" w:rsidRDefault="000A1378" w:rsidP="000A1378">
      <w:pPr>
        <w:pStyle w:val="ListParagraph"/>
        <w:spacing w:after="0" w:line="360" w:lineRule="auto"/>
        <w:ind w:left="0" w:firstLine="709"/>
        <w:jc w:val="center"/>
        <w:rPr>
          <w:rFonts w:ascii="Times New Roman" w:eastAsia="Times New Roman" w:hAnsi="Times New Roman" w:cs="Times New Roman"/>
          <w:sz w:val="28"/>
          <w:szCs w:val="28"/>
          <w:lang w:val="en-US"/>
        </w:rPr>
      </w:pPr>
    </w:p>
    <w:p w14:paraId="7A170382" w14:textId="59892DB7" w:rsidR="000A1378" w:rsidRDefault="000A1378" w:rsidP="00DC3812">
      <w:pPr>
        <w:pStyle w:val="ListParagraph"/>
        <w:spacing w:after="0" w:line="360" w:lineRule="auto"/>
        <w:ind w:left="0" w:firstLine="709"/>
        <w:outlineLvl w:val="2"/>
        <w:rPr>
          <w:rFonts w:ascii="Times New Roman" w:eastAsia="Times New Roman" w:hAnsi="Times New Roman" w:cs="Times New Roman"/>
          <w:sz w:val="28"/>
          <w:szCs w:val="28"/>
          <w:lang w:val="en-US"/>
        </w:rPr>
        <w:pPrChange w:id="665" w:author="Соколов Олександр" w:date="2024-12-22T22:10:00Z">
          <w:pPr>
            <w:pStyle w:val="ListParagraph"/>
            <w:spacing w:after="0" w:line="360" w:lineRule="auto"/>
            <w:ind w:left="0" w:firstLine="709"/>
          </w:pPr>
        </w:pPrChange>
      </w:pPr>
      <w:bookmarkStart w:id="666" w:name="_Toc185798476"/>
      <w:r w:rsidRPr="000A1378">
        <w:rPr>
          <w:rFonts w:ascii="Times New Roman" w:eastAsia="Times New Roman" w:hAnsi="Times New Roman" w:cs="Times New Roman"/>
          <w:sz w:val="28"/>
          <w:szCs w:val="28"/>
          <w:lang w:val="en-US"/>
        </w:rPr>
        <w:t>7.3.</w:t>
      </w:r>
      <w:r>
        <w:rPr>
          <w:rFonts w:ascii="Times New Roman" w:eastAsia="Times New Roman" w:hAnsi="Times New Roman" w:cs="Times New Roman"/>
          <w:sz w:val="28"/>
          <w:szCs w:val="28"/>
          <w:lang w:val="en-US"/>
        </w:rPr>
        <w:t>4</w:t>
      </w:r>
      <w:r w:rsidRPr="000A1378">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Функція</w:t>
      </w:r>
      <w:proofErr w:type="spellEnd"/>
      <w:r>
        <w:rPr>
          <w:rFonts w:ascii="Times New Roman" w:eastAsia="Times New Roman" w:hAnsi="Times New Roman" w:cs="Times New Roman"/>
          <w:sz w:val="28"/>
          <w:szCs w:val="28"/>
          <w:lang w:val="en-US"/>
        </w:rPr>
        <w:t xml:space="preserve"> </w:t>
      </w:r>
      <w:proofErr w:type="spellStart"/>
      <w:r w:rsidRPr="000A1378">
        <w:rPr>
          <w:rFonts w:ascii="Times New Roman" w:eastAsia="Times New Roman" w:hAnsi="Times New Roman" w:cs="Times New Roman"/>
          <w:sz w:val="28"/>
          <w:szCs w:val="28"/>
          <w:lang w:val="en-US"/>
        </w:rPr>
        <w:t>get_officer_protocol_count</w:t>
      </w:r>
      <w:bookmarkEnd w:id="666"/>
      <w:proofErr w:type="spellEnd"/>
    </w:p>
    <w:p w14:paraId="10E097B3"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CREATE OR REPLACE FUNCTION </w:t>
      </w:r>
      <w:proofErr w:type="spellStart"/>
      <w:r w:rsidRPr="00B76045">
        <w:rPr>
          <w:rFonts w:ascii="Times New Roman" w:eastAsia="Times New Roman" w:hAnsi="Times New Roman" w:cs="Times New Roman"/>
          <w:sz w:val="28"/>
          <w:szCs w:val="28"/>
          <w:lang w:val="en-US"/>
        </w:rPr>
        <w:t>get_officer_protocol_count</w:t>
      </w:r>
      <w:proofErr w:type="spellEnd"/>
      <w:r w:rsidRPr="00B76045">
        <w:rPr>
          <w:rFonts w:ascii="Times New Roman" w:eastAsia="Times New Roman" w:hAnsi="Times New Roman" w:cs="Times New Roman"/>
          <w:sz w:val="28"/>
          <w:szCs w:val="28"/>
          <w:lang w:val="en-US"/>
        </w:rPr>
        <w:t>(</w:t>
      </w:r>
      <w:proofErr w:type="spellStart"/>
      <w:r w:rsidRPr="00B76045">
        <w:rPr>
          <w:rFonts w:ascii="Times New Roman" w:eastAsia="Times New Roman" w:hAnsi="Times New Roman" w:cs="Times New Roman"/>
          <w:sz w:val="28"/>
          <w:szCs w:val="28"/>
          <w:lang w:val="en-US"/>
        </w:rPr>
        <w:t>officer_id</w:t>
      </w:r>
      <w:proofErr w:type="spellEnd"/>
      <w:r w:rsidRPr="00B76045">
        <w:rPr>
          <w:rFonts w:ascii="Times New Roman" w:eastAsia="Times New Roman" w:hAnsi="Times New Roman" w:cs="Times New Roman"/>
          <w:sz w:val="28"/>
          <w:szCs w:val="28"/>
          <w:lang w:val="en-US"/>
        </w:rPr>
        <w:t xml:space="preserve"> INT)</w:t>
      </w:r>
    </w:p>
    <w:p w14:paraId="13285FDC"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RETURNS INT AS</w:t>
      </w:r>
    </w:p>
    <w:p w14:paraId="0EF22662"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w:t>
      </w:r>
    </w:p>
    <w:p w14:paraId="7AB73E90"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lastRenderedPageBreak/>
        <w:t>DECLARE</w:t>
      </w:r>
    </w:p>
    <w:p w14:paraId="62E806A8"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protocol_count</w:t>
      </w:r>
      <w:proofErr w:type="spellEnd"/>
      <w:r w:rsidRPr="00B76045">
        <w:rPr>
          <w:rFonts w:ascii="Times New Roman" w:eastAsia="Times New Roman" w:hAnsi="Times New Roman" w:cs="Times New Roman"/>
          <w:sz w:val="28"/>
          <w:szCs w:val="28"/>
          <w:lang w:val="en-US"/>
        </w:rPr>
        <w:t xml:space="preserve"> INT;</w:t>
      </w:r>
    </w:p>
    <w:p w14:paraId="7A544E0B"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BEGIN</w:t>
      </w:r>
    </w:p>
    <w:p w14:paraId="0F42F53C"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SELECT COUNT(*)</w:t>
      </w:r>
    </w:p>
    <w:p w14:paraId="16C6AE61"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INTO </w:t>
      </w:r>
      <w:proofErr w:type="spellStart"/>
      <w:r w:rsidRPr="00B76045">
        <w:rPr>
          <w:rFonts w:ascii="Times New Roman" w:eastAsia="Times New Roman" w:hAnsi="Times New Roman" w:cs="Times New Roman"/>
          <w:sz w:val="28"/>
          <w:szCs w:val="28"/>
          <w:lang w:val="en-US"/>
        </w:rPr>
        <w:t>protocol_count</w:t>
      </w:r>
      <w:proofErr w:type="spellEnd"/>
    </w:p>
    <w:p w14:paraId="5F1C7FD3"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FROM </w:t>
      </w:r>
      <w:proofErr w:type="spellStart"/>
      <w:r w:rsidRPr="00B76045">
        <w:rPr>
          <w:rFonts w:ascii="Times New Roman" w:eastAsia="Times New Roman" w:hAnsi="Times New Roman" w:cs="Times New Roman"/>
          <w:sz w:val="28"/>
          <w:szCs w:val="28"/>
          <w:lang w:val="en-US"/>
        </w:rPr>
        <w:t>accident_protocols</w:t>
      </w:r>
      <w:proofErr w:type="spellEnd"/>
    </w:p>
    <w:p w14:paraId="6360B185"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WHERE </w:t>
      </w:r>
      <w:proofErr w:type="spellStart"/>
      <w:r w:rsidRPr="00B76045">
        <w:rPr>
          <w:rFonts w:ascii="Times New Roman" w:eastAsia="Times New Roman" w:hAnsi="Times New Roman" w:cs="Times New Roman"/>
          <w:sz w:val="28"/>
          <w:szCs w:val="28"/>
          <w:lang w:val="en-US"/>
        </w:rPr>
        <w:t>police_officer_id</w:t>
      </w:r>
      <w:proofErr w:type="spellEnd"/>
      <w:r w:rsidRPr="00B76045">
        <w:rPr>
          <w:rFonts w:ascii="Times New Roman" w:eastAsia="Times New Roman" w:hAnsi="Times New Roman" w:cs="Times New Roman"/>
          <w:sz w:val="28"/>
          <w:szCs w:val="28"/>
          <w:lang w:val="en-US"/>
        </w:rPr>
        <w:t xml:space="preserve"> = </w:t>
      </w:r>
      <w:proofErr w:type="spellStart"/>
      <w:r w:rsidRPr="00B76045">
        <w:rPr>
          <w:rFonts w:ascii="Times New Roman" w:eastAsia="Times New Roman" w:hAnsi="Times New Roman" w:cs="Times New Roman"/>
          <w:sz w:val="28"/>
          <w:szCs w:val="28"/>
          <w:lang w:val="en-US"/>
        </w:rPr>
        <w:t>officer_id</w:t>
      </w:r>
      <w:proofErr w:type="spellEnd"/>
      <w:r w:rsidRPr="00B76045">
        <w:rPr>
          <w:rFonts w:ascii="Times New Roman" w:eastAsia="Times New Roman" w:hAnsi="Times New Roman" w:cs="Times New Roman"/>
          <w:sz w:val="28"/>
          <w:szCs w:val="28"/>
          <w:lang w:val="en-US"/>
        </w:rPr>
        <w:t>;</w:t>
      </w:r>
    </w:p>
    <w:p w14:paraId="0F871C6D"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p>
    <w:p w14:paraId="4D5A44A8"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RETURN </w:t>
      </w:r>
      <w:proofErr w:type="spellStart"/>
      <w:r w:rsidRPr="00B76045">
        <w:rPr>
          <w:rFonts w:ascii="Times New Roman" w:eastAsia="Times New Roman" w:hAnsi="Times New Roman" w:cs="Times New Roman"/>
          <w:sz w:val="28"/>
          <w:szCs w:val="28"/>
          <w:lang w:val="en-US"/>
        </w:rPr>
        <w:t>protocol_count</w:t>
      </w:r>
      <w:proofErr w:type="spellEnd"/>
      <w:r w:rsidRPr="00B76045">
        <w:rPr>
          <w:rFonts w:ascii="Times New Roman" w:eastAsia="Times New Roman" w:hAnsi="Times New Roman" w:cs="Times New Roman"/>
          <w:sz w:val="28"/>
          <w:szCs w:val="28"/>
          <w:lang w:val="en-US"/>
        </w:rPr>
        <w:t>;</w:t>
      </w:r>
    </w:p>
    <w:p w14:paraId="1B08D0AD" w14:textId="77777777" w:rsidR="00B76045" w:rsidRPr="00B76045" w:rsidRDefault="00B76045" w:rsidP="00B76045">
      <w:pPr>
        <w:pStyle w:val="ListParagraph"/>
        <w:spacing w:after="0" w:line="360" w:lineRule="auto"/>
        <w:ind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END;</w:t>
      </w:r>
    </w:p>
    <w:p w14:paraId="7EAB9DBE" w14:textId="23114726" w:rsidR="000A1378" w:rsidRDefault="00B76045" w:rsidP="00B76045">
      <w:pPr>
        <w:pStyle w:val="ListParagraph"/>
        <w:spacing w:after="0" w:line="360" w:lineRule="auto"/>
        <w:ind w:left="0" w:firstLine="709"/>
        <w:rPr>
          <w:rFonts w:ascii="Times New Roman" w:eastAsia="Times New Roman" w:hAnsi="Times New Roman" w:cs="Times New Roman"/>
          <w:sz w:val="28"/>
          <w:szCs w:val="28"/>
          <w:lang w:val="en-US"/>
        </w:rPr>
      </w:pPr>
      <w:r w:rsidRPr="00B76045">
        <w:rPr>
          <w:rFonts w:ascii="Times New Roman" w:eastAsia="Times New Roman" w:hAnsi="Times New Roman" w:cs="Times New Roman"/>
          <w:sz w:val="28"/>
          <w:szCs w:val="28"/>
          <w:lang w:val="en-US"/>
        </w:rPr>
        <w:t xml:space="preserve">$$ LANGUAGE </w:t>
      </w:r>
      <w:proofErr w:type="spellStart"/>
      <w:r w:rsidRPr="00B76045">
        <w:rPr>
          <w:rFonts w:ascii="Times New Roman" w:eastAsia="Times New Roman" w:hAnsi="Times New Roman" w:cs="Times New Roman"/>
          <w:sz w:val="28"/>
          <w:szCs w:val="28"/>
          <w:lang w:val="en-US"/>
        </w:rPr>
        <w:t>plpgsql</w:t>
      </w:r>
      <w:proofErr w:type="spellEnd"/>
      <w:r w:rsidRPr="00B76045">
        <w:rPr>
          <w:rFonts w:ascii="Times New Roman" w:eastAsia="Times New Roman" w:hAnsi="Times New Roman" w:cs="Times New Roman"/>
          <w:sz w:val="28"/>
          <w:szCs w:val="28"/>
          <w:lang w:val="en-US"/>
        </w:rPr>
        <w:t>;</w:t>
      </w:r>
    </w:p>
    <w:p w14:paraId="68E344F5" w14:textId="71D96822" w:rsidR="00B76045" w:rsidRDefault="00B76045" w:rsidP="00B76045">
      <w:pPr>
        <w:pStyle w:val="ListParagraph"/>
        <w:spacing w:after="0" w:line="360" w:lineRule="auto"/>
        <w:ind w:left="0" w:firstLine="709"/>
        <w:rPr>
          <w:rFonts w:ascii="Times New Roman" w:eastAsia="Times New Roman" w:hAnsi="Times New Roman" w:cs="Times New Roman"/>
          <w:sz w:val="28"/>
          <w:szCs w:val="28"/>
          <w:lang w:val="en-US"/>
        </w:rPr>
      </w:pPr>
    </w:p>
    <w:p w14:paraId="3C7CC73B" w14:textId="32329B72" w:rsidR="00B76045" w:rsidRDefault="00B76045" w:rsidP="00B76045">
      <w:pPr>
        <w:pStyle w:val="ListParagraph"/>
        <w:spacing w:after="0" w:line="360" w:lineRule="auto"/>
        <w:ind w:left="0" w:firstLine="709"/>
        <w:jc w:val="both"/>
        <w:rPr>
          <w:rFonts w:ascii="Times New Roman" w:eastAsia="Times New Roman" w:hAnsi="Times New Roman" w:cs="Times New Roman"/>
          <w:sz w:val="28"/>
          <w:szCs w:val="28"/>
          <w:lang w:val="en-US"/>
        </w:rPr>
      </w:pPr>
      <w:proofErr w:type="spellStart"/>
      <w:r w:rsidRPr="00B76045">
        <w:rPr>
          <w:rFonts w:ascii="Times New Roman" w:eastAsia="Times New Roman" w:hAnsi="Times New Roman" w:cs="Times New Roman"/>
          <w:sz w:val="28"/>
          <w:szCs w:val="28"/>
          <w:lang w:val="en-US"/>
        </w:rPr>
        <w:t>На</w:t>
      </w:r>
      <w:proofErr w:type="spellEnd"/>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рис</w:t>
      </w:r>
      <w:proofErr w:type="spellEnd"/>
      <w:r w:rsidRPr="00B76045">
        <w:rPr>
          <w:rFonts w:ascii="Times New Roman" w:eastAsia="Times New Roman" w:hAnsi="Times New Roman" w:cs="Times New Roman"/>
          <w:sz w:val="28"/>
          <w:szCs w:val="28"/>
          <w:lang w:val="en-US"/>
        </w:rPr>
        <w:t>. 7.3.</w:t>
      </w:r>
      <w:r>
        <w:rPr>
          <w:rFonts w:ascii="Times New Roman" w:eastAsia="Times New Roman" w:hAnsi="Times New Roman" w:cs="Times New Roman"/>
          <w:sz w:val="28"/>
          <w:szCs w:val="28"/>
          <w:lang w:val="en-US"/>
        </w:rPr>
        <w:t>4</w:t>
      </w:r>
      <w:r w:rsidRPr="00B76045">
        <w:rPr>
          <w:rFonts w:ascii="Times New Roman" w:eastAsia="Times New Roman" w:hAnsi="Times New Roman" w:cs="Times New Roman"/>
          <w:sz w:val="28"/>
          <w:szCs w:val="28"/>
          <w:lang w:val="en-US"/>
        </w:rPr>
        <w:t xml:space="preserve">.1 </w:t>
      </w:r>
      <w:proofErr w:type="spellStart"/>
      <w:r w:rsidRPr="00B76045">
        <w:rPr>
          <w:rFonts w:ascii="Times New Roman" w:eastAsia="Times New Roman" w:hAnsi="Times New Roman" w:cs="Times New Roman"/>
          <w:sz w:val="28"/>
          <w:szCs w:val="28"/>
          <w:lang w:val="en-US"/>
        </w:rPr>
        <w:t>наведено</w:t>
      </w:r>
      <w:proofErr w:type="spellEnd"/>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приклад</w:t>
      </w:r>
      <w:proofErr w:type="spellEnd"/>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роботи</w:t>
      </w:r>
      <w:proofErr w:type="spellEnd"/>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функції</w:t>
      </w:r>
      <w:proofErr w:type="spellEnd"/>
      <w:r w:rsidRPr="00B76045">
        <w:rPr>
          <w:rFonts w:ascii="Times New Roman" w:eastAsia="Times New Roman" w:hAnsi="Times New Roman" w:cs="Times New Roman"/>
          <w:sz w:val="28"/>
          <w:szCs w:val="28"/>
          <w:lang w:val="en-US"/>
        </w:rPr>
        <w:t xml:space="preserve"> </w:t>
      </w:r>
      <w:proofErr w:type="spellStart"/>
      <w:r w:rsidRPr="00B76045">
        <w:rPr>
          <w:rFonts w:ascii="Times New Roman" w:eastAsia="Times New Roman" w:hAnsi="Times New Roman" w:cs="Times New Roman"/>
          <w:sz w:val="28"/>
          <w:szCs w:val="28"/>
          <w:lang w:val="en-US"/>
        </w:rPr>
        <w:t>get_officer_protocol_count</w:t>
      </w:r>
      <w:proofErr w:type="spellEnd"/>
      <w:r>
        <w:rPr>
          <w:rFonts w:ascii="Times New Roman" w:eastAsia="Times New Roman" w:hAnsi="Times New Roman" w:cs="Times New Roman"/>
          <w:sz w:val="28"/>
          <w:szCs w:val="28"/>
          <w:lang w:val="en-US"/>
        </w:rPr>
        <w:t>.</w:t>
      </w:r>
    </w:p>
    <w:p w14:paraId="5A8239E8" w14:textId="6FDB9DEE" w:rsidR="006F2ADA" w:rsidRDefault="006F2ADA" w:rsidP="006F2ADA">
      <w:pPr>
        <w:pStyle w:val="ListParagraph"/>
        <w:spacing w:after="0" w:line="360" w:lineRule="auto"/>
        <w:ind w:left="0" w:firstLine="709"/>
        <w:jc w:val="center"/>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drawing>
          <wp:inline distT="0" distB="0" distL="0" distR="0" wp14:anchorId="7559267C" wp14:editId="707FBF52">
            <wp:extent cx="5610792" cy="370395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3548" cy="3712376"/>
                    </a:xfrm>
                    <a:prstGeom prst="rect">
                      <a:avLst/>
                    </a:prstGeom>
                  </pic:spPr>
                </pic:pic>
              </a:graphicData>
            </a:graphic>
          </wp:inline>
        </w:drawing>
      </w:r>
    </w:p>
    <w:p w14:paraId="57469817" w14:textId="3A9B9FB2" w:rsidR="006F2ADA" w:rsidRDefault="006F2ADA" w:rsidP="006F2ADA">
      <w:pPr>
        <w:pStyle w:val="ListParagraph"/>
        <w:spacing w:after="0" w:line="360" w:lineRule="auto"/>
        <w:ind w:left="0" w:firstLine="709"/>
        <w:jc w:val="center"/>
        <w:rPr>
          <w:rFonts w:ascii="Times New Roman" w:eastAsia="Times New Roman" w:hAnsi="Times New Roman" w:cs="Times New Roman"/>
          <w:sz w:val="28"/>
          <w:szCs w:val="28"/>
          <w:lang w:val="en-US"/>
        </w:rPr>
      </w:pPr>
      <w:proofErr w:type="spellStart"/>
      <w:r w:rsidRPr="006F2ADA">
        <w:rPr>
          <w:rFonts w:ascii="Times New Roman" w:eastAsia="Times New Roman" w:hAnsi="Times New Roman" w:cs="Times New Roman"/>
          <w:sz w:val="28"/>
          <w:szCs w:val="28"/>
          <w:lang w:val="en-US"/>
        </w:rPr>
        <w:t>Рисунок</w:t>
      </w:r>
      <w:proofErr w:type="spellEnd"/>
      <w:r w:rsidRPr="006F2ADA">
        <w:rPr>
          <w:rFonts w:ascii="Times New Roman" w:eastAsia="Times New Roman" w:hAnsi="Times New Roman" w:cs="Times New Roman"/>
          <w:sz w:val="28"/>
          <w:szCs w:val="28"/>
          <w:lang w:val="en-US"/>
        </w:rPr>
        <w:t xml:space="preserve"> 7.3.</w:t>
      </w:r>
      <w:r>
        <w:rPr>
          <w:rFonts w:ascii="Times New Roman" w:eastAsia="Times New Roman" w:hAnsi="Times New Roman" w:cs="Times New Roman"/>
          <w:sz w:val="28"/>
          <w:szCs w:val="28"/>
          <w:lang w:val="en-US"/>
        </w:rPr>
        <w:t>4</w:t>
      </w:r>
      <w:r w:rsidRPr="006F2ADA">
        <w:rPr>
          <w:rFonts w:ascii="Times New Roman" w:eastAsia="Times New Roman" w:hAnsi="Times New Roman" w:cs="Times New Roman"/>
          <w:sz w:val="28"/>
          <w:szCs w:val="28"/>
          <w:lang w:val="en-US"/>
        </w:rPr>
        <w:t xml:space="preserve">.1 – </w:t>
      </w:r>
      <w:proofErr w:type="spellStart"/>
      <w:r w:rsidRPr="006F2ADA">
        <w:rPr>
          <w:rFonts w:ascii="Times New Roman" w:eastAsia="Times New Roman" w:hAnsi="Times New Roman" w:cs="Times New Roman"/>
          <w:sz w:val="28"/>
          <w:szCs w:val="28"/>
          <w:lang w:val="en-US"/>
        </w:rPr>
        <w:t>Приклад</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роботи</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функціїget_officer_protocol_count</w:t>
      </w:r>
      <w:proofErr w:type="spellEnd"/>
    </w:p>
    <w:p w14:paraId="7F4A39EA" w14:textId="5D9CC66F" w:rsidR="006F2ADA" w:rsidRDefault="006F2ADA" w:rsidP="006F2ADA">
      <w:pPr>
        <w:pStyle w:val="ListParagraph"/>
        <w:spacing w:after="0" w:line="360" w:lineRule="auto"/>
        <w:ind w:left="0" w:firstLine="709"/>
        <w:rPr>
          <w:rFonts w:ascii="Times New Roman" w:eastAsia="Times New Roman" w:hAnsi="Times New Roman" w:cs="Times New Roman"/>
          <w:sz w:val="28"/>
          <w:szCs w:val="28"/>
          <w:lang w:val="en-US"/>
        </w:rPr>
      </w:pPr>
    </w:p>
    <w:p w14:paraId="6275770D" w14:textId="2A0C8E42" w:rsidR="006F2ADA" w:rsidRDefault="006F2ADA" w:rsidP="00DC3812">
      <w:pPr>
        <w:pStyle w:val="ListParagraph"/>
        <w:spacing w:after="0" w:line="360" w:lineRule="auto"/>
        <w:ind w:left="0" w:firstLine="709"/>
        <w:outlineLvl w:val="2"/>
        <w:rPr>
          <w:rFonts w:ascii="Times New Roman" w:eastAsia="Times New Roman" w:hAnsi="Times New Roman" w:cs="Times New Roman"/>
          <w:sz w:val="28"/>
          <w:szCs w:val="28"/>
          <w:lang w:val="en-US"/>
        </w:rPr>
        <w:pPrChange w:id="667" w:author="Соколов Олександр" w:date="2024-12-22T22:11:00Z">
          <w:pPr>
            <w:pStyle w:val="ListParagraph"/>
            <w:spacing w:after="0" w:line="360" w:lineRule="auto"/>
            <w:ind w:left="0" w:firstLine="709"/>
          </w:pPr>
        </w:pPrChange>
      </w:pPr>
      <w:bookmarkStart w:id="668" w:name="_Toc185798477"/>
      <w:r w:rsidRPr="006F2ADA">
        <w:rPr>
          <w:rFonts w:ascii="Times New Roman" w:eastAsia="Times New Roman" w:hAnsi="Times New Roman" w:cs="Times New Roman"/>
          <w:sz w:val="28"/>
          <w:szCs w:val="28"/>
          <w:lang w:val="en-US"/>
        </w:rPr>
        <w:t>7.3.</w:t>
      </w:r>
      <w:r>
        <w:rPr>
          <w:rFonts w:ascii="Times New Roman" w:eastAsia="Times New Roman" w:hAnsi="Times New Roman" w:cs="Times New Roman"/>
          <w:sz w:val="28"/>
          <w:szCs w:val="28"/>
          <w:lang w:val="en-US"/>
        </w:rPr>
        <w:t>5</w:t>
      </w:r>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Функція</w:t>
      </w:r>
      <w:proofErr w:type="spellEnd"/>
      <w:r>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get_officer_resolution_count</w:t>
      </w:r>
      <w:bookmarkEnd w:id="668"/>
      <w:proofErr w:type="spellEnd"/>
    </w:p>
    <w:p w14:paraId="728A72A5"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lastRenderedPageBreak/>
        <w:t xml:space="preserve">CREATE OR REPLACE FUNCTION </w:t>
      </w:r>
      <w:proofErr w:type="spellStart"/>
      <w:r w:rsidRPr="006F2ADA">
        <w:rPr>
          <w:rFonts w:ascii="Times New Roman" w:eastAsia="Times New Roman" w:hAnsi="Times New Roman" w:cs="Times New Roman"/>
          <w:sz w:val="28"/>
          <w:szCs w:val="28"/>
          <w:lang w:val="en-US"/>
        </w:rPr>
        <w:t>get_officer_resolution_count</w:t>
      </w:r>
      <w:proofErr w:type="spellEnd"/>
      <w:r w:rsidRPr="006F2ADA">
        <w:rPr>
          <w:rFonts w:ascii="Times New Roman" w:eastAsia="Times New Roman" w:hAnsi="Times New Roman" w:cs="Times New Roman"/>
          <w:sz w:val="28"/>
          <w:szCs w:val="28"/>
          <w:lang w:val="en-US"/>
        </w:rPr>
        <w:t>(</w:t>
      </w:r>
      <w:proofErr w:type="spellStart"/>
      <w:r w:rsidRPr="006F2ADA">
        <w:rPr>
          <w:rFonts w:ascii="Times New Roman" w:eastAsia="Times New Roman" w:hAnsi="Times New Roman" w:cs="Times New Roman"/>
          <w:sz w:val="28"/>
          <w:szCs w:val="28"/>
          <w:lang w:val="en-US"/>
        </w:rPr>
        <w:t>officer_id</w:t>
      </w:r>
      <w:proofErr w:type="spellEnd"/>
      <w:r w:rsidRPr="006F2ADA">
        <w:rPr>
          <w:rFonts w:ascii="Times New Roman" w:eastAsia="Times New Roman" w:hAnsi="Times New Roman" w:cs="Times New Roman"/>
          <w:sz w:val="28"/>
          <w:szCs w:val="28"/>
          <w:lang w:val="en-US"/>
        </w:rPr>
        <w:t xml:space="preserve"> INT)</w:t>
      </w:r>
    </w:p>
    <w:p w14:paraId="445D2425"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RETURNS INT AS</w:t>
      </w:r>
    </w:p>
    <w:p w14:paraId="44407130"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w:t>
      </w:r>
    </w:p>
    <w:p w14:paraId="77431ECB"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DECLARE</w:t>
      </w:r>
    </w:p>
    <w:p w14:paraId="65014236"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resolution_count</w:t>
      </w:r>
      <w:proofErr w:type="spellEnd"/>
      <w:r w:rsidRPr="006F2ADA">
        <w:rPr>
          <w:rFonts w:ascii="Times New Roman" w:eastAsia="Times New Roman" w:hAnsi="Times New Roman" w:cs="Times New Roman"/>
          <w:sz w:val="28"/>
          <w:szCs w:val="28"/>
          <w:lang w:val="en-US"/>
        </w:rPr>
        <w:t xml:space="preserve"> INT;</w:t>
      </w:r>
    </w:p>
    <w:p w14:paraId="7C56042E"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BEGIN</w:t>
      </w:r>
    </w:p>
    <w:p w14:paraId="0AEB4E80"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SELECT COUNT(*)</w:t>
      </w:r>
    </w:p>
    <w:p w14:paraId="002F4CA9"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INTO </w:t>
      </w:r>
      <w:proofErr w:type="spellStart"/>
      <w:r w:rsidRPr="006F2ADA">
        <w:rPr>
          <w:rFonts w:ascii="Times New Roman" w:eastAsia="Times New Roman" w:hAnsi="Times New Roman" w:cs="Times New Roman"/>
          <w:sz w:val="28"/>
          <w:szCs w:val="28"/>
          <w:lang w:val="en-US"/>
        </w:rPr>
        <w:t>resolution_count</w:t>
      </w:r>
      <w:proofErr w:type="spellEnd"/>
    </w:p>
    <w:p w14:paraId="319C9FCD"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FROM </w:t>
      </w:r>
      <w:proofErr w:type="spellStart"/>
      <w:r w:rsidRPr="006F2ADA">
        <w:rPr>
          <w:rFonts w:ascii="Times New Roman" w:eastAsia="Times New Roman" w:hAnsi="Times New Roman" w:cs="Times New Roman"/>
          <w:sz w:val="28"/>
          <w:szCs w:val="28"/>
          <w:lang w:val="en-US"/>
        </w:rPr>
        <w:t>accident_resolutions</w:t>
      </w:r>
      <w:proofErr w:type="spellEnd"/>
    </w:p>
    <w:p w14:paraId="60AB3BFC"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WHERE </w:t>
      </w:r>
      <w:proofErr w:type="spellStart"/>
      <w:r w:rsidRPr="006F2ADA">
        <w:rPr>
          <w:rFonts w:ascii="Times New Roman" w:eastAsia="Times New Roman" w:hAnsi="Times New Roman" w:cs="Times New Roman"/>
          <w:sz w:val="28"/>
          <w:szCs w:val="28"/>
          <w:lang w:val="en-US"/>
        </w:rPr>
        <w:t>police_officer_id</w:t>
      </w:r>
      <w:proofErr w:type="spellEnd"/>
      <w:r w:rsidRPr="006F2ADA">
        <w:rPr>
          <w:rFonts w:ascii="Times New Roman" w:eastAsia="Times New Roman" w:hAnsi="Times New Roman" w:cs="Times New Roman"/>
          <w:sz w:val="28"/>
          <w:szCs w:val="28"/>
          <w:lang w:val="en-US"/>
        </w:rPr>
        <w:t xml:space="preserve"> = </w:t>
      </w:r>
      <w:proofErr w:type="spellStart"/>
      <w:r w:rsidRPr="006F2ADA">
        <w:rPr>
          <w:rFonts w:ascii="Times New Roman" w:eastAsia="Times New Roman" w:hAnsi="Times New Roman" w:cs="Times New Roman"/>
          <w:sz w:val="28"/>
          <w:szCs w:val="28"/>
          <w:lang w:val="en-US"/>
        </w:rPr>
        <w:t>officer_id</w:t>
      </w:r>
      <w:proofErr w:type="spellEnd"/>
      <w:r w:rsidRPr="006F2ADA">
        <w:rPr>
          <w:rFonts w:ascii="Times New Roman" w:eastAsia="Times New Roman" w:hAnsi="Times New Roman" w:cs="Times New Roman"/>
          <w:sz w:val="28"/>
          <w:szCs w:val="28"/>
          <w:lang w:val="en-US"/>
        </w:rPr>
        <w:t>;</w:t>
      </w:r>
    </w:p>
    <w:p w14:paraId="242929D6"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p>
    <w:p w14:paraId="5A36B0CF"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RETURN </w:t>
      </w:r>
      <w:proofErr w:type="spellStart"/>
      <w:r w:rsidRPr="006F2ADA">
        <w:rPr>
          <w:rFonts w:ascii="Times New Roman" w:eastAsia="Times New Roman" w:hAnsi="Times New Roman" w:cs="Times New Roman"/>
          <w:sz w:val="28"/>
          <w:szCs w:val="28"/>
          <w:lang w:val="en-US"/>
        </w:rPr>
        <w:t>resolution_count</w:t>
      </w:r>
      <w:proofErr w:type="spellEnd"/>
      <w:r w:rsidRPr="006F2ADA">
        <w:rPr>
          <w:rFonts w:ascii="Times New Roman" w:eastAsia="Times New Roman" w:hAnsi="Times New Roman" w:cs="Times New Roman"/>
          <w:sz w:val="28"/>
          <w:szCs w:val="28"/>
          <w:lang w:val="en-US"/>
        </w:rPr>
        <w:t>;</w:t>
      </w:r>
    </w:p>
    <w:p w14:paraId="7F29ECA2"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END;</w:t>
      </w:r>
    </w:p>
    <w:p w14:paraId="3EBA3219" w14:textId="0667F13A" w:rsidR="006F2ADA" w:rsidRDefault="006F2ADA" w:rsidP="006F2ADA">
      <w:pPr>
        <w:pStyle w:val="ListParagraph"/>
        <w:spacing w:after="0" w:line="360" w:lineRule="auto"/>
        <w:ind w:left="0" w:firstLine="709"/>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t xml:space="preserve">$$ LANGUAGE </w:t>
      </w:r>
      <w:proofErr w:type="spellStart"/>
      <w:r w:rsidRPr="006F2ADA">
        <w:rPr>
          <w:rFonts w:ascii="Times New Roman" w:eastAsia="Times New Roman" w:hAnsi="Times New Roman" w:cs="Times New Roman"/>
          <w:sz w:val="28"/>
          <w:szCs w:val="28"/>
          <w:lang w:val="en-US"/>
        </w:rPr>
        <w:t>plpgsql</w:t>
      </w:r>
      <w:proofErr w:type="spellEnd"/>
      <w:r w:rsidRPr="006F2ADA">
        <w:rPr>
          <w:rFonts w:ascii="Times New Roman" w:eastAsia="Times New Roman" w:hAnsi="Times New Roman" w:cs="Times New Roman"/>
          <w:sz w:val="28"/>
          <w:szCs w:val="28"/>
          <w:lang w:val="en-US"/>
        </w:rPr>
        <w:t>;</w:t>
      </w:r>
    </w:p>
    <w:p w14:paraId="6C2A862C" w14:textId="5C9DE09C" w:rsidR="006F2ADA" w:rsidRDefault="006F2ADA" w:rsidP="006F2ADA">
      <w:pPr>
        <w:pStyle w:val="ListParagraph"/>
        <w:spacing w:after="0" w:line="360" w:lineRule="auto"/>
        <w:ind w:left="0" w:firstLine="709"/>
        <w:rPr>
          <w:rFonts w:ascii="Times New Roman" w:eastAsia="Times New Roman" w:hAnsi="Times New Roman" w:cs="Times New Roman"/>
          <w:sz w:val="28"/>
          <w:szCs w:val="28"/>
          <w:lang w:val="en-US"/>
        </w:rPr>
      </w:pPr>
    </w:p>
    <w:p w14:paraId="2FBEB6C3" w14:textId="52CBA794" w:rsidR="006F2ADA" w:rsidRDefault="006F2ADA" w:rsidP="006F2ADA">
      <w:pPr>
        <w:pStyle w:val="ListParagraph"/>
        <w:spacing w:after="0" w:line="360" w:lineRule="auto"/>
        <w:ind w:left="0" w:firstLine="709"/>
        <w:jc w:val="both"/>
        <w:rPr>
          <w:rFonts w:ascii="Times New Roman" w:eastAsia="Times New Roman" w:hAnsi="Times New Roman" w:cs="Times New Roman"/>
          <w:sz w:val="28"/>
          <w:szCs w:val="28"/>
          <w:lang w:val="en-US"/>
        </w:rPr>
      </w:pPr>
      <w:proofErr w:type="spellStart"/>
      <w:r w:rsidRPr="006F2ADA">
        <w:rPr>
          <w:rFonts w:ascii="Times New Roman" w:eastAsia="Times New Roman" w:hAnsi="Times New Roman" w:cs="Times New Roman"/>
          <w:sz w:val="28"/>
          <w:szCs w:val="28"/>
          <w:lang w:val="en-US"/>
        </w:rPr>
        <w:t>На</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рис</w:t>
      </w:r>
      <w:proofErr w:type="spellEnd"/>
      <w:r w:rsidRPr="006F2ADA">
        <w:rPr>
          <w:rFonts w:ascii="Times New Roman" w:eastAsia="Times New Roman" w:hAnsi="Times New Roman" w:cs="Times New Roman"/>
          <w:sz w:val="28"/>
          <w:szCs w:val="28"/>
          <w:lang w:val="en-US"/>
        </w:rPr>
        <w:t>. 7.3.</w:t>
      </w:r>
      <w:r>
        <w:rPr>
          <w:rFonts w:ascii="Times New Roman" w:eastAsia="Times New Roman" w:hAnsi="Times New Roman" w:cs="Times New Roman"/>
          <w:sz w:val="28"/>
          <w:szCs w:val="28"/>
          <w:lang w:val="en-US"/>
        </w:rPr>
        <w:t>5</w:t>
      </w:r>
      <w:r w:rsidRPr="006F2ADA">
        <w:rPr>
          <w:rFonts w:ascii="Times New Roman" w:eastAsia="Times New Roman" w:hAnsi="Times New Roman" w:cs="Times New Roman"/>
          <w:sz w:val="28"/>
          <w:szCs w:val="28"/>
          <w:lang w:val="en-US"/>
        </w:rPr>
        <w:t xml:space="preserve">.1 </w:t>
      </w:r>
      <w:proofErr w:type="spellStart"/>
      <w:r w:rsidRPr="006F2ADA">
        <w:rPr>
          <w:rFonts w:ascii="Times New Roman" w:eastAsia="Times New Roman" w:hAnsi="Times New Roman" w:cs="Times New Roman"/>
          <w:sz w:val="28"/>
          <w:szCs w:val="28"/>
          <w:lang w:val="en-US"/>
        </w:rPr>
        <w:t>наведено</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приклад</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роботи</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функції</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get_officer_resolution_count</w:t>
      </w:r>
      <w:proofErr w:type="spellEnd"/>
      <w:r>
        <w:rPr>
          <w:rFonts w:ascii="Times New Roman" w:eastAsia="Times New Roman" w:hAnsi="Times New Roman" w:cs="Times New Roman"/>
          <w:sz w:val="28"/>
          <w:szCs w:val="28"/>
          <w:lang w:val="en-US"/>
        </w:rPr>
        <w:t>.</w:t>
      </w:r>
    </w:p>
    <w:p w14:paraId="69E8C303" w14:textId="77777777" w:rsidR="006F2ADA" w:rsidRDefault="006F2ADA">
      <w:pPr>
        <w:rPr>
          <w:sz w:val="28"/>
          <w:szCs w:val="28"/>
          <w:lang w:val="en-US"/>
        </w:rPr>
      </w:pPr>
      <w:r>
        <w:rPr>
          <w:sz w:val="28"/>
          <w:szCs w:val="28"/>
          <w:lang w:val="en-US"/>
        </w:rPr>
        <w:br w:type="page"/>
      </w:r>
    </w:p>
    <w:p w14:paraId="1F83F881" w14:textId="218E39A9" w:rsidR="006F2ADA" w:rsidRDefault="006F2ADA" w:rsidP="006F2ADA">
      <w:pPr>
        <w:pStyle w:val="ListParagraph"/>
        <w:spacing w:after="0" w:line="360" w:lineRule="auto"/>
        <w:ind w:left="0" w:firstLine="709"/>
        <w:jc w:val="center"/>
        <w:rPr>
          <w:rFonts w:ascii="Times New Roman" w:eastAsia="Times New Roman" w:hAnsi="Times New Roman" w:cs="Times New Roman"/>
          <w:sz w:val="28"/>
          <w:szCs w:val="28"/>
          <w:lang w:val="en-US"/>
        </w:rPr>
      </w:pPr>
      <w:r w:rsidRPr="006F2ADA">
        <w:rPr>
          <w:rFonts w:ascii="Times New Roman" w:eastAsia="Times New Roman" w:hAnsi="Times New Roman" w:cs="Times New Roman"/>
          <w:sz w:val="28"/>
          <w:szCs w:val="28"/>
          <w:lang w:val="en-US"/>
        </w:rPr>
        <w:lastRenderedPageBreak/>
        <w:drawing>
          <wp:inline distT="0" distB="0" distL="0" distR="0" wp14:anchorId="3AA40ACC" wp14:editId="753499AC">
            <wp:extent cx="5610792" cy="36055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4637" cy="3614427"/>
                    </a:xfrm>
                    <a:prstGeom prst="rect">
                      <a:avLst/>
                    </a:prstGeom>
                  </pic:spPr>
                </pic:pic>
              </a:graphicData>
            </a:graphic>
          </wp:inline>
        </w:drawing>
      </w:r>
    </w:p>
    <w:p w14:paraId="6846CDA0" w14:textId="2352C683" w:rsidR="006F2ADA" w:rsidRDefault="006F2ADA" w:rsidP="006F2ADA">
      <w:pPr>
        <w:pStyle w:val="ListParagraph"/>
        <w:spacing w:after="0" w:line="360" w:lineRule="auto"/>
        <w:ind w:left="0" w:firstLine="709"/>
        <w:jc w:val="center"/>
        <w:rPr>
          <w:rFonts w:ascii="Times New Roman" w:eastAsia="Times New Roman" w:hAnsi="Times New Roman" w:cs="Times New Roman"/>
          <w:sz w:val="28"/>
          <w:szCs w:val="28"/>
        </w:rPr>
      </w:pPr>
      <w:proofErr w:type="spellStart"/>
      <w:r w:rsidRPr="006F2ADA">
        <w:rPr>
          <w:rFonts w:ascii="Times New Roman" w:eastAsia="Times New Roman" w:hAnsi="Times New Roman" w:cs="Times New Roman"/>
          <w:sz w:val="28"/>
          <w:szCs w:val="28"/>
          <w:lang w:val="en-US"/>
        </w:rPr>
        <w:t>Рисунок</w:t>
      </w:r>
      <w:proofErr w:type="spellEnd"/>
      <w:r w:rsidRPr="006F2ADA">
        <w:rPr>
          <w:rFonts w:ascii="Times New Roman" w:eastAsia="Times New Roman" w:hAnsi="Times New Roman" w:cs="Times New Roman"/>
          <w:sz w:val="28"/>
          <w:szCs w:val="28"/>
          <w:lang w:val="en-US"/>
        </w:rPr>
        <w:t xml:space="preserve"> 7.3.</w:t>
      </w:r>
      <w:r>
        <w:rPr>
          <w:rFonts w:ascii="Times New Roman" w:eastAsia="Times New Roman" w:hAnsi="Times New Roman" w:cs="Times New Roman"/>
          <w:sz w:val="28"/>
          <w:szCs w:val="28"/>
          <w:lang w:val="en-US"/>
        </w:rPr>
        <w:t>5</w:t>
      </w:r>
      <w:r w:rsidRPr="006F2ADA">
        <w:rPr>
          <w:rFonts w:ascii="Times New Roman" w:eastAsia="Times New Roman" w:hAnsi="Times New Roman" w:cs="Times New Roman"/>
          <w:sz w:val="28"/>
          <w:szCs w:val="28"/>
          <w:lang w:val="en-US"/>
        </w:rPr>
        <w:t xml:space="preserve">.1 – </w:t>
      </w:r>
      <w:proofErr w:type="spellStart"/>
      <w:r w:rsidRPr="006F2ADA">
        <w:rPr>
          <w:rFonts w:ascii="Times New Roman" w:eastAsia="Times New Roman" w:hAnsi="Times New Roman" w:cs="Times New Roman"/>
          <w:sz w:val="28"/>
          <w:szCs w:val="28"/>
          <w:lang w:val="en-US"/>
        </w:rPr>
        <w:t>Приклад</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роботи</w:t>
      </w:r>
      <w:proofErr w:type="spellEnd"/>
      <w:r w:rsidRPr="006F2ADA">
        <w:rPr>
          <w:rFonts w:ascii="Times New Roman" w:eastAsia="Times New Roman" w:hAnsi="Times New Roman" w:cs="Times New Roman"/>
          <w:sz w:val="28"/>
          <w:szCs w:val="28"/>
          <w:lang w:val="en-US"/>
        </w:rPr>
        <w:t xml:space="preserve"> </w:t>
      </w:r>
      <w:proofErr w:type="spellStart"/>
      <w:r w:rsidRPr="006F2ADA">
        <w:rPr>
          <w:rFonts w:ascii="Times New Roman" w:eastAsia="Times New Roman" w:hAnsi="Times New Roman" w:cs="Times New Roman"/>
          <w:sz w:val="28"/>
          <w:szCs w:val="28"/>
          <w:lang w:val="en-US"/>
        </w:rPr>
        <w:t>функції</w:t>
      </w:r>
      <w:proofErr w:type="spellEnd"/>
      <w:r>
        <w:rPr>
          <w:rFonts w:ascii="Times New Roman" w:eastAsia="Times New Roman" w:hAnsi="Times New Roman" w:cs="Times New Roman"/>
          <w:sz w:val="28"/>
          <w:szCs w:val="28"/>
        </w:rPr>
        <w:t xml:space="preserve"> </w:t>
      </w:r>
      <w:proofErr w:type="spellStart"/>
      <w:r w:rsidRPr="006F2ADA">
        <w:rPr>
          <w:rFonts w:ascii="Times New Roman" w:eastAsia="Times New Roman" w:hAnsi="Times New Roman" w:cs="Times New Roman"/>
          <w:sz w:val="28"/>
          <w:szCs w:val="28"/>
        </w:rPr>
        <w:t>get_officer_resolution_count</w:t>
      </w:r>
      <w:proofErr w:type="spellEnd"/>
    </w:p>
    <w:p w14:paraId="39965859" w14:textId="57C8101E" w:rsidR="006F2ADA" w:rsidRDefault="006F2ADA" w:rsidP="006F2ADA">
      <w:pPr>
        <w:pStyle w:val="ListParagraph"/>
        <w:spacing w:after="0" w:line="360" w:lineRule="auto"/>
        <w:ind w:left="0" w:firstLine="709"/>
        <w:jc w:val="center"/>
        <w:rPr>
          <w:rFonts w:ascii="Times New Roman" w:eastAsia="Times New Roman" w:hAnsi="Times New Roman" w:cs="Times New Roman"/>
          <w:sz w:val="28"/>
          <w:szCs w:val="28"/>
        </w:rPr>
      </w:pPr>
    </w:p>
    <w:p w14:paraId="311F3B2C" w14:textId="093E8C98" w:rsidR="006F2ADA" w:rsidRDefault="006F2ADA" w:rsidP="00DC3812">
      <w:pPr>
        <w:pStyle w:val="ListParagraph"/>
        <w:spacing w:after="0" w:line="360" w:lineRule="auto"/>
        <w:ind w:left="0" w:firstLine="709"/>
        <w:outlineLvl w:val="2"/>
        <w:rPr>
          <w:rFonts w:ascii="Times New Roman" w:eastAsia="Times New Roman" w:hAnsi="Times New Roman" w:cs="Times New Roman"/>
          <w:sz w:val="28"/>
          <w:szCs w:val="28"/>
        </w:rPr>
        <w:pPrChange w:id="669" w:author="Соколов Олександр" w:date="2024-12-22T22:11:00Z">
          <w:pPr>
            <w:pStyle w:val="ListParagraph"/>
            <w:spacing w:after="0" w:line="360" w:lineRule="auto"/>
            <w:ind w:left="0" w:firstLine="709"/>
          </w:pPr>
        </w:pPrChange>
      </w:pPr>
      <w:bookmarkStart w:id="670" w:name="_Toc185798478"/>
      <w:r w:rsidRPr="006F2ADA">
        <w:rPr>
          <w:rFonts w:ascii="Times New Roman" w:eastAsia="Times New Roman" w:hAnsi="Times New Roman" w:cs="Times New Roman"/>
          <w:sz w:val="28"/>
          <w:szCs w:val="28"/>
        </w:rPr>
        <w:t>7.3</w:t>
      </w:r>
      <w:r>
        <w:rPr>
          <w:rFonts w:ascii="Times New Roman" w:eastAsia="Times New Roman" w:hAnsi="Times New Roman" w:cs="Times New Roman"/>
          <w:sz w:val="28"/>
          <w:szCs w:val="28"/>
        </w:rPr>
        <w:t>.6</w:t>
      </w:r>
      <w:r w:rsidRPr="006F2ADA">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rPr>
        <w:t xml:space="preserve"> </w:t>
      </w:r>
      <w:proofErr w:type="spellStart"/>
      <w:r w:rsidRPr="006F2ADA">
        <w:rPr>
          <w:rFonts w:ascii="Times New Roman" w:eastAsia="Times New Roman" w:hAnsi="Times New Roman" w:cs="Times New Roman"/>
          <w:sz w:val="28"/>
          <w:szCs w:val="28"/>
        </w:rPr>
        <w:t>get_citizen_full_name</w:t>
      </w:r>
      <w:bookmarkEnd w:id="670"/>
      <w:proofErr w:type="spellEnd"/>
    </w:p>
    <w:p w14:paraId="0C469BE4"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CREATE OR REPLACE FUNCTION </w:t>
      </w:r>
      <w:proofErr w:type="spellStart"/>
      <w:r w:rsidRPr="006F2ADA">
        <w:rPr>
          <w:rFonts w:ascii="Times New Roman" w:eastAsia="Times New Roman" w:hAnsi="Times New Roman" w:cs="Times New Roman"/>
          <w:sz w:val="28"/>
          <w:szCs w:val="28"/>
        </w:rPr>
        <w:t>get_citizen_full_name</w:t>
      </w:r>
      <w:proofErr w:type="spellEnd"/>
      <w:r w:rsidRPr="006F2ADA">
        <w:rPr>
          <w:rFonts w:ascii="Times New Roman" w:eastAsia="Times New Roman" w:hAnsi="Times New Roman" w:cs="Times New Roman"/>
          <w:sz w:val="28"/>
          <w:szCs w:val="28"/>
        </w:rPr>
        <w:t>(</w:t>
      </w:r>
      <w:proofErr w:type="spellStart"/>
      <w:r w:rsidRPr="006F2ADA">
        <w:rPr>
          <w:rFonts w:ascii="Times New Roman" w:eastAsia="Times New Roman" w:hAnsi="Times New Roman" w:cs="Times New Roman"/>
          <w:sz w:val="28"/>
          <w:szCs w:val="28"/>
        </w:rPr>
        <w:t>citizen_id</w:t>
      </w:r>
      <w:proofErr w:type="spellEnd"/>
      <w:r w:rsidRPr="006F2ADA">
        <w:rPr>
          <w:rFonts w:ascii="Times New Roman" w:eastAsia="Times New Roman" w:hAnsi="Times New Roman" w:cs="Times New Roman"/>
          <w:sz w:val="28"/>
          <w:szCs w:val="28"/>
        </w:rPr>
        <w:t xml:space="preserve"> INT)</w:t>
      </w:r>
    </w:p>
    <w:p w14:paraId="0BD72A03"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RETURNS VARCHAR AS</w:t>
      </w:r>
    </w:p>
    <w:p w14:paraId="587360B2"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w:t>
      </w:r>
    </w:p>
    <w:p w14:paraId="5D5181ED"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DECLARE</w:t>
      </w:r>
    </w:p>
    <w:p w14:paraId="1AF24534"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w:t>
      </w:r>
      <w:proofErr w:type="spellStart"/>
      <w:r w:rsidRPr="006F2ADA">
        <w:rPr>
          <w:rFonts w:ascii="Times New Roman" w:eastAsia="Times New Roman" w:hAnsi="Times New Roman" w:cs="Times New Roman"/>
          <w:sz w:val="28"/>
          <w:szCs w:val="28"/>
        </w:rPr>
        <w:t>full_name</w:t>
      </w:r>
      <w:proofErr w:type="spellEnd"/>
      <w:r w:rsidRPr="006F2ADA">
        <w:rPr>
          <w:rFonts w:ascii="Times New Roman" w:eastAsia="Times New Roman" w:hAnsi="Times New Roman" w:cs="Times New Roman"/>
          <w:sz w:val="28"/>
          <w:szCs w:val="28"/>
        </w:rPr>
        <w:t xml:space="preserve"> VARCHAR;</w:t>
      </w:r>
    </w:p>
    <w:p w14:paraId="5B55A924"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BEGIN</w:t>
      </w:r>
    </w:p>
    <w:p w14:paraId="0046AE56"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SELECT </w:t>
      </w:r>
      <w:proofErr w:type="spellStart"/>
      <w:r w:rsidRPr="006F2ADA">
        <w:rPr>
          <w:rFonts w:ascii="Times New Roman" w:eastAsia="Times New Roman" w:hAnsi="Times New Roman" w:cs="Times New Roman"/>
          <w:sz w:val="28"/>
          <w:szCs w:val="28"/>
        </w:rPr>
        <w:t>first_name</w:t>
      </w:r>
      <w:proofErr w:type="spellEnd"/>
      <w:r w:rsidRPr="006F2ADA">
        <w:rPr>
          <w:rFonts w:ascii="Times New Roman" w:eastAsia="Times New Roman" w:hAnsi="Times New Roman" w:cs="Times New Roman"/>
          <w:sz w:val="28"/>
          <w:szCs w:val="28"/>
        </w:rPr>
        <w:t xml:space="preserve"> || ' ' || </w:t>
      </w:r>
      <w:proofErr w:type="spellStart"/>
      <w:r w:rsidRPr="006F2ADA">
        <w:rPr>
          <w:rFonts w:ascii="Times New Roman" w:eastAsia="Times New Roman" w:hAnsi="Times New Roman" w:cs="Times New Roman"/>
          <w:sz w:val="28"/>
          <w:szCs w:val="28"/>
        </w:rPr>
        <w:t>last_name</w:t>
      </w:r>
      <w:proofErr w:type="spellEnd"/>
      <w:r w:rsidRPr="006F2ADA">
        <w:rPr>
          <w:rFonts w:ascii="Times New Roman" w:eastAsia="Times New Roman" w:hAnsi="Times New Roman" w:cs="Times New Roman"/>
          <w:sz w:val="28"/>
          <w:szCs w:val="28"/>
        </w:rPr>
        <w:t xml:space="preserve"> || COALESCE(' ' || </w:t>
      </w:r>
      <w:proofErr w:type="spellStart"/>
      <w:r w:rsidRPr="006F2ADA">
        <w:rPr>
          <w:rFonts w:ascii="Times New Roman" w:eastAsia="Times New Roman" w:hAnsi="Times New Roman" w:cs="Times New Roman"/>
          <w:sz w:val="28"/>
          <w:szCs w:val="28"/>
        </w:rPr>
        <w:t>patronymic</w:t>
      </w:r>
      <w:proofErr w:type="spellEnd"/>
      <w:r w:rsidRPr="006F2ADA">
        <w:rPr>
          <w:rFonts w:ascii="Times New Roman" w:eastAsia="Times New Roman" w:hAnsi="Times New Roman" w:cs="Times New Roman"/>
          <w:sz w:val="28"/>
          <w:szCs w:val="28"/>
        </w:rPr>
        <w:t>, '')</w:t>
      </w:r>
    </w:p>
    <w:p w14:paraId="329ACE11"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INTO </w:t>
      </w:r>
      <w:proofErr w:type="spellStart"/>
      <w:r w:rsidRPr="006F2ADA">
        <w:rPr>
          <w:rFonts w:ascii="Times New Roman" w:eastAsia="Times New Roman" w:hAnsi="Times New Roman" w:cs="Times New Roman"/>
          <w:sz w:val="28"/>
          <w:szCs w:val="28"/>
        </w:rPr>
        <w:t>full_name</w:t>
      </w:r>
      <w:proofErr w:type="spellEnd"/>
    </w:p>
    <w:p w14:paraId="77E03E30"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FROM </w:t>
      </w:r>
      <w:proofErr w:type="spellStart"/>
      <w:r w:rsidRPr="006F2ADA">
        <w:rPr>
          <w:rFonts w:ascii="Times New Roman" w:eastAsia="Times New Roman" w:hAnsi="Times New Roman" w:cs="Times New Roman"/>
          <w:sz w:val="28"/>
          <w:szCs w:val="28"/>
        </w:rPr>
        <w:t>citizens</w:t>
      </w:r>
      <w:proofErr w:type="spellEnd"/>
    </w:p>
    <w:p w14:paraId="70BEA1C2"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WHERE </w:t>
      </w:r>
      <w:proofErr w:type="spellStart"/>
      <w:r w:rsidRPr="006F2ADA">
        <w:rPr>
          <w:rFonts w:ascii="Times New Roman" w:eastAsia="Times New Roman" w:hAnsi="Times New Roman" w:cs="Times New Roman"/>
          <w:sz w:val="28"/>
          <w:szCs w:val="28"/>
        </w:rPr>
        <w:t>id</w:t>
      </w:r>
      <w:proofErr w:type="spellEnd"/>
      <w:r w:rsidRPr="006F2ADA">
        <w:rPr>
          <w:rFonts w:ascii="Times New Roman" w:eastAsia="Times New Roman" w:hAnsi="Times New Roman" w:cs="Times New Roman"/>
          <w:sz w:val="28"/>
          <w:szCs w:val="28"/>
        </w:rPr>
        <w:t xml:space="preserve"> = </w:t>
      </w:r>
      <w:proofErr w:type="spellStart"/>
      <w:r w:rsidRPr="006F2ADA">
        <w:rPr>
          <w:rFonts w:ascii="Times New Roman" w:eastAsia="Times New Roman" w:hAnsi="Times New Roman" w:cs="Times New Roman"/>
          <w:sz w:val="28"/>
          <w:szCs w:val="28"/>
        </w:rPr>
        <w:t>citizen_id</w:t>
      </w:r>
      <w:proofErr w:type="spellEnd"/>
      <w:r w:rsidRPr="006F2ADA">
        <w:rPr>
          <w:rFonts w:ascii="Times New Roman" w:eastAsia="Times New Roman" w:hAnsi="Times New Roman" w:cs="Times New Roman"/>
          <w:sz w:val="28"/>
          <w:szCs w:val="28"/>
        </w:rPr>
        <w:t>;</w:t>
      </w:r>
    </w:p>
    <w:p w14:paraId="5C508616"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p>
    <w:p w14:paraId="1834E884"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 xml:space="preserve">    RETURN </w:t>
      </w:r>
      <w:proofErr w:type="spellStart"/>
      <w:r w:rsidRPr="006F2ADA">
        <w:rPr>
          <w:rFonts w:ascii="Times New Roman" w:eastAsia="Times New Roman" w:hAnsi="Times New Roman" w:cs="Times New Roman"/>
          <w:sz w:val="28"/>
          <w:szCs w:val="28"/>
        </w:rPr>
        <w:t>full_name</w:t>
      </w:r>
      <w:proofErr w:type="spellEnd"/>
      <w:r w:rsidRPr="006F2ADA">
        <w:rPr>
          <w:rFonts w:ascii="Times New Roman" w:eastAsia="Times New Roman" w:hAnsi="Times New Roman" w:cs="Times New Roman"/>
          <w:sz w:val="28"/>
          <w:szCs w:val="28"/>
        </w:rPr>
        <w:t>;</w:t>
      </w:r>
    </w:p>
    <w:p w14:paraId="40C8C05B" w14:textId="77777777" w:rsidR="006F2ADA" w:rsidRPr="006F2ADA" w:rsidRDefault="006F2ADA" w:rsidP="006F2ADA">
      <w:pPr>
        <w:pStyle w:val="ListParagraph"/>
        <w:spacing w:after="0" w:line="360" w:lineRule="auto"/>
        <w:ind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t>END;</w:t>
      </w:r>
    </w:p>
    <w:p w14:paraId="3FA461EF" w14:textId="37893EBA" w:rsidR="006F2ADA" w:rsidRDefault="006F2ADA" w:rsidP="006F2ADA">
      <w:pPr>
        <w:pStyle w:val="ListParagraph"/>
        <w:spacing w:after="0" w:line="360" w:lineRule="auto"/>
        <w:ind w:left="0" w:firstLine="709"/>
        <w:rPr>
          <w:rFonts w:ascii="Times New Roman" w:eastAsia="Times New Roman" w:hAnsi="Times New Roman" w:cs="Times New Roman"/>
          <w:sz w:val="28"/>
          <w:szCs w:val="28"/>
        </w:rPr>
      </w:pPr>
      <w:r w:rsidRPr="006F2ADA">
        <w:rPr>
          <w:rFonts w:ascii="Times New Roman" w:eastAsia="Times New Roman" w:hAnsi="Times New Roman" w:cs="Times New Roman"/>
          <w:sz w:val="28"/>
          <w:szCs w:val="28"/>
        </w:rPr>
        <w:lastRenderedPageBreak/>
        <w:t xml:space="preserve">$$ LANGUAGE </w:t>
      </w:r>
      <w:proofErr w:type="spellStart"/>
      <w:r w:rsidRPr="006F2ADA">
        <w:rPr>
          <w:rFonts w:ascii="Times New Roman" w:eastAsia="Times New Roman" w:hAnsi="Times New Roman" w:cs="Times New Roman"/>
          <w:sz w:val="28"/>
          <w:szCs w:val="28"/>
        </w:rPr>
        <w:t>plpgsql</w:t>
      </w:r>
      <w:proofErr w:type="spellEnd"/>
      <w:r w:rsidRPr="006F2ADA">
        <w:rPr>
          <w:rFonts w:ascii="Times New Roman" w:eastAsia="Times New Roman" w:hAnsi="Times New Roman" w:cs="Times New Roman"/>
          <w:sz w:val="28"/>
          <w:szCs w:val="28"/>
        </w:rPr>
        <w:t>;</w:t>
      </w:r>
    </w:p>
    <w:p w14:paraId="27382470" w14:textId="2FDA9F60" w:rsidR="006F2ADA" w:rsidRDefault="006F2ADA" w:rsidP="006F2ADA">
      <w:pPr>
        <w:pStyle w:val="ListParagraph"/>
        <w:spacing w:after="0" w:line="360" w:lineRule="auto"/>
        <w:ind w:left="0" w:firstLine="709"/>
        <w:rPr>
          <w:rFonts w:ascii="Times New Roman" w:eastAsia="Times New Roman" w:hAnsi="Times New Roman" w:cs="Times New Roman"/>
          <w:sz w:val="28"/>
          <w:szCs w:val="28"/>
        </w:rPr>
      </w:pPr>
    </w:p>
    <w:p w14:paraId="7120F2AC" w14:textId="4F8A24BA" w:rsidR="006F2ADA" w:rsidRDefault="006F2ADA" w:rsidP="00DD4FFE">
      <w:pPr>
        <w:pStyle w:val="ListParagraph"/>
        <w:spacing w:after="0" w:line="360" w:lineRule="auto"/>
        <w:ind w:left="0" w:firstLine="709"/>
        <w:jc w:val="both"/>
        <w:rPr>
          <w:rFonts w:ascii="Times New Roman" w:eastAsia="Times New Roman" w:hAnsi="Times New Roman" w:cs="Times New Roman"/>
          <w:sz w:val="28"/>
          <w:szCs w:val="28"/>
        </w:rPr>
        <w:pPrChange w:id="671" w:author="Соколов Олександр" w:date="2024-12-22T22:26:00Z">
          <w:pPr>
            <w:pStyle w:val="ListParagraph"/>
            <w:spacing w:after="0" w:line="360" w:lineRule="auto"/>
            <w:ind w:left="0" w:firstLine="709"/>
          </w:pPr>
        </w:pPrChange>
      </w:pPr>
      <w:r w:rsidRPr="006F2ADA">
        <w:rPr>
          <w:rFonts w:ascii="Times New Roman" w:eastAsia="Times New Roman" w:hAnsi="Times New Roman" w:cs="Times New Roman"/>
          <w:sz w:val="28"/>
          <w:szCs w:val="28"/>
        </w:rPr>
        <w:t>На рис. 7.3.</w:t>
      </w:r>
      <w:r>
        <w:rPr>
          <w:rFonts w:ascii="Times New Roman" w:eastAsia="Times New Roman" w:hAnsi="Times New Roman" w:cs="Times New Roman"/>
          <w:sz w:val="28"/>
          <w:szCs w:val="28"/>
        </w:rPr>
        <w:t>6</w:t>
      </w:r>
      <w:r w:rsidRPr="006F2ADA">
        <w:rPr>
          <w:rFonts w:ascii="Times New Roman" w:eastAsia="Times New Roman" w:hAnsi="Times New Roman" w:cs="Times New Roman"/>
          <w:sz w:val="28"/>
          <w:szCs w:val="28"/>
        </w:rPr>
        <w:t xml:space="preserve">.1 наведено приклад роботи функції </w:t>
      </w:r>
      <w:proofErr w:type="spellStart"/>
      <w:r w:rsidRPr="006F2ADA">
        <w:rPr>
          <w:rFonts w:ascii="Times New Roman" w:eastAsia="Times New Roman" w:hAnsi="Times New Roman" w:cs="Times New Roman"/>
          <w:sz w:val="28"/>
          <w:szCs w:val="28"/>
        </w:rPr>
        <w:t>get_citizen_full_name</w:t>
      </w:r>
      <w:proofErr w:type="spellEnd"/>
      <w:r w:rsidR="005814AD">
        <w:rPr>
          <w:rFonts w:ascii="Times New Roman" w:eastAsia="Times New Roman" w:hAnsi="Times New Roman" w:cs="Times New Roman"/>
          <w:sz w:val="28"/>
          <w:szCs w:val="28"/>
        </w:rPr>
        <w:t>.</w:t>
      </w:r>
    </w:p>
    <w:p w14:paraId="661B2277" w14:textId="0D0163BA" w:rsidR="006F2ADA" w:rsidRDefault="00262F84" w:rsidP="00262F84">
      <w:pPr>
        <w:pStyle w:val="ListParagraph"/>
        <w:spacing w:after="0" w:line="360" w:lineRule="auto"/>
        <w:ind w:left="0" w:firstLine="709"/>
        <w:jc w:val="center"/>
        <w:rPr>
          <w:rFonts w:ascii="Times New Roman" w:eastAsia="Times New Roman" w:hAnsi="Times New Roman" w:cs="Times New Roman"/>
          <w:sz w:val="28"/>
          <w:szCs w:val="28"/>
          <w:lang w:val="en-US"/>
        </w:rPr>
      </w:pPr>
      <w:r w:rsidRPr="00262F84">
        <w:rPr>
          <w:rFonts w:ascii="Times New Roman" w:eastAsia="Times New Roman" w:hAnsi="Times New Roman" w:cs="Times New Roman"/>
          <w:sz w:val="28"/>
          <w:szCs w:val="28"/>
          <w:lang w:val="en-US"/>
        </w:rPr>
        <w:drawing>
          <wp:inline distT="0" distB="0" distL="0" distR="0" wp14:anchorId="77432D62" wp14:editId="2D6EC17B">
            <wp:extent cx="5610792" cy="6043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5195" cy="6058809"/>
                    </a:xfrm>
                    <a:prstGeom prst="rect">
                      <a:avLst/>
                    </a:prstGeom>
                  </pic:spPr>
                </pic:pic>
              </a:graphicData>
            </a:graphic>
          </wp:inline>
        </w:drawing>
      </w:r>
    </w:p>
    <w:p w14:paraId="095B9A76" w14:textId="31698381" w:rsidR="00262F84" w:rsidRDefault="00262F84" w:rsidP="00262F84">
      <w:pPr>
        <w:pStyle w:val="ListParagraph"/>
        <w:spacing w:after="0" w:line="360" w:lineRule="auto"/>
        <w:ind w:left="0" w:firstLine="709"/>
        <w:jc w:val="center"/>
        <w:rPr>
          <w:rFonts w:ascii="Times New Roman" w:eastAsia="Times New Roman" w:hAnsi="Times New Roman" w:cs="Times New Roman"/>
          <w:sz w:val="28"/>
          <w:szCs w:val="28"/>
        </w:rPr>
      </w:pPr>
      <w:r w:rsidRPr="00262F84">
        <w:rPr>
          <w:rFonts w:ascii="Times New Roman" w:eastAsia="Times New Roman" w:hAnsi="Times New Roman" w:cs="Times New Roman"/>
          <w:sz w:val="28"/>
          <w:szCs w:val="28"/>
        </w:rPr>
        <w:t>Рисунок 7.3.</w:t>
      </w:r>
      <w:r>
        <w:rPr>
          <w:rFonts w:ascii="Times New Roman" w:eastAsia="Times New Roman" w:hAnsi="Times New Roman" w:cs="Times New Roman"/>
          <w:sz w:val="28"/>
          <w:szCs w:val="28"/>
        </w:rPr>
        <w:t>6</w:t>
      </w:r>
      <w:r w:rsidRPr="00262F84">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rPr>
        <w:t xml:space="preserve"> </w:t>
      </w:r>
      <w:proofErr w:type="spellStart"/>
      <w:r w:rsidRPr="00262F84">
        <w:rPr>
          <w:rFonts w:ascii="Times New Roman" w:eastAsia="Times New Roman" w:hAnsi="Times New Roman" w:cs="Times New Roman"/>
          <w:sz w:val="28"/>
          <w:szCs w:val="28"/>
        </w:rPr>
        <w:t>get_citizen_full_name</w:t>
      </w:r>
      <w:proofErr w:type="spellEnd"/>
    </w:p>
    <w:p w14:paraId="37E6A855" w14:textId="26D48EC3" w:rsidR="00262F84" w:rsidRDefault="00262F84" w:rsidP="00262F84">
      <w:pPr>
        <w:pStyle w:val="ListParagraph"/>
        <w:spacing w:after="0" w:line="360" w:lineRule="auto"/>
        <w:ind w:left="0" w:firstLine="709"/>
        <w:jc w:val="center"/>
        <w:rPr>
          <w:rFonts w:ascii="Times New Roman" w:eastAsia="Times New Roman" w:hAnsi="Times New Roman" w:cs="Times New Roman"/>
          <w:sz w:val="28"/>
          <w:szCs w:val="28"/>
        </w:rPr>
      </w:pPr>
    </w:p>
    <w:p w14:paraId="43758610" w14:textId="75E29581" w:rsidR="00262F84" w:rsidRDefault="00262F84" w:rsidP="00DC3812">
      <w:pPr>
        <w:pStyle w:val="ListParagraph"/>
        <w:spacing w:after="0" w:line="360" w:lineRule="auto"/>
        <w:ind w:left="0" w:firstLine="709"/>
        <w:outlineLvl w:val="2"/>
        <w:rPr>
          <w:rFonts w:ascii="Times New Roman" w:eastAsia="Times New Roman" w:hAnsi="Times New Roman" w:cs="Times New Roman"/>
          <w:sz w:val="28"/>
          <w:szCs w:val="28"/>
        </w:rPr>
        <w:pPrChange w:id="672" w:author="Соколов Олександр" w:date="2024-12-22T22:11:00Z">
          <w:pPr>
            <w:pStyle w:val="ListParagraph"/>
            <w:spacing w:after="0" w:line="360" w:lineRule="auto"/>
            <w:ind w:left="0" w:firstLine="709"/>
          </w:pPr>
        </w:pPrChange>
      </w:pPr>
      <w:bookmarkStart w:id="673" w:name="_Toc185798479"/>
      <w:r w:rsidRPr="00262F84">
        <w:rPr>
          <w:rFonts w:ascii="Times New Roman" w:eastAsia="Times New Roman" w:hAnsi="Times New Roman" w:cs="Times New Roman"/>
          <w:sz w:val="28"/>
          <w:szCs w:val="28"/>
        </w:rPr>
        <w:t>7.3.</w:t>
      </w:r>
      <w:r>
        <w:rPr>
          <w:rFonts w:ascii="Times New Roman" w:eastAsia="Times New Roman" w:hAnsi="Times New Roman" w:cs="Times New Roman"/>
          <w:sz w:val="28"/>
          <w:szCs w:val="28"/>
        </w:rPr>
        <w:t>7</w:t>
      </w:r>
      <w:r w:rsidRPr="00262F84">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rPr>
        <w:t xml:space="preserve"> </w:t>
      </w:r>
      <w:proofErr w:type="spellStart"/>
      <w:r w:rsidR="003875FA" w:rsidRPr="003875FA">
        <w:rPr>
          <w:rFonts w:ascii="Times New Roman" w:eastAsia="Times New Roman" w:hAnsi="Times New Roman" w:cs="Times New Roman"/>
          <w:sz w:val="28"/>
          <w:szCs w:val="28"/>
        </w:rPr>
        <w:t>get_plate_type</w:t>
      </w:r>
      <w:bookmarkEnd w:id="673"/>
      <w:proofErr w:type="spellEnd"/>
    </w:p>
    <w:p w14:paraId="11A748D1"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CREATE OR REPLACE FUNCTION </w:t>
      </w:r>
      <w:proofErr w:type="spellStart"/>
      <w:r w:rsidRPr="003875FA">
        <w:rPr>
          <w:rFonts w:ascii="Times New Roman" w:eastAsia="Times New Roman" w:hAnsi="Times New Roman" w:cs="Times New Roman"/>
          <w:sz w:val="28"/>
          <w:szCs w:val="28"/>
        </w:rPr>
        <w:t>get_plate_type</w:t>
      </w:r>
      <w:proofErr w:type="spellEnd"/>
      <w:r w:rsidRPr="003875FA">
        <w:rPr>
          <w:rFonts w:ascii="Times New Roman" w:eastAsia="Times New Roman" w:hAnsi="Times New Roman" w:cs="Times New Roman"/>
          <w:sz w:val="28"/>
          <w:szCs w:val="28"/>
        </w:rPr>
        <w:t>(</w:t>
      </w:r>
      <w:proofErr w:type="spellStart"/>
      <w:r w:rsidRPr="003875FA">
        <w:rPr>
          <w:rFonts w:ascii="Times New Roman" w:eastAsia="Times New Roman" w:hAnsi="Times New Roman" w:cs="Times New Roman"/>
          <w:sz w:val="28"/>
          <w:szCs w:val="28"/>
        </w:rPr>
        <w:t>registration_number</w:t>
      </w:r>
      <w:proofErr w:type="spellEnd"/>
      <w:r w:rsidRPr="003875FA">
        <w:rPr>
          <w:rFonts w:ascii="Times New Roman" w:eastAsia="Times New Roman" w:hAnsi="Times New Roman" w:cs="Times New Roman"/>
          <w:sz w:val="28"/>
          <w:szCs w:val="28"/>
        </w:rPr>
        <w:t xml:space="preserve"> VARCHAR)</w:t>
      </w:r>
    </w:p>
    <w:p w14:paraId="59A13A83"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RETURNS VARCHAR AS</w:t>
      </w:r>
    </w:p>
    <w:p w14:paraId="194EA376"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w:t>
      </w:r>
    </w:p>
    <w:p w14:paraId="78E1A09C"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lastRenderedPageBreak/>
        <w:t>BEGIN</w:t>
      </w:r>
    </w:p>
    <w:p w14:paraId="02DB6A1A"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IF </w:t>
      </w:r>
      <w:proofErr w:type="spellStart"/>
      <w:r w:rsidRPr="003875FA">
        <w:rPr>
          <w:rFonts w:ascii="Times New Roman" w:eastAsia="Times New Roman" w:hAnsi="Times New Roman" w:cs="Times New Roman"/>
          <w:sz w:val="28"/>
          <w:szCs w:val="28"/>
        </w:rPr>
        <w:t>registration_number</w:t>
      </w:r>
      <w:proofErr w:type="spellEnd"/>
      <w:r w:rsidRPr="003875FA">
        <w:rPr>
          <w:rFonts w:ascii="Times New Roman" w:eastAsia="Times New Roman" w:hAnsi="Times New Roman" w:cs="Times New Roman"/>
          <w:sz w:val="28"/>
          <w:szCs w:val="28"/>
        </w:rPr>
        <w:t xml:space="preserve"> ~ '^[A-Z]{2}[0-9]{4}[A-Z]{2}$' THEN</w:t>
      </w:r>
    </w:p>
    <w:p w14:paraId="36820A70"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 '</w:t>
      </w:r>
      <w:proofErr w:type="spellStart"/>
      <w:r w:rsidRPr="003875FA">
        <w:rPr>
          <w:rFonts w:ascii="Times New Roman" w:eastAsia="Times New Roman" w:hAnsi="Times New Roman" w:cs="Times New Roman"/>
          <w:sz w:val="28"/>
          <w:szCs w:val="28"/>
        </w:rPr>
        <w:t>regular</w:t>
      </w:r>
      <w:proofErr w:type="spellEnd"/>
      <w:r w:rsidRPr="003875FA">
        <w:rPr>
          <w:rFonts w:ascii="Times New Roman" w:eastAsia="Times New Roman" w:hAnsi="Times New Roman" w:cs="Times New Roman"/>
          <w:sz w:val="28"/>
          <w:szCs w:val="28"/>
        </w:rPr>
        <w:t>';</w:t>
      </w:r>
    </w:p>
    <w:p w14:paraId="35D73DDC"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ELSIF LENGTH(</w:t>
      </w:r>
      <w:proofErr w:type="spellStart"/>
      <w:r w:rsidRPr="003875FA">
        <w:rPr>
          <w:rFonts w:ascii="Times New Roman" w:eastAsia="Times New Roman" w:hAnsi="Times New Roman" w:cs="Times New Roman"/>
          <w:sz w:val="28"/>
          <w:szCs w:val="28"/>
        </w:rPr>
        <w:t>registration_number</w:t>
      </w:r>
      <w:proofErr w:type="spellEnd"/>
      <w:r w:rsidRPr="003875FA">
        <w:rPr>
          <w:rFonts w:ascii="Times New Roman" w:eastAsia="Times New Roman" w:hAnsi="Times New Roman" w:cs="Times New Roman"/>
          <w:sz w:val="28"/>
          <w:szCs w:val="28"/>
        </w:rPr>
        <w:t>) BETWEEN 3 AND 8 THEN</w:t>
      </w:r>
    </w:p>
    <w:p w14:paraId="1D6D033B"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 '</w:t>
      </w:r>
      <w:proofErr w:type="spellStart"/>
      <w:r w:rsidRPr="003875FA">
        <w:rPr>
          <w:rFonts w:ascii="Times New Roman" w:eastAsia="Times New Roman" w:hAnsi="Times New Roman" w:cs="Times New Roman"/>
          <w:sz w:val="28"/>
          <w:szCs w:val="28"/>
        </w:rPr>
        <w:t>personalized</w:t>
      </w:r>
      <w:proofErr w:type="spellEnd"/>
      <w:r w:rsidRPr="003875FA">
        <w:rPr>
          <w:rFonts w:ascii="Times New Roman" w:eastAsia="Times New Roman" w:hAnsi="Times New Roman" w:cs="Times New Roman"/>
          <w:sz w:val="28"/>
          <w:szCs w:val="28"/>
        </w:rPr>
        <w:t>';</w:t>
      </w:r>
    </w:p>
    <w:p w14:paraId="7A21ADE5"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ELSE</w:t>
      </w:r>
    </w:p>
    <w:p w14:paraId="7919249F"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 '</w:t>
      </w:r>
      <w:proofErr w:type="spellStart"/>
      <w:r w:rsidRPr="003875FA">
        <w:rPr>
          <w:rFonts w:ascii="Times New Roman" w:eastAsia="Times New Roman" w:hAnsi="Times New Roman" w:cs="Times New Roman"/>
          <w:sz w:val="28"/>
          <w:szCs w:val="28"/>
        </w:rPr>
        <w:t>unknown</w:t>
      </w:r>
      <w:proofErr w:type="spellEnd"/>
      <w:r w:rsidRPr="003875FA">
        <w:rPr>
          <w:rFonts w:ascii="Times New Roman" w:eastAsia="Times New Roman" w:hAnsi="Times New Roman" w:cs="Times New Roman"/>
          <w:sz w:val="28"/>
          <w:szCs w:val="28"/>
        </w:rPr>
        <w:t>';</w:t>
      </w:r>
    </w:p>
    <w:p w14:paraId="549EE078"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END IF;</w:t>
      </w:r>
    </w:p>
    <w:p w14:paraId="6E164D68"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END;</w:t>
      </w:r>
    </w:p>
    <w:p w14:paraId="108E698E" w14:textId="0B8CD131"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LANGUAGE </w:t>
      </w:r>
      <w:proofErr w:type="spellStart"/>
      <w:r w:rsidRPr="003875FA">
        <w:rPr>
          <w:rFonts w:ascii="Times New Roman" w:eastAsia="Times New Roman" w:hAnsi="Times New Roman" w:cs="Times New Roman"/>
          <w:sz w:val="28"/>
          <w:szCs w:val="28"/>
        </w:rPr>
        <w:t>plpgsql</w:t>
      </w:r>
      <w:proofErr w:type="spellEnd"/>
      <w:r w:rsidRPr="003875FA">
        <w:rPr>
          <w:rFonts w:ascii="Times New Roman" w:eastAsia="Times New Roman" w:hAnsi="Times New Roman" w:cs="Times New Roman"/>
          <w:sz w:val="28"/>
          <w:szCs w:val="28"/>
        </w:rPr>
        <w:t>;</w:t>
      </w:r>
    </w:p>
    <w:p w14:paraId="3441FF65" w14:textId="62EFA12D"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p>
    <w:p w14:paraId="1E07333C" w14:textId="5DDB26A5"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На рис. 7.3.</w:t>
      </w:r>
      <w:r>
        <w:rPr>
          <w:rFonts w:ascii="Times New Roman" w:eastAsia="Times New Roman" w:hAnsi="Times New Roman" w:cs="Times New Roman"/>
          <w:sz w:val="28"/>
          <w:szCs w:val="28"/>
        </w:rPr>
        <w:t>7</w:t>
      </w:r>
      <w:r w:rsidRPr="003875FA">
        <w:rPr>
          <w:rFonts w:ascii="Times New Roman" w:eastAsia="Times New Roman" w:hAnsi="Times New Roman" w:cs="Times New Roman"/>
          <w:sz w:val="28"/>
          <w:szCs w:val="28"/>
        </w:rPr>
        <w:t xml:space="preserve">.1 наведено приклад роботи функції </w:t>
      </w:r>
      <w:proofErr w:type="spellStart"/>
      <w:r w:rsidRPr="003875FA">
        <w:rPr>
          <w:rFonts w:ascii="Times New Roman" w:eastAsia="Times New Roman" w:hAnsi="Times New Roman" w:cs="Times New Roman"/>
          <w:sz w:val="28"/>
          <w:szCs w:val="28"/>
        </w:rPr>
        <w:t>get_plate_type</w:t>
      </w:r>
      <w:proofErr w:type="spellEnd"/>
      <w:r w:rsidR="005814AD">
        <w:rPr>
          <w:rFonts w:ascii="Times New Roman" w:eastAsia="Times New Roman" w:hAnsi="Times New Roman" w:cs="Times New Roman"/>
          <w:sz w:val="28"/>
          <w:szCs w:val="28"/>
        </w:rPr>
        <w:t>.</w:t>
      </w:r>
    </w:p>
    <w:p w14:paraId="3E311383" w14:textId="7BC66CFE"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p>
    <w:p w14:paraId="06503567" w14:textId="7D1E6F30" w:rsidR="003875FA" w:rsidRDefault="003875FA" w:rsidP="003875FA">
      <w:pPr>
        <w:pStyle w:val="ListParagraph"/>
        <w:spacing w:after="0" w:line="360" w:lineRule="auto"/>
        <w:ind w:left="0" w:firstLine="709"/>
        <w:jc w:val="center"/>
        <w:rPr>
          <w:rFonts w:ascii="Times New Roman" w:eastAsia="Times New Roman" w:hAnsi="Times New Roman" w:cs="Times New Roman"/>
          <w:sz w:val="28"/>
          <w:szCs w:val="28"/>
          <w:lang w:val="en-US"/>
        </w:rPr>
      </w:pPr>
      <w:r w:rsidRPr="003875FA">
        <w:rPr>
          <w:rFonts w:ascii="Times New Roman" w:eastAsia="Times New Roman" w:hAnsi="Times New Roman" w:cs="Times New Roman"/>
          <w:sz w:val="28"/>
          <w:szCs w:val="28"/>
          <w:lang w:val="en-US"/>
        </w:rPr>
        <w:lastRenderedPageBreak/>
        <w:drawing>
          <wp:inline distT="0" distB="0" distL="0" distR="0" wp14:anchorId="3364FF9E" wp14:editId="4DEFA1C9">
            <wp:extent cx="5610792" cy="7773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0229" cy="7786109"/>
                    </a:xfrm>
                    <a:prstGeom prst="rect">
                      <a:avLst/>
                    </a:prstGeom>
                  </pic:spPr>
                </pic:pic>
              </a:graphicData>
            </a:graphic>
          </wp:inline>
        </w:drawing>
      </w:r>
    </w:p>
    <w:p w14:paraId="139C761B" w14:textId="01DDD081" w:rsidR="003875FA" w:rsidRDefault="003875FA" w:rsidP="003875FA">
      <w:pPr>
        <w:pStyle w:val="ListParagraph"/>
        <w:spacing w:after="0" w:line="360" w:lineRule="auto"/>
        <w:ind w:left="0" w:firstLine="709"/>
        <w:jc w:val="center"/>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Рисунок 7.3.</w:t>
      </w:r>
      <w:r>
        <w:rPr>
          <w:rFonts w:ascii="Times New Roman" w:eastAsia="Times New Roman" w:hAnsi="Times New Roman" w:cs="Times New Roman"/>
          <w:sz w:val="28"/>
          <w:szCs w:val="28"/>
        </w:rPr>
        <w:t>7</w:t>
      </w:r>
      <w:r w:rsidRPr="003875FA">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rPr>
        <w:t xml:space="preserve"> </w:t>
      </w:r>
      <w:proofErr w:type="spellStart"/>
      <w:r w:rsidRPr="003875FA">
        <w:rPr>
          <w:rFonts w:ascii="Times New Roman" w:eastAsia="Times New Roman" w:hAnsi="Times New Roman" w:cs="Times New Roman"/>
          <w:sz w:val="28"/>
          <w:szCs w:val="28"/>
        </w:rPr>
        <w:t>get_plate_type</w:t>
      </w:r>
      <w:proofErr w:type="spellEnd"/>
    </w:p>
    <w:p w14:paraId="35948442" w14:textId="1DA2B5F1" w:rsidR="003875FA" w:rsidRDefault="003875FA" w:rsidP="003875FA">
      <w:pPr>
        <w:pStyle w:val="ListParagraph"/>
        <w:spacing w:after="0" w:line="360" w:lineRule="auto"/>
        <w:ind w:left="0" w:firstLine="709"/>
        <w:jc w:val="center"/>
        <w:rPr>
          <w:rFonts w:ascii="Times New Roman" w:eastAsia="Times New Roman" w:hAnsi="Times New Roman" w:cs="Times New Roman"/>
          <w:sz w:val="28"/>
          <w:szCs w:val="28"/>
        </w:rPr>
      </w:pPr>
    </w:p>
    <w:p w14:paraId="062AA07E" w14:textId="7DF214F6" w:rsidR="003875FA" w:rsidRDefault="003875FA" w:rsidP="00DC3812">
      <w:pPr>
        <w:pStyle w:val="ListParagraph"/>
        <w:spacing w:after="0" w:line="360" w:lineRule="auto"/>
        <w:ind w:left="0" w:firstLine="709"/>
        <w:outlineLvl w:val="2"/>
        <w:rPr>
          <w:rFonts w:ascii="Times New Roman" w:eastAsia="Times New Roman" w:hAnsi="Times New Roman" w:cs="Times New Roman"/>
          <w:sz w:val="28"/>
          <w:szCs w:val="28"/>
        </w:rPr>
        <w:pPrChange w:id="674" w:author="Соколов Олександр" w:date="2024-12-22T22:11:00Z">
          <w:pPr>
            <w:pStyle w:val="ListParagraph"/>
            <w:spacing w:after="0" w:line="360" w:lineRule="auto"/>
            <w:ind w:left="0" w:firstLine="709"/>
          </w:pPr>
        </w:pPrChange>
      </w:pPr>
      <w:bookmarkStart w:id="675" w:name="_Toc185798480"/>
      <w:r w:rsidRPr="003875FA">
        <w:rPr>
          <w:rFonts w:ascii="Times New Roman" w:eastAsia="Times New Roman" w:hAnsi="Times New Roman" w:cs="Times New Roman"/>
          <w:sz w:val="28"/>
          <w:szCs w:val="28"/>
        </w:rPr>
        <w:t>7.3</w:t>
      </w:r>
      <w:r>
        <w:rPr>
          <w:rFonts w:ascii="Times New Roman" w:eastAsia="Times New Roman" w:hAnsi="Times New Roman" w:cs="Times New Roman"/>
          <w:sz w:val="28"/>
          <w:szCs w:val="28"/>
        </w:rPr>
        <w:t>.8</w:t>
      </w:r>
      <w:r w:rsidRPr="003875FA">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rPr>
        <w:t xml:space="preserve"> </w:t>
      </w:r>
      <w:proofErr w:type="spellStart"/>
      <w:r w:rsidRPr="003875FA">
        <w:rPr>
          <w:rFonts w:ascii="Times New Roman" w:eastAsia="Times New Roman" w:hAnsi="Times New Roman" w:cs="Times New Roman"/>
          <w:sz w:val="28"/>
          <w:szCs w:val="28"/>
        </w:rPr>
        <w:t>get_total_penalty_fees</w:t>
      </w:r>
      <w:bookmarkEnd w:id="675"/>
      <w:proofErr w:type="spellEnd"/>
    </w:p>
    <w:p w14:paraId="192F9876"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lastRenderedPageBreak/>
        <w:t xml:space="preserve">CREATE OR REPLACE FUNCTION </w:t>
      </w:r>
      <w:proofErr w:type="spellStart"/>
      <w:r w:rsidRPr="003875FA">
        <w:rPr>
          <w:rFonts w:ascii="Times New Roman" w:eastAsia="Times New Roman" w:hAnsi="Times New Roman" w:cs="Times New Roman"/>
          <w:sz w:val="28"/>
          <w:szCs w:val="28"/>
        </w:rPr>
        <w:t>get_total_penalty_fees</w:t>
      </w:r>
      <w:proofErr w:type="spellEnd"/>
      <w:r w:rsidRPr="003875FA">
        <w:rPr>
          <w:rFonts w:ascii="Times New Roman" w:eastAsia="Times New Roman" w:hAnsi="Times New Roman" w:cs="Times New Roman"/>
          <w:sz w:val="28"/>
          <w:szCs w:val="28"/>
        </w:rPr>
        <w:t>(</w:t>
      </w:r>
      <w:proofErr w:type="spellStart"/>
      <w:r w:rsidRPr="003875FA">
        <w:rPr>
          <w:rFonts w:ascii="Times New Roman" w:eastAsia="Times New Roman" w:hAnsi="Times New Roman" w:cs="Times New Roman"/>
          <w:sz w:val="28"/>
          <w:szCs w:val="28"/>
        </w:rPr>
        <w:t>driver_id</w:t>
      </w:r>
      <w:proofErr w:type="spellEnd"/>
      <w:r w:rsidRPr="003875FA">
        <w:rPr>
          <w:rFonts w:ascii="Times New Roman" w:eastAsia="Times New Roman" w:hAnsi="Times New Roman" w:cs="Times New Roman"/>
          <w:sz w:val="28"/>
          <w:szCs w:val="28"/>
        </w:rPr>
        <w:t xml:space="preserve"> INT)</w:t>
      </w:r>
    </w:p>
    <w:p w14:paraId="51F894A6"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RETURNS DECIMAL AS</w:t>
      </w:r>
    </w:p>
    <w:p w14:paraId="486B88F8"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w:t>
      </w:r>
    </w:p>
    <w:p w14:paraId="60728063"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DECLARE</w:t>
      </w:r>
    </w:p>
    <w:p w14:paraId="23B43E31"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w:t>
      </w:r>
      <w:proofErr w:type="spellStart"/>
      <w:r w:rsidRPr="003875FA">
        <w:rPr>
          <w:rFonts w:ascii="Times New Roman" w:eastAsia="Times New Roman" w:hAnsi="Times New Roman" w:cs="Times New Roman"/>
          <w:sz w:val="28"/>
          <w:szCs w:val="28"/>
        </w:rPr>
        <w:t>total_fees</w:t>
      </w:r>
      <w:proofErr w:type="spellEnd"/>
      <w:r w:rsidRPr="003875FA">
        <w:rPr>
          <w:rFonts w:ascii="Times New Roman" w:eastAsia="Times New Roman" w:hAnsi="Times New Roman" w:cs="Times New Roman"/>
          <w:sz w:val="28"/>
          <w:szCs w:val="28"/>
        </w:rPr>
        <w:t xml:space="preserve"> DECIMAL;</w:t>
      </w:r>
    </w:p>
    <w:p w14:paraId="54C2AAAD"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BEGIN</w:t>
      </w:r>
    </w:p>
    <w:p w14:paraId="4B1A969F"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SELECT SUM(</w:t>
      </w:r>
      <w:proofErr w:type="spellStart"/>
      <w:r w:rsidRPr="003875FA">
        <w:rPr>
          <w:rFonts w:ascii="Times New Roman" w:eastAsia="Times New Roman" w:hAnsi="Times New Roman" w:cs="Times New Roman"/>
          <w:sz w:val="28"/>
          <w:szCs w:val="28"/>
        </w:rPr>
        <w:t>ao.penalty_fee</w:t>
      </w:r>
      <w:proofErr w:type="spellEnd"/>
      <w:r w:rsidRPr="003875FA">
        <w:rPr>
          <w:rFonts w:ascii="Times New Roman" w:eastAsia="Times New Roman" w:hAnsi="Times New Roman" w:cs="Times New Roman"/>
          <w:sz w:val="28"/>
          <w:szCs w:val="28"/>
        </w:rPr>
        <w:t>)</w:t>
      </w:r>
    </w:p>
    <w:p w14:paraId="5611418E"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INTO </w:t>
      </w:r>
      <w:proofErr w:type="spellStart"/>
      <w:r w:rsidRPr="003875FA">
        <w:rPr>
          <w:rFonts w:ascii="Times New Roman" w:eastAsia="Times New Roman" w:hAnsi="Times New Roman" w:cs="Times New Roman"/>
          <w:sz w:val="28"/>
          <w:szCs w:val="28"/>
        </w:rPr>
        <w:t>total_fees</w:t>
      </w:r>
      <w:proofErr w:type="spellEnd"/>
    </w:p>
    <w:p w14:paraId="6F0CBEB9"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FROM </w:t>
      </w:r>
      <w:proofErr w:type="spellStart"/>
      <w:r w:rsidRPr="003875FA">
        <w:rPr>
          <w:rFonts w:ascii="Times New Roman" w:eastAsia="Times New Roman" w:hAnsi="Times New Roman" w:cs="Times New Roman"/>
          <w:sz w:val="28"/>
          <w:szCs w:val="28"/>
        </w:rPr>
        <w:t>violations</w:t>
      </w:r>
      <w:proofErr w:type="spellEnd"/>
      <w:r w:rsidRPr="003875FA">
        <w:rPr>
          <w:rFonts w:ascii="Times New Roman" w:eastAsia="Times New Roman" w:hAnsi="Times New Roman" w:cs="Times New Roman"/>
          <w:sz w:val="28"/>
          <w:szCs w:val="28"/>
        </w:rPr>
        <w:t xml:space="preserve"> v</w:t>
      </w:r>
    </w:p>
    <w:p w14:paraId="56FDACC0"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JOIN </w:t>
      </w:r>
      <w:proofErr w:type="spellStart"/>
      <w:r w:rsidRPr="003875FA">
        <w:rPr>
          <w:rFonts w:ascii="Times New Roman" w:eastAsia="Times New Roman" w:hAnsi="Times New Roman" w:cs="Times New Roman"/>
          <w:sz w:val="28"/>
          <w:szCs w:val="28"/>
        </w:rPr>
        <w:t>vehicles</w:t>
      </w:r>
      <w:proofErr w:type="spellEnd"/>
      <w:r w:rsidRPr="003875FA">
        <w:rPr>
          <w:rFonts w:ascii="Times New Roman" w:eastAsia="Times New Roman" w:hAnsi="Times New Roman" w:cs="Times New Roman"/>
          <w:sz w:val="28"/>
          <w:szCs w:val="28"/>
        </w:rPr>
        <w:t xml:space="preserve"> </w:t>
      </w:r>
      <w:proofErr w:type="spellStart"/>
      <w:r w:rsidRPr="003875FA">
        <w:rPr>
          <w:rFonts w:ascii="Times New Roman" w:eastAsia="Times New Roman" w:hAnsi="Times New Roman" w:cs="Times New Roman"/>
          <w:sz w:val="28"/>
          <w:szCs w:val="28"/>
        </w:rPr>
        <w:t>veh</w:t>
      </w:r>
      <w:proofErr w:type="spellEnd"/>
      <w:r w:rsidRPr="003875FA">
        <w:rPr>
          <w:rFonts w:ascii="Times New Roman" w:eastAsia="Times New Roman" w:hAnsi="Times New Roman" w:cs="Times New Roman"/>
          <w:sz w:val="28"/>
          <w:szCs w:val="28"/>
        </w:rPr>
        <w:t xml:space="preserve"> ON </w:t>
      </w:r>
      <w:proofErr w:type="spellStart"/>
      <w:r w:rsidRPr="003875FA">
        <w:rPr>
          <w:rFonts w:ascii="Times New Roman" w:eastAsia="Times New Roman" w:hAnsi="Times New Roman" w:cs="Times New Roman"/>
          <w:sz w:val="28"/>
          <w:szCs w:val="28"/>
        </w:rPr>
        <w:t>v.vehicle_id</w:t>
      </w:r>
      <w:proofErr w:type="spellEnd"/>
      <w:r w:rsidRPr="003875FA">
        <w:rPr>
          <w:rFonts w:ascii="Times New Roman" w:eastAsia="Times New Roman" w:hAnsi="Times New Roman" w:cs="Times New Roman"/>
          <w:sz w:val="28"/>
          <w:szCs w:val="28"/>
        </w:rPr>
        <w:t xml:space="preserve"> = veh.id</w:t>
      </w:r>
    </w:p>
    <w:p w14:paraId="5CD9312B"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JOIN </w:t>
      </w:r>
      <w:proofErr w:type="spellStart"/>
      <w:r w:rsidRPr="003875FA">
        <w:rPr>
          <w:rFonts w:ascii="Times New Roman" w:eastAsia="Times New Roman" w:hAnsi="Times New Roman" w:cs="Times New Roman"/>
          <w:sz w:val="28"/>
          <w:szCs w:val="28"/>
        </w:rPr>
        <w:t>administrative_offenses</w:t>
      </w:r>
      <w:proofErr w:type="spellEnd"/>
      <w:r w:rsidRPr="003875FA">
        <w:rPr>
          <w:rFonts w:ascii="Times New Roman" w:eastAsia="Times New Roman" w:hAnsi="Times New Roman" w:cs="Times New Roman"/>
          <w:sz w:val="28"/>
          <w:szCs w:val="28"/>
        </w:rPr>
        <w:t xml:space="preserve"> </w:t>
      </w:r>
      <w:proofErr w:type="spellStart"/>
      <w:r w:rsidRPr="003875FA">
        <w:rPr>
          <w:rFonts w:ascii="Times New Roman" w:eastAsia="Times New Roman" w:hAnsi="Times New Roman" w:cs="Times New Roman"/>
          <w:sz w:val="28"/>
          <w:szCs w:val="28"/>
        </w:rPr>
        <w:t>ao</w:t>
      </w:r>
      <w:proofErr w:type="spellEnd"/>
      <w:r w:rsidRPr="003875FA">
        <w:rPr>
          <w:rFonts w:ascii="Times New Roman" w:eastAsia="Times New Roman" w:hAnsi="Times New Roman" w:cs="Times New Roman"/>
          <w:sz w:val="28"/>
          <w:szCs w:val="28"/>
        </w:rPr>
        <w:t xml:space="preserve"> ON </w:t>
      </w:r>
      <w:proofErr w:type="spellStart"/>
      <w:r w:rsidRPr="003875FA">
        <w:rPr>
          <w:rFonts w:ascii="Times New Roman" w:eastAsia="Times New Roman" w:hAnsi="Times New Roman" w:cs="Times New Roman"/>
          <w:sz w:val="28"/>
          <w:szCs w:val="28"/>
        </w:rPr>
        <w:t>v.administrative_offense_id</w:t>
      </w:r>
      <w:proofErr w:type="spellEnd"/>
      <w:r w:rsidRPr="003875FA">
        <w:rPr>
          <w:rFonts w:ascii="Times New Roman" w:eastAsia="Times New Roman" w:hAnsi="Times New Roman" w:cs="Times New Roman"/>
          <w:sz w:val="28"/>
          <w:szCs w:val="28"/>
        </w:rPr>
        <w:t xml:space="preserve"> = ao.id</w:t>
      </w:r>
    </w:p>
    <w:p w14:paraId="13401C49"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WHERE </w:t>
      </w:r>
      <w:proofErr w:type="spellStart"/>
      <w:r w:rsidRPr="003875FA">
        <w:rPr>
          <w:rFonts w:ascii="Times New Roman" w:eastAsia="Times New Roman" w:hAnsi="Times New Roman" w:cs="Times New Roman"/>
          <w:sz w:val="28"/>
          <w:szCs w:val="28"/>
        </w:rPr>
        <w:t>veh.owner_id</w:t>
      </w:r>
      <w:proofErr w:type="spellEnd"/>
      <w:r w:rsidRPr="003875FA">
        <w:rPr>
          <w:rFonts w:ascii="Times New Roman" w:eastAsia="Times New Roman" w:hAnsi="Times New Roman" w:cs="Times New Roman"/>
          <w:sz w:val="28"/>
          <w:szCs w:val="28"/>
        </w:rPr>
        <w:t xml:space="preserve"> = </w:t>
      </w:r>
      <w:proofErr w:type="spellStart"/>
      <w:r w:rsidRPr="003875FA">
        <w:rPr>
          <w:rFonts w:ascii="Times New Roman" w:eastAsia="Times New Roman" w:hAnsi="Times New Roman" w:cs="Times New Roman"/>
          <w:sz w:val="28"/>
          <w:szCs w:val="28"/>
        </w:rPr>
        <w:t>driver_id</w:t>
      </w:r>
      <w:proofErr w:type="spellEnd"/>
      <w:r w:rsidRPr="003875FA">
        <w:rPr>
          <w:rFonts w:ascii="Times New Roman" w:eastAsia="Times New Roman" w:hAnsi="Times New Roman" w:cs="Times New Roman"/>
          <w:sz w:val="28"/>
          <w:szCs w:val="28"/>
        </w:rPr>
        <w:t>;</w:t>
      </w:r>
    </w:p>
    <w:p w14:paraId="1D89D1F2"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p>
    <w:p w14:paraId="4B47F7F2"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RETURN COALESCE(</w:t>
      </w:r>
      <w:proofErr w:type="spellStart"/>
      <w:r w:rsidRPr="003875FA">
        <w:rPr>
          <w:rFonts w:ascii="Times New Roman" w:eastAsia="Times New Roman" w:hAnsi="Times New Roman" w:cs="Times New Roman"/>
          <w:sz w:val="28"/>
          <w:szCs w:val="28"/>
        </w:rPr>
        <w:t>total_fees</w:t>
      </w:r>
      <w:proofErr w:type="spellEnd"/>
      <w:r w:rsidRPr="003875FA">
        <w:rPr>
          <w:rFonts w:ascii="Times New Roman" w:eastAsia="Times New Roman" w:hAnsi="Times New Roman" w:cs="Times New Roman"/>
          <w:sz w:val="28"/>
          <w:szCs w:val="28"/>
        </w:rPr>
        <w:t>, 0);</w:t>
      </w:r>
    </w:p>
    <w:p w14:paraId="22FFE03F" w14:textId="77777777" w:rsidR="003875FA" w:rsidRPr="003875FA" w:rsidRDefault="003875FA" w:rsidP="003875FA">
      <w:pPr>
        <w:pStyle w:val="ListParagraph"/>
        <w:spacing w:after="0" w:line="360" w:lineRule="auto"/>
        <w:ind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END;</w:t>
      </w:r>
    </w:p>
    <w:p w14:paraId="4B1B20AC" w14:textId="443C967A"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 xml:space="preserve">$$ LANGUAGE </w:t>
      </w:r>
      <w:proofErr w:type="spellStart"/>
      <w:r w:rsidRPr="003875FA">
        <w:rPr>
          <w:rFonts w:ascii="Times New Roman" w:eastAsia="Times New Roman" w:hAnsi="Times New Roman" w:cs="Times New Roman"/>
          <w:sz w:val="28"/>
          <w:szCs w:val="28"/>
        </w:rPr>
        <w:t>plpgsql</w:t>
      </w:r>
      <w:proofErr w:type="spellEnd"/>
      <w:r w:rsidRPr="003875FA">
        <w:rPr>
          <w:rFonts w:ascii="Times New Roman" w:eastAsia="Times New Roman" w:hAnsi="Times New Roman" w:cs="Times New Roman"/>
          <w:sz w:val="28"/>
          <w:szCs w:val="28"/>
        </w:rPr>
        <w:t>;</w:t>
      </w:r>
    </w:p>
    <w:p w14:paraId="636593A5" w14:textId="4ADE0C2A"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p>
    <w:p w14:paraId="43857E53" w14:textId="2C06882A" w:rsidR="003875FA" w:rsidRDefault="003875FA" w:rsidP="003875FA">
      <w:pPr>
        <w:pStyle w:val="ListParagraph"/>
        <w:spacing w:after="0" w:line="360" w:lineRule="auto"/>
        <w:ind w:left="0" w:firstLine="709"/>
        <w:rPr>
          <w:rFonts w:ascii="Times New Roman" w:eastAsia="Times New Roman" w:hAnsi="Times New Roman" w:cs="Times New Roman"/>
          <w:sz w:val="28"/>
          <w:szCs w:val="28"/>
        </w:rPr>
      </w:pPr>
      <w:r w:rsidRPr="003875FA">
        <w:rPr>
          <w:rFonts w:ascii="Times New Roman" w:eastAsia="Times New Roman" w:hAnsi="Times New Roman" w:cs="Times New Roman"/>
          <w:sz w:val="28"/>
          <w:szCs w:val="28"/>
        </w:rPr>
        <w:t>На рис. 7.3.</w:t>
      </w:r>
      <w:r>
        <w:rPr>
          <w:rFonts w:ascii="Times New Roman" w:eastAsia="Times New Roman" w:hAnsi="Times New Roman" w:cs="Times New Roman"/>
          <w:sz w:val="28"/>
          <w:szCs w:val="28"/>
          <w:lang w:val="en-US"/>
        </w:rPr>
        <w:t>8</w:t>
      </w:r>
      <w:r w:rsidRPr="003875FA">
        <w:rPr>
          <w:rFonts w:ascii="Times New Roman" w:eastAsia="Times New Roman" w:hAnsi="Times New Roman" w:cs="Times New Roman"/>
          <w:sz w:val="28"/>
          <w:szCs w:val="28"/>
        </w:rPr>
        <w:t xml:space="preserve">.1 наведено приклад роботи функції </w:t>
      </w:r>
      <w:proofErr w:type="spellStart"/>
      <w:r w:rsidRPr="003875FA">
        <w:rPr>
          <w:rFonts w:ascii="Times New Roman" w:eastAsia="Times New Roman" w:hAnsi="Times New Roman" w:cs="Times New Roman"/>
          <w:sz w:val="28"/>
          <w:szCs w:val="28"/>
        </w:rPr>
        <w:t>get_total_penalty_fees</w:t>
      </w:r>
      <w:proofErr w:type="spellEnd"/>
    </w:p>
    <w:p w14:paraId="108E9BB1" w14:textId="0DB74A56" w:rsidR="003875FA" w:rsidDel="00DC3812" w:rsidRDefault="003875FA" w:rsidP="003875FA">
      <w:pPr>
        <w:pStyle w:val="ListParagraph"/>
        <w:spacing w:after="0" w:line="360" w:lineRule="auto"/>
        <w:ind w:left="0" w:firstLine="709"/>
        <w:rPr>
          <w:del w:id="676" w:author="Соколов Олександр" w:date="2024-12-22T22:11:00Z"/>
          <w:rFonts w:ascii="Times New Roman" w:eastAsia="Times New Roman" w:hAnsi="Times New Roman" w:cs="Times New Roman"/>
          <w:sz w:val="28"/>
          <w:szCs w:val="28"/>
        </w:rPr>
      </w:pPr>
    </w:p>
    <w:p w14:paraId="1098409E" w14:textId="4BAB6F6D" w:rsidR="003875FA" w:rsidRPr="003875FA" w:rsidDel="00DC3812" w:rsidRDefault="003875FA" w:rsidP="003875FA">
      <w:pPr>
        <w:pStyle w:val="ListParagraph"/>
        <w:spacing w:after="0" w:line="360" w:lineRule="auto"/>
        <w:ind w:firstLine="709"/>
        <w:rPr>
          <w:del w:id="677" w:author="Соколов Олександр" w:date="2024-12-22T22:11:00Z"/>
          <w:rFonts w:ascii="Times New Roman" w:eastAsia="Times New Roman" w:hAnsi="Times New Roman" w:cs="Times New Roman"/>
          <w:sz w:val="28"/>
          <w:szCs w:val="28"/>
        </w:rPr>
      </w:pPr>
      <w:del w:id="678" w:author="Соколов Олександр" w:date="2024-12-22T22:11:00Z">
        <w:r w:rsidRPr="003875FA" w:rsidDel="00DC3812">
          <w:rPr>
            <w:rFonts w:ascii="Times New Roman" w:eastAsia="Times New Roman" w:hAnsi="Times New Roman" w:cs="Times New Roman"/>
            <w:sz w:val="28"/>
            <w:szCs w:val="28"/>
          </w:rPr>
          <w:delText>CREATE OR REPLACE FUNCTION get_total_penalty_fees(driver_id INT)</w:delText>
        </w:r>
      </w:del>
    </w:p>
    <w:p w14:paraId="3BF39A48" w14:textId="16C2E2E7" w:rsidR="003875FA" w:rsidRPr="003875FA" w:rsidDel="00DC3812" w:rsidRDefault="003875FA" w:rsidP="003875FA">
      <w:pPr>
        <w:pStyle w:val="ListParagraph"/>
        <w:spacing w:after="0" w:line="360" w:lineRule="auto"/>
        <w:ind w:firstLine="709"/>
        <w:rPr>
          <w:del w:id="679" w:author="Соколов Олександр" w:date="2024-12-22T22:11:00Z"/>
          <w:rFonts w:ascii="Times New Roman" w:eastAsia="Times New Roman" w:hAnsi="Times New Roman" w:cs="Times New Roman"/>
          <w:sz w:val="28"/>
          <w:szCs w:val="28"/>
        </w:rPr>
      </w:pPr>
      <w:del w:id="680" w:author="Соколов Олександр" w:date="2024-12-22T22:11:00Z">
        <w:r w:rsidRPr="003875FA" w:rsidDel="00DC3812">
          <w:rPr>
            <w:rFonts w:ascii="Times New Roman" w:eastAsia="Times New Roman" w:hAnsi="Times New Roman" w:cs="Times New Roman"/>
            <w:sz w:val="28"/>
            <w:szCs w:val="28"/>
          </w:rPr>
          <w:delText xml:space="preserve">    RETURNS DECIMAL AS</w:delText>
        </w:r>
      </w:del>
    </w:p>
    <w:p w14:paraId="0B728E6E" w14:textId="4D877E0D" w:rsidR="003875FA" w:rsidRPr="003875FA" w:rsidDel="00DC3812" w:rsidRDefault="003875FA" w:rsidP="003875FA">
      <w:pPr>
        <w:pStyle w:val="ListParagraph"/>
        <w:spacing w:after="0" w:line="360" w:lineRule="auto"/>
        <w:ind w:firstLine="709"/>
        <w:rPr>
          <w:del w:id="681" w:author="Соколов Олександр" w:date="2024-12-22T22:11:00Z"/>
          <w:rFonts w:ascii="Times New Roman" w:eastAsia="Times New Roman" w:hAnsi="Times New Roman" w:cs="Times New Roman"/>
          <w:sz w:val="28"/>
          <w:szCs w:val="28"/>
        </w:rPr>
      </w:pPr>
      <w:del w:id="682" w:author="Соколов Олександр" w:date="2024-12-22T22:11:00Z">
        <w:r w:rsidRPr="003875FA" w:rsidDel="00DC3812">
          <w:rPr>
            <w:rFonts w:ascii="Times New Roman" w:eastAsia="Times New Roman" w:hAnsi="Times New Roman" w:cs="Times New Roman"/>
            <w:sz w:val="28"/>
            <w:szCs w:val="28"/>
          </w:rPr>
          <w:delText>$$</w:delText>
        </w:r>
      </w:del>
    </w:p>
    <w:p w14:paraId="44CED65F" w14:textId="61FB9329" w:rsidR="003875FA" w:rsidRPr="003875FA" w:rsidDel="00DC3812" w:rsidRDefault="003875FA" w:rsidP="003875FA">
      <w:pPr>
        <w:pStyle w:val="ListParagraph"/>
        <w:spacing w:after="0" w:line="360" w:lineRule="auto"/>
        <w:ind w:firstLine="709"/>
        <w:rPr>
          <w:del w:id="683" w:author="Соколов Олександр" w:date="2024-12-22T22:11:00Z"/>
          <w:rFonts w:ascii="Times New Roman" w:eastAsia="Times New Roman" w:hAnsi="Times New Roman" w:cs="Times New Roman"/>
          <w:sz w:val="28"/>
          <w:szCs w:val="28"/>
        </w:rPr>
      </w:pPr>
      <w:del w:id="684" w:author="Соколов Олександр" w:date="2024-12-22T22:11:00Z">
        <w:r w:rsidRPr="003875FA" w:rsidDel="00DC3812">
          <w:rPr>
            <w:rFonts w:ascii="Times New Roman" w:eastAsia="Times New Roman" w:hAnsi="Times New Roman" w:cs="Times New Roman"/>
            <w:sz w:val="28"/>
            <w:szCs w:val="28"/>
          </w:rPr>
          <w:delText>DECLARE</w:delText>
        </w:r>
      </w:del>
    </w:p>
    <w:p w14:paraId="4E02CE22" w14:textId="0B496EF4" w:rsidR="003875FA" w:rsidRPr="003875FA" w:rsidDel="00DC3812" w:rsidRDefault="003875FA" w:rsidP="003875FA">
      <w:pPr>
        <w:pStyle w:val="ListParagraph"/>
        <w:spacing w:after="0" w:line="360" w:lineRule="auto"/>
        <w:ind w:firstLine="709"/>
        <w:rPr>
          <w:del w:id="685" w:author="Соколов Олександр" w:date="2024-12-22T22:11:00Z"/>
          <w:rFonts w:ascii="Times New Roman" w:eastAsia="Times New Roman" w:hAnsi="Times New Roman" w:cs="Times New Roman"/>
          <w:sz w:val="28"/>
          <w:szCs w:val="28"/>
        </w:rPr>
      </w:pPr>
      <w:del w:id="686" w:author="Соколов Олександр" w:date="2024-12-22T22:11:00Z">
        <w:r w:rsidRPr="003875FA" w:rsidDel="00DC3812">
          <w:rPr>
            <w:rFonts w:ascii="Times New Roman" w:eastAsia="Times New Roman" w:hAnsi="Times New Roman" w:cs="Times New Roman"/>
            <w:sz w:val="28"/>
            <w:szCs w:val="28"/>
          </w:rPr>
          <w:delText xml:space="preserve">    total_fees DECIMAL;</w:delText>
        </w:r>
      </w:del>
    </w:p>
    <w:p w14:paraId="5CAABD1A" w14:textId="1B323F10" w:rsidR="003875FA" w:rsidRPr="003875FA" w:rsidDel="00DC3812" w:rsidRDefault="003875FA" w:rsidP="003875FA">
      <w:pPr>
        <w:pStyle w:val="ListParagraph"/>
        <w:spacing w:after="0" w:line="360" w:lineRule="auto"/>
        <w:ind w:firstLine="709"/>
        <w:rPr>
          <w:del w:id="687" w:author="Соколов Олександр" w:date="2024-12-22T22:11:00Z"/>
          <w:rFonts w:ascii="Times New Roman" w:eastAsia="Times New Roman" w:hAnsi="Times New Roman" w:cs="Times New Roman"/>
          <w:sz w:val="28"/>
          <w:szCs w:val="28"/>
        </w:rPr>
      </w:pPr>
      <w:del w:id="688" w:author="Соколов Олександр" w:date="2024-12-22T22:11:00Z">
        <w:r w:rsidRPr="003875FA" w:rsidDel="00DC3812">
          <w:rPr>
            <w:rFonts w:ascii="Times New Roman" w:eastAsia="Times New Roman" w:hAnsi="Times New Roman" w:cs="Times New Roman"/>
            <w:sz w:val="28"/>
            <w:szCs w:val="28"/>
          </w:rPr>
          <w:delText>BEGIN</w:delText>
        </w:r>
      </w:del>
    </w:p>
    <w:p w14:paraId="1D25649E" w14:textId="71AA1A08" w:rsidR="003875FA" w:rsidRPr="003875FA" w:rsidDel="00DC3812" w:rsidRDefault="003875FA" w:rsidP="003875FA">
      <w:pPr>
        <w:pStyle w:val="ListParagraph"/>
        <w:spacing w:after="0" w:line="360" w:lineRule="auto"/>
        <w:ind w:firstLine="709"/>
        <w:rPr>
          <w:del w:id="689" w:author="Соколов Олександр" w:date="2024-12-22T22:11:00Z"/>
          <w:rFonts w:ascii="Times New Roman" w:eastAsia="Times New Roman" w:hAnsi="Times New Roman" w:cs="Times New Roman"/>
          <w:sz w:val="28"/>
          <w:szCs w:val="28"/>
        </w:rPr>
      </w:pPr>
      <w:del w:id="690" w:author="Соколов Олександр" w:date="2024-12-22T22:11:00Z">
        <w:r w:rsidRPr="003875FA" w:rsidDel="00DC3812">
          <w:rPr>
            <w:rFonts w:ascii="Times New Roman" w:eastAsia="Times New Roman" w:hAnsi="Times New Roman" w:cs="Times New Roman"/>
            <w:sz w:val="28"/>
            <w:szCs w:val="28"/>
          </w:rPr>
          <w:delText xml:space="preserve">    SELECT SUM(ao.penalty_fee)</w:delText>
        </w:r>
      </w:del>
    </w:p>
    <w:p w14:paraId="3E91B087" w14:textId="25B5A137" w:rsidR="003875FA" w:rsidRPr="003875FA" w:rsidDel="00DC3812" w:rsidRDefault="003875FA" w:rsidP="003875FA">
      <w:pPr>
        <w:pStyle w:val="ListParagraph"/>
        <w:spacing w:after="0" w:line="360" w:lineRule="auto"/>
        <w:ind w:firstLine="709"/>
        <w:rPr>
          <w:del w:id="691" w:author="Соколов Олександр" w:date="2024-12-22T22:11:00Z"/>
          <w:rFonts w:ascii="Times New Roman" w:eastAsia="Times New Roman" w:hAnsi="Times New Roman" w:cs="Times New Roman"/>
          <w:sz w:val="28"/>
          <w:szCs w:val="28"/>
        </w:rPr>
      </w:pPr>
      <w:del w:id="692" w:author="Соколов Олександр" w:date="2024-12-22T22:11:00Z">
        <w:r w:rsidRPr="003875FA" w:rsidDel="00DC3812">
          <w:rPr>
            <w:rFonts w:ascii="Times New Roman" w:eastAsia="Times New Roman" w:hAnsi="Times New Roman" w:cs="Times New Roman"/>
            <w:sz w:val="28"/>
            <w:szCs w:val="28"/>
          </w:rPr>
          <w:delText xml:space="preserve">    INTO total_fees</w:delText>
        </w:r>
      </w:del>
    </w:p>
    <w:p w14:paraId="762E0E8B" w14:textId="43F67BA5" w:rsidR="003875FA" w:rsidRPr="003875FA" w:rsidDel="00DC3812" w:rsidRDefault="003875FA" w:rsidP="003875FA">
      <w:pPr>
        <w:pStyle w:val="ListParagraph"/>
        <w:spacing w:after="0" w:line="360" w:lineRule="auto"/>
        <w:ind w:firstLine="709"/>
        <w:rPr>
          <w:del w:id="693" w:author="Соколов Олександр" w:date="2024-12-22T22:11:00Z"/>
          <w:rFonts w:ascii="Times New Roman" w:eastAsia="Times New Roman" w:hAnsi="Times New Roman" w:cs="Times New Roman"/>
          <w:sz w:val="28"/>
          <w:szCs w:val="28"/>
        </w:rPr>
      </w:pPr>
      <w:del w:id="694" w:author="Соколов Олександр" w:date="2024-12-22T22:11:00Z">
        <w:r w:rsidRPr="003875FA" w:rsidDel="00DC3812">
          <w:rPr>
            <w:rFonts w:ascii="Times New Roman" w:eastAsia="Times New Roman" w:hAnsi="Times New Roman" w:cs="Times New Roman"/>
            <w:sz w:val="28"/>
            <w:szCs w:val="28"/>
          </w:rPr>
          <w:delText xml:space="preserve">    FROM violations v</w:delText>
        </w:r>
      </w:del>
    </w:p>
    <w:p w14:paraId="5FF0F317" w14:textId="61F2396A" w:rsidR="003875FA" w:rsidRPr="003875FA" w:rsidDel="00DC3812" w:rsidRDefault="003875FA" w:rsidP="003875FA">
      <w:pPr>
        <w:pStyle w:val="ListParagraph"/>
        <w:spacing w:after="0" w:line="360" w:lineRule="auto"/>
        <w:ind w:firstLine="709"/>
        <w:rPr>
          <w:del w:id="695" w:author="Соколов Олександр" w:date="2024-12-22T22:11:00Z"/>
          <w:rFonts w:ascii="Times New Roman" w:eastAsia="Times New Roman" w:hAnsi="Times New Roman" w:cs="Times New Roman"/>
          <w:sz w:val="28"/>
          <w:szCs w:val="28"/>
        </w:rPr>
      </w:pPr>
      <w:del w:id="696" w:author="Соколов Олександр" w:date="2024-12-22T22:11:00Z">
        <w:r w:rsidRPr="003875FA" w:rsidDel="00DC3812">
          <w:rPr>
            <w:rFonts w:ascii="Times New Roman" w:eastAsia="Times New Roman" w:hAnsi="Times New Roman" w:cs="Times New Roman"/>
            <w:sz w:val="28"/>
            <w:szCs w:val="28"/>
          </w:rPr>
          <w:delText xml:space="preserve">    JOIN vehicles veh ON v.vehicle_id = veh.id</w:delText>
        </w:r>
      </w:del>
    </w:p>
    <w:p w14:paraId="39AA984A" w14:textId="2491747F" w:rsidR="003875FA" w:rsidRPr="003875FA" w:rsidDel="00DC3812" w:rsidRDefault="003875FA" w:rsidP="003875FA">
      <w:pPr>
        <w:pStyle w:val="ListParagraph"/>
        <w:spacing w:after="0" w:line="360" w:lineRule="auto"/>
        <w:ind w:firstLine="709"/>
        <w:rPr>
          <w:del w:id="697" w:author="Соколов Олександр" w:date="2024-12-22T22:11:00Z"/>
          <w:rFonts w:ascii="Times New Roman" w:eastAsia="Times New Roman" w:hAnsi="Times New Roman" w:cs="Times New Roman"/>
          <w:sz w:val="28"/>
          <w:szCs w:val="28"/>
        </w:rPr>
      </w:pPr>
      <w:del w:id="698" w:author="Соколов Олександр" w:date="2024-12-22T22:11:00Z">
        <w:r w:rsidRPr="003875FA" w:rsidDel="00DC3812">
          <w:rPr>
            <w:rFonts w:ascii="Times New Roman" w:eastAsia="Times New Roman" w:hAnsi="Times New Roman" w:cs="Times New Roman"/>
            <w:sz w:val="28"/>
            <w:szCs w:val="28"/>
          </w:rPr>
          <w:delText xml:space="preserve">    JOIN administrative_offenses ao ON v.administrative_offense_id = ao.id</w:delText>
        </w:r>
      </w:del>
    </w:p>
    <w:p w14:paraId="60A12E0A" w14:textId="52A9A029" w:rsidR="003875FA" w:rsidRPr="003875FA" w:rsidDel="00DC3812" w:rsidRDefault="003875FA" w:rsidP="003875FA">
      <w:pPr>
        <w:pStyle w:val="ListParagraph"/>
        <w:spacing w:after="0" w:line="360" w:lineRule="auto"/>
        <w:ind w:firstLine="709"/>
        <w:rPr>
          <w:del w:id="699" w:author="Соколов Олександр" w:date="2024-12-22T22:11:00Z"/>
          <w:rFonts w:ascii="Times New Roman" w:eastAsia="Times New Roman" w:hAnsi="Times New Roman" w:cs="Times New Roman"/>
          <w:sz w:val="28"/>
          <w:szCs w:val="28"/>
        </w:rPr>
      </w:pPr>
      <w:del w:id="700" w:author="Соколов Олександр" w:date="2024-12-22T22:11:00Z">
        <w:r w:rsidRPr="003875FA" w:rsidDel="00DC3812">
          <w:rPr>
            <w:rFonts w:ascii="Times New Roman" w:eastAsia="Times New Roman" w:hAnsi="Times New Roman" w:cs="Times New Roman"/>
            <w:sz w:val="28"/>
            <w:szCs w:val="28"/>
          </w:rPr>
          <w:delText xml:space="preserve">    WHERE veh.owner_id = driver_id;</w:delText>
        </w:r>
      </w:del>
    </w:p>
    <w:p w14:paraId="227029B3" w14:textId="507222EE" w:rsidR="003875FA" w:rsidRPr="003875FA" w:rsidDel="00DC3812" w:rsidRDefault="003875FA" w:rsidP="003875FA">
      <w:pPr>
        <w:pStyle w:val="ListParagraph"/>
        <w:spacing w:after="0" w:line="360" w:lineRule="auto"/>
        <w:ind w:firstLine="709"/>
        <w:rPr>
          <w:del w:id="701" w:author="Соколов Олександр" w:date="2024-12-22T22:11:00Z"/>
          <w:rFonts w:ascii="Times New Roman" w:eastAsia="Times New Roman" w:hAnsi="Times New Roman" w:cs="Times New Roman"/>
          <w:sz w:val="28"/>
          <w:szCs w:val="28"/>
        </w:rPr>
      </w:pPr>
    </w:p>
    <w:p w14:paraId="43FC795D" w14:textId="45B2DCBA" w:rsidR="003875FA" w:rsidRPr="003875FA" w:rsidDel="00DC3812" w:rsidRDefault="003875FA" w:rsidP="003875FA">
      <w:pPr>
        <w:pStyle w:val="ListParagraph"/>
        <w:spacing w:after="0" w:line="360" w:lineRule="auto"/>
        <w:ind w:firstLine="709"/>
        <w:rPr>
          <w:del w:id="702" w:author="Соколов Олександр" w:date="2024-12-22T22:11:00Z"/>
          <w:rFonts w:ascii="Times New Roman" w:eastAsia="Times New Roman" w:hAnsi="Times New Roman" w:cs="Times New Roman"/>
          <w:sz w:val="28"/>
          <w:szCs w:val="28"/>
        </w:rPr>
      </w:pPr>
      <w:del w:id="703" w:author="Соколов Олександр" w:date="2024-12-22T22:11:00Z">
        <w:r w:rsidRPr="003875FA" w:rsidDel="00DC3812">
          <w:rPr>
            <w:rFonts w:ascii="Times New Roman" w:eastAsia="Times New Roman" w:hAnsi="Times New Roman" w:cs="Times New Roman"/>
            <w:sz w:val="28"/>
            <w:szCs w:val="28"/>
          </w:rPr>
          <w:delText xml:space="preserve">    RETURN COALESCE(total_fees, 0);</w:delText>
        </w:r>
      </w:del>
    </w:p>
    <w:p w14:paraId="47C8CD9C" w14:textId="79CAA45B" w:rsidR="003875FA" w:rsidRPr="003875FA" w:rsidDel="00DC3812" w:rsidRDefault="003875FA" w:rsidP="003875FA">
      <w:pPr>
        <w:pStyle w:val="ListParagraph"/>
        <w:spacing w:after="0" w:line="360" w:lineRule="auto"/>
        <w:ind w:firstLine="709"/>
        <w:rPr>
          <w:del w:id="704" w:author="Соколов Олександр" w:date="2024-12-22T22:11:00Z"/>
          <w:rFonts w:ascii="Times New Roman" w:eastAsia="Times New Roman" w:hAnsi="Times New Roman" w:cs="Times New Roman"/>
          <w:sz w:val="28"/>
          <w:szCs w:val="28"/>
        </w:rPr>
      </w:pPr>
      <w:del w:id="705" w:author="Соколов Олександр" w:date="2024-12-22T22:11:00Z">
        <w:r w:rsidRPr="003875FA" w:rsidDel="00DC3812">
          <w:rPr>
            <w:rFonts w:ascii="Times New Roman" w:eastAsia="Times New Roman" w:hAnsi="Times New Roman" w:cs="Times New Roman"/>
            <w:sz w:val="28"/>
            <w:szCs w:val="28"/>
          </w:rPr>
          <w:delText>END;</w:delText>
        </w:r>
      </w:del>
    </w:p>
    <w:p w14:paraId="54BA00A7" w14:textId="008C26DA" w:rsidR="003875FA" w:rsidDel="00DC3812" w:rsidRDefault="003875FA" w:rsidP="003875FA">
      <w:pPr>
        <w:pStyle w:val="ListParagraph"/>
        <w:spacing w:after="0" w:line="360" w:lineRule="auto"/>
        <w:ind w:left="0" w:firstLine="709"/>
        <w:rPr>
          <w:del w:id="706" w:author="Соколов Олександр" w:date="2024-12-22T22:11:00Z"/>
          <w:rFonts w:ascii="Times New Roman" w:eastAsia="Times New Roman" w:hAnsi="Times New Roman" w:cs="Times New Roman"/>
          <w:sz w:val="28"/>
          <w:szCs w:val="28"/>
        </w:rPr>
      </w:pPr>
      <w:del w:id="707" w:author="Соколов Олександр" w:date="2024-12-22T22:11:00Z">
        <w:r w:rsidRPr="003875FA" w:rsidDel="00DC3812">
          <w:rPr>
            <w:rFonts w:ascii="Times New Roman" w:eastAsia="Times New Roman" w:hAnsi="Times New Roman" w:cs="Times New Roman"/>
            <w:sz w:val="28"/>
            <w:szCs w:val="28"/>
          </w:rPr>
          <w:delText>$$ LANGUAGE plpgsql;</w:delText>
        </w:r>
      </w:del>
    </w:p>
    <w:p w14:paraId="43849D5A" w14:textId="519570FE" w:rsidR="003875FA" w:rsidDel="00DC3812" w:rsidRDefault="003875FA" w:rsidP="003875FA">
      <w:pPr>
        <w:pStyle w:val="ListParagraph"/>
        <w:spacing w:after="0" w:line="360" w:lineRule="auto"/>
        <w:ind w:left="0" w:firstLine="709"/>
        <w:rPr>
          <w:del w:id="708" w:author="Соколов Олександр" w:date="2024-12-22T22:12:00Z"/>
          <w:rFonts w:ascii="Times New Roman" w:eastAsia="Times New Roman" w:hAnsi="Times New Roman" w:cs="Times New Roman"/>
          <w:sz w:val="28"/>
          <w:szCs w:val="28"/>
        </w:rPr>
      </w:pPr>
    </w:p>
    <w:p w14:paraId="6D1C9E4E" w14:textId="7B252518" w:rsidR="003875FA" w:rsidRPr="005814AD" w:rsidDel="00DC3812" w:rsidRDefault="005814AD" w:rsidP="00DC3812">
      <w:pPr>
        <w:pStyle w:val="ListParagraph"/>
        <w:spacing w:after="0" w:line="360" w:lineRule="auto"/>
        <w:ind w:left="0"/>
        <w:rPr>
          <w:del w:id="709" w:author="Соколов Олександр" w:date="2024-12-22T22:12:00Z"/>
          <w:rFonts w:ascii="Times New Roman" w:eastAsia="Times New Roman" w:hAnsi="Times New Roman" w:cs="Times New Roman"/>
          <w:sz w:val="28"/>
          <w:szCs w:val="28"/>
        </w:rPr>
        <w:pPrChange w:id="710" w:author="Соколов Олександр" w:date="2024-12-22T22:12:00Z">
          <w:pPr>
            <w:pStyle w:val="ListParagraph"/>
            <w:spacing w:after="0" w:line="360" w:lineRule="auto"/>
            <w:ind w:left="0" w:firstLine="709"/>
          </w:pPr>
        </w:pPrChange>
      </w:pPr>
      <w:del w:id="711" w:author="Соколов Олександр" w:date="2024-12-22T22:12:00Z">
        <w:r w:rsidRPr="005814AD" w:rsidDel="00DC3812">
          <w:rPr>
            <w:rFonts w:ascii="Times New Roman" w:eastAsia="Times New Roman" w:hAnsi="Times New Roman" w:cs="Times New Roman"/>
            <w:sz w:val="28"/>
            <w:szCs w:val="28"/>
            <w:lang w:val="en-US"/>
          </w:rPr>
          <w:delText>На рис. 7.3.</w:delText>
        </w:r>
        <w:r w:rsidDel="00DC3812">
          <w:rPr>
            <w:rFonts w:ascii="Times New Roman" w:eastAsia="Times New Roman" w:hAnsi="Times New Roman" w:cs="Times New Roman"/>
            <w:sz w:val="28"/>
            <w:szCs w:val="28"/>
          </w:rPr>
          <w:delText>8</w:delText>
        </w:r>
        <w:r w:rsidRPr="005814AD" w:rsidDel="00DC3812">
          <w:rPr>
            <w:rFonts w:ascii="Times New Roman" w:eastAsia="Times New Roman" w:hAnsi="Times New Roman" w:cs="Times New Roman"/>
            <w:sz w:val="28"/>
            <w:szCs w:val="28"/>
            <w:lang w:val="en-US"/>
          </w:rPr>
          <w:delText>.1 наведено приклад роботи функції get_total_penalty_fees</w:delText>
        </w:r>
        <w:r w:rsidDel="00DC3812">
          <w:rPr>
            <w:rFonts w:ascii="Times New Roman" w:eastAsia="Times New Roman" w:hAnsi="Times New Roman" w:cs="Times New Roman"/>
            <w:sz w:val="28"/>
            <w:szCs w:val="28"/>
          </w:rPr>
          <w:delText>.</w:delText>
        </w:r>
      </w:del>
    </w:p>
    <w:p w14:paraId="1B191C6F" w14:textId="2D64A192" w:rsidR="005814AD" w:rsidRDefault="005814AD" w:rsidP="00DC3812">
      <w:pPr>
        <w:pStyle w:val="ListParagraph"/>
        <w:spacing w:after="0" w:line="360" w:lineRule="auto"/>
        <w:ind w:left="0"/>
        <w:rPr>
          <w:rFonts w:ascii="Times New Roman" w:eastAsia="Times New Roman" w:hAnsi="Times New Roman" w:cs="Times New Roman"/>
          <w:sz w:val="28"/>
          <w:szCs w:val="28"/>
          <w:lang w:val="en-US"/>
        </w:rPr>
        <w:pPrChange w:id="712" w:author="Соколов Олександр" w:date="2024-12-22T22:12:00Z">
          <w:pPr>
            <w:pStyle w:val="ListParagraph"/>
            <w:spacing w:after="0" w:line="360" w:lineRule="auto"/>
            <w:ind w:left="0" w:firstLine="709"/>
          </w:pPr>
        </w:pPrChange>
      </w:pPr>
    </w:p>
    <w:p w14:paraId="08973050" w14:textId="6D342448" w:rsidR="005814AD" w:rsidRDefault="005814AD" w:rsidP="005814AD">
      <w:pPr>
        <w:pStyle w:val="ListParagraph"/>
        <w:spacing w:after="0" w:line="360" w:lineRule="auto"/>
        <w:ind w:left="0" w:firstLine="709"/>
        <w:jc w:val="center"/>
        <w:rPr>
          <w:rFonts w:ascii="Times New Roman" w:eastAsia="Times New Roman" w:hAnsi="Times New Roman" w:cs="Times New Roman"/>
          <w:sz w:val="28"/>
          <w:szCs w:val="28"/>
          <w:lang w:val="en-US"/>
        </w:rPr>
      </w:pPr>
      <w:r w:rsidRPr="005814AD">
        <w:rPr>
          <w:rFonts w:ascii="Times New Roman" w:eastAsia="Times New Roman" w:hAnsi="Times New Roman" w:cs="Times New Roman"/>
          <w:sz w:val="28"/>
          <w:szCs w:val="28"/>
          <w:lang w:val="en-US"/>
        </w:rPr>
        <w:lastRenderedPageBreak/>
        <w:drawing>
          <wp:inline distT="0" distB="0" distL="0" distR="0" wp14:anchorId="79173842" wp14:editId="209AC995">
            <wp:extent cx="5602312" cy="63671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6624" cy="6372046"/>
                    </a:xfrm>
                    <a:prstGeom prst="rect">
                      <a:avLst/>
                    </a:prstGeom>
                  </pic:spPr>
                </pic:pic>
              </a:graphicData>
            </a:graphic>
          </wp:inline>
        </w:drawing>
      </w:r>
    </w:p>
    <w:p w14:paraId="0460BF1E" w14:textId="4EEB2A03" w:rsidR="005814AD" w:rsidRDefault="005814AD" w:rsidP="005814AD">
      <w:pPr>
        <w:pStyle w:val="ListParagraph"/>
        <w:spacing w:after="0" w:line="360" w:lineRule="auto"/>
        <w:ind w:left="0" w:firstLine="709"/>
        <w:jc w:val="center"/>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Рисунок 7.3.</w:t>
      </w:r>
      <w:r>
        <w:rPr>
          <w:rFonts w:ascii="Times New Roman" w:eastAsia="Times New Roman" w:hAnsi="Times New Roman" w:cs="Times New Roman"/>
          <w:sz w:val="28"/>
          <w:szCs w:val="28"/>
        </w:rPr>
        <w:t>8</w:t>
      </w:r>
      <w:r w:rsidRPr="005814AD">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rPr>
        <w:t xml:space="preserve"> </w:t>
      </w:r>
      <w:proofErr w:type="spellStart"/>
      <w:r w:rsidRPr="005814AD">
        <w:rPr>
          <w:rFonts w:ascii="Times New Roman" w:eastAsia="Times New Roman" w:hAnsi="Times New Roman" w:cs="Times New Roman"/>
          <w:sz w:val="28"/>
          <w:szCs w:val="28"/>
        </w:rPr>
        <w:t>get_total_penalty_fees</w:t>
      </w:r>
      <w:proofErr w:type="spellEnd"/>
    </w:p>
    <w:p w14:paraId="2EB7A2C9" w14:textId="55ECCFDC" w:rsidR="005814AD" w:rsidRDefault="005814AD" w:rsidP="005814AD">
      <w:pPr>
        <w:pStyle w:val="ListParagraph"/>
        <w:spacing w:after="0" w:line="360" w:lineRule="auto"/>
        <w:ind w:left="0" w:firstLine="709"/>
        <w:jc w:val="center"/>
        <w:rPr>
          <w:rFonts w:ascii="Times New Roman" w:eastAsia="Times New Roman" w:hAnsi="Times New Roman" w:cs="Times New Roman"/>
          <w:sz w:val="28"/>
          <w:szCs w:val="28"/>
        </w:rPr>
      </w:pPr>
    </w:p>
    <w:p w14:paraId="78EF18C3" w14:textId="4E2868BF" w:rsidR="005814AD" w:rsidRDefault="005814AD" w:rsidP="00DC3812">
      <w:pPr>
        <w:pStyle w:val="ListParagraph"/>
        <w:spacing w:after="0" w:line="360" w:lineRule="auto"/>
        <w:ind w:left="0" w:firstLine="709"/>
        <w:outlineLvl w:val="2"/>
        <w:rPr>
          <w:rFonts w:ascii="Times New Roman" w:eastAsia="Times New Roman" w:hAnsi="Times New Roman" w:cs="Times New Roman"/>
          <w:sz w:val="28"/>
          <w:szCs w:val="28"/>
        </w:rPr>
        <w:pPrChange w:id="713" w:author="Соколов Олександр" w:date="2024-12-22T22:12:00Z">
          <w:pPr>
            <w:pStyle w:val="ListParagraph"/>
            <w:spacing w:after="0" w:line="360" w:lineRule="auto"/>
            <w:ind w:left="0" w:firstLine="709"/>
          </w:pPr>
        </w:pPrChange>
      </w:pPr>
      <w:bookmarkStart w:id="714" w:name="_Toc185798481"/>
      <w:r w:rsidRPr="005814AD">
        <w:rPr>
          <w:rFonts w:ascii="Times New Roman" w:eastAsia="Times New Roman" w:hAnsi="Times New Roman" w:cs="Times New Roman"/>
          <w:sz w:val="28"/>
          <w:szCs w:val="28"/>
        </w:rPr>
        <w:t>7.3.</w:t>
      </w:r>
      <w:r>
        <w:rPr>
          <w:rFonts w:ascii="Times New Roman" w:eastAsia="Times New Roman" w:hAnsi="Times New Roman" w:cs="Times New Roman"/>
          <w:sz w:val="28"/>
          <w:szCs w:val="28"/>
        </w:rPr>
        <w:t>9</w:t>
      </w:r>
      <w:r w:rsidRPr="005814AD">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rPr>
        <w:t xml:space="preserve"> </w:t>
      </w:r>
      <w:proofErr w:type="spellStart"/>
      <w:r w:rsidRPr="005814AD">
        <w:rPr>
          <w:rFonts w:ascii="Times New Roman" w:eastAsia="Times New Roman" w:hAnsi="Times New Roman" w:cs="Times New Roman"/>
          <w:sz w:val="28"/>
          <w:szCs w:val="28"/>
        </w:rPr>
        <w:t>get_vehicle_owner</w:t>
      </w:r>
      <w:bookmarkEnd w:id="714"/>
      <w:proofErr w:type="spellEnd"/>
    </w:p>
    <w:p w14:paraId="64345D08"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CREATE OR REPLACE FUNCTION </w:t>
      </w:r>
      <w:proofErr w:type="spellStart"/>
      <w:r w:rsidRPr="005814AD">
        <w:rPr>
          <w:rFonts w:ascii="Times New Roman" w:eastAsia="Times New Roman" w:hAnsi="Times New Roman" w:cs="Times New Roman"/>
          <w:sz w:val="28"/>
          <w:szCs w:val="28"/>
        </w:rPr>
        <w:t>get_vehicle_owner</w:t>
      </w:r>
      <w:proofErr w:type="spellEnd"/>
      <w:r w:rsidRPr="005814AD">
        <w:rPr>
          <w:rFonts w:ascii="Times New Roman" w:eastAsia="Times New Roman" w:hAnsi="Times New Roman" w:cs="Times New Roman"/>
          <w:sz w:val="28"/>
          <w:szCs w:val="28"/>
        </w:rPr>
        <w:t>(</w:t>
      </w:r>
      <w:proofErr w:type="spellStart"/>
      <w:r w:rsidRPr="005814AD">
        <w:rPr>
          <w:rFonts w:ascii="Times New Roman" w:eastAsia="Times New Roman" w:hAnsi="Times New Roman" w:cs="Times New Roman"/>
          <w:sz w:val="28"/>
          <w:szCs w:val="28"/>
        </w:rPr>
        <w:t>vehicle_id</w:t>
      </w:r>
      <w:proofErr w:type="spellEnd"/>
      <w:r w:rsidRPr="005814AD">
        <w:rPr>
          <w:rFonts w:ascii="Times New Roman" w:eastAsia="Times New Roman" w:hAnsi="Times New Roman" w:cs="Times New Roman"/>
          <w:sz w:val="28"/>
          <w:szCs w:val="28"/>
        </w:rPr>
        <w:t xml:space="preserve"> INT)</w:t>
      </w:r>
    </w:p>
    <w:p w14:paraId="47E1F67D"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RETURNS VARCHAR AS</w:t>
      </w:r>
    </w:p>
    <w:p w14:paraId="42B9F98B"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w:t>
      </w:r>
    </w:p>
    <w:p w14:paraId="73A7250E"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DECLARE</w:t>
      </w:r>
    </w:p>
    <w:p w14:paraId="6E4588F0"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w:t>
      </w:r>
      <w:proofErr w:type="spellStart"/>
      <w:r w:rsidRPr="005814AD">
        <w:rPr>
          <w:rFonts w:ascii="Times New Roman" w:eastAsia="Times New Roman" w:hAnsi="Times New Roman" w:cs="Times New Roman"/>
          <w:sz w:val="28"/>
          <w:szCs w:val="28"/>
        </w:rPr>
        <w:t>owner_name</w:t>
      </w:r>
      <w:proofErr w:type="spellEnd"/>
      <w:r w:rsidRPr="005814AD">
        <w:rPr>
          <w:rFonts w:ascii="Times New Roman" w:eastAsia="Times New Roman" w:hAnsi="Times New Roman" w:cs="Times New Roman"/>
          <w:sz w:val="28"/>
          <w:szCs w:val="28"/>
        </w:rPr>
        <w:t xml:space="preserve"> VARCHAR;</w:t>
      </w:r>
    </w:p>
    <w:p w14:paraId="7CA34CF4"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lastRenderedPageBreak/>
        <w:t>BEGIN</w:t>
      </w:r>
    </w:p>
    <w:p w14:paraId="1FCC30E4"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SELECT </w:t>
      </w:r>
      <w:proofErr w:type="spellStart"/>
      <w:r w:rsidRPr="005814AD">
        <w:rPr>
          <w:rFonts w:ascii="Times New Roman" w:eastAsia="Times New Roman" w:hAnsi="Times New Roman" w:cs="Times New Roman"/>
          <w:sz w:val="28"/>
          <w:szCs w:val="28"/>
        </w:rPr>
        <w:t>get_citizen_full_name</w:t>
      </w:r>
      <w:proofErr w:type="spellEnd"/>
      <w:r w:rsidRPr="005814AD">
        <w:rPr>
          <w:rFonts w:ascii="Times New Roman" w:eastAsia="Times New Roman" w:hAnsi="Times New Roman" w:cs="Times New Roman"/>
          <w:sz w:val="28"/>
          <w:szCs w:val="28"/>
        </w:rPr>
        <w:t>(c.id)</w:t>
      </w:r>
    </w:p>
    <w:p w14:paraId="777C653B"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INTO </w:t>
      </w:r>
      <w:proofErr w:type="spellStart"/>
      <w:r w:rsidRPr="005814AD">
        <w:rPr>
          <w:rFonts w:ascii="Times New Roman" w:eastAsia="Times New Roman" w:hAnsi="Times New Roman" w:cs="Times New Roman"/>
          <w:sz w:val="28"/>
          <w:szCs w:val="28"/>
        </w:rPr>
        <w:t>owner_name</w:t>
      </w:r>
      <w:proofErr w:type="spellEnd"/>
    </w:p>
    <w:p w14:paraId="7A44706E"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FROM </w:t>
      </w:r>
      <w:proofErr w:type="spellStart"/>
      <w:r w:rsidRPr="005814AD">
        <w:rPr>
          <w:rFonts w:ascii="Times New Roman" w:eastAsia="Times New Roman" w:hAnsi="Times New Roman" w:cs="Times New Roman"/>
          <w:sz w:val="28"/>
          <w:szCs w:val="28"/>
        </w:rPr>
        <w:t>vehicles</w:t>
      </w:r>
      <w:proofErr w:type="spellEnd"/>
      <w:r w:rsidRPr="005814AD">
        <w:rPr>
          <w:rFonts w:ascii="Times New Roman" w:eastAsia="Times New Roman" w:hAnsi="Times New Roman" w:cs="Times New Roman"/>
          <w:sz w:val="28"/>
          <w:szCs w:val="28"/>
        </w:rPr>
        <w:t xml:space="preserve"> v</w:t>
      </w:r>
    </w:p>
    <w:p w14:paraId="2E9A30A9"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JOIN </w:t>
      </w:r>
      <w:proofErr w:type="spellStart"/>
      <w:r w:rsidRPr="005814AD">
        <w:rPr>
          <w:rFonts w:ascii="Times New Roman" w:eastAsia="Times New Roman" w:hAnsi="Times New Roman" w:cs="Times New Roman"/>
          <w:sz w:val="28"/>
          <w:szCs w:val="28"/>
        </w:rPr>
        <w:t>citizens</w:t>
      </w:r>
      <w:proofErr w:type="spellEnd"/>
      <w:r w:rsidRPr="005814AD">
        <w:rPr>
          <w:rFonts w:ascii="Times New Roman" w:eastAsia="Times New Roman" w:hAnsi="Times New Roman" w:cs="Times New Roman"/>
          <w:sz w:val="28"/>
          <w:szCs w:val="28"/>
        </w:rPr>
        <w:t xml:space="preserve"> c ON </w:t>
      </w:r>
      <w:proofErr w:type="spellStart"/>
      <w:r w:rsidRPr="005814AD">
        <w:rPr>
          <w:rFonts w:ascii="Times New Roman" w:eastAsia="Times New Roman" w:hAnsi="Times New Roman" w:cs="Times New Roman"/>
          <w:sz w:val="28"/>
          <w:szCs w:val="28"/>
        </w:rPr>
        <w:t>v.owner_id</w:t>
      </w:r>
      <w:proofErr w:type="spellEnd"/>
      <w:r w:rsidRPr="005814AD">
        <w:rPr>
          <w:rFonts w:ascii="Times New Roman" w:eastAsia="Times New Roman" w:hAnsi="Times New Roman" w:cs="Times New Roman"/>
          <w:sz w:val="28"/>
          <w:szCs w:val="28"/>
        </w:rPr>
        <w:t xml:space="preserve"> = c.id</w:t>
      </w:r>
    </w:p>
    <w:p w14:paraId="6C49913E"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WHERE v.id = </w:t>
      </w:r>
      <w:proofErr w:type="spellStart"/>
      <w:r w:rsidRPr="005814AD">
        <w:rPr>
          <w:rFonts w:ascii="Times New Roman" w:eastAsia="Times New Roman" w:hAnsi="Times New Roman" w:cs="Times New Roman"/>
          <w:sz w:val="28"/>
          <w:szCs w:val="28"/>
        </w:rPr>
        <w:t>vehicle_id</w:t>
      </w:r>
      <w:proofErr w:type="spellEnd"/>
      <w:r w:rsidRPr="005814AD">
        <w:rPr>
          <w:rFonts w:ascii="Times New Roman" w:eastAsia="Times New Roman" w:hAnsi="Times New Roman" w:cs="Times New Roman"/>
          <w:sz w:val="28"/>
          <w:szCs w:val="28"/>
        </w:rPr>
        <w:t>;</w:t>
      </w:r>
    </w:p>
    <w:p w14:paraId="5D55ED29"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p>
    <w:p w14:paraId="44781EA1"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RETURN </w:t>
      </w:r>
      <w:proofErr w:type="spellStart"/>
      <w:r w:rsidRPr="005814AD">
        <w:rPr>
          <w:rFonts w:ascii="Times New Roman" w:eastAsia="Times New Roman" w:hAnsi="Times New Roman" w:cs="Times New Roman"/>
          <w:sz w:val="28"/>
          <w:szCs w:val="28"/>
        </w:rPr>
        <w:t>owner_name</w:t>
      </w:r>
      <w:proofErr w:type="spellEnd"/>
      <w:r w:rsidRPr="005814AD">
        <w:rPr>
          <w:rFonts w:ascii="Times New Roman" w:eastAsia="Times New Roman" w:hAnsi="Times New Roman" w:cs="Times New Roman"/>
          <w:sz w:val="28"/>
          <w:szCs w:val="28"/>
        </w:rPr>
        <w:t>;</w:t>
      </w:r>
    </w:p>
    <w:p w14:paraId="4F3BCD12" w14:textId="77777777" w:rsidR="005814AD" w:rsidRPr="005814AD" w:rsidRDefault="005814AD" w:rsidP="005814AD">
      <w:pPr>
        <w:pStyle w:val="ListParagraph"/>
        <w:spacing w:after="0" w:line="360" w:lineRule="auto"/>
        <w:ind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END;</w:t>
      </w:r>
    </w:p>
    <w:p w14:paraId="7F4745A5" w14:textId="0E7164EE" w:rsidR="005814AD" w:rsidRDefault="005814AD" w:rsidP="005814AD">
      <w:pPr>
        <w:pStyle w:val="ListParagraph"/>
        <w:spacing w:after="0" w:line="360" w:lineRule="auto"/>
        <w:ind w:left="0"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 xml:space="preserve">$$ LANGUAGE </w:t>
      </w:r>
      <w:proofErr w:type="spellStart"/>
      <w:r w:rsidRPr="005814AD">
        <w:rPr>
          <w:rFonts w:ascii="Times New Roman" w:eastAsia="Times New Roman" w:hAnsi="Times New Roman" w:cs="Times New Roman"/>
          <w:sz w:val="28"/>
          <w:szCs w:val="28"/>
        </w:rPr>
        <w:t>plpgsql</w:t>
      </w:r>
      <w:proofErr w:type="spellEnd"/>
      <w:r w:rsidRPr="005814AD">
        <w:rPr>
          <w:rFonts w:ascii="Times New Roman" w:eastAsia="Times New Roman" w:hAnsi="Times New Roman" w:cs="Times New Roman"/>
          <w:sz w:val="28"/>
          <w:szCs w:val="28"/>
        </w:rPr>
        <w:t>;</w:t>
      </w:r>
    </w:p>
    <w:p w14:paraId="2F39B922" w14:textId="54800971" w:rsidR="005814AD" w:rsidRDefault="005814AD" w:rsidP="005814AD">
      <w:pPr>
        <w:pStyle w:val="ListParagraph"/>
        <w:spacing w:after="0" w:line="360" w:lineRule="auto"/>
        <w:ind w:left="0" w:firstLine="709"/>
        <w:rPr>
          <w:rFonts w:ascii="Times New Roman" w:eastAsia="Times New Roman" w:hAnsi="Times New Roman" w:cs="Times New Roman"/>
          <w:sz w:val="28"/>
          <w:szCs w:val="28"/>
        </w:rPr>
      </w:pPr>
    </w:p>
    <w:p w14:paraId="4EF727D0" w14:textId="2F363D24" w:rsidR="005814AD" w:rsidRDefault="005814AD" w:rsidP="005814AD">
      <w:pPr>
        <w:pStyle w:val="ListParagraph"/>
        <w:spacing w:after="0" w:line="360" w:lineRule="auto"/>
        <w:ind w:left="0" w:firstLine="709"/>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t>На рис. 7.3.</w:t>
      </w:r>
      <w:r>
        <w:rPr>
          <w:rFonts w:ascii="Times New Roman" w:eastAsia="Times New Roman" w:hAnsi="Times New Roman" w:cs="Times New Roman"/>
          <w:sz w:val="28"/>
          <w:szCs w:val="28"/>
        </w:rPr>
        <w:t>9</w:t>
      </w:r>
      <w:r w:rsidRPr="005814AD">
        <w:rPr>
          <w:rFonts w:ascii="Times New Roman" w:eastAsia="Times New Roman" w:hAnsi="Times New Roman" w:cs="Times New Roman"/>
          <w:sz w:val="28"/>
          <w:szCs w:val="28"/>
        </w:rPr>
        <w:t xml:space="preserve">.1 наведено приклад роботи функції </w:t>
      </w:r>
      <w:proofErr w:type="spellStart"/>
      <w:r w:rsidRPr="005814AD">
        <w:rPr>
          <w:rFonts w:ascii="Times New Roman" w:eastAsia="Times New Roman" w:hAnsi="Times New Roman" w:cs="Times New Roman"/>
          <w:sz w:val="28"/>
          <w:szCs w:val="28"/>
        </w:rPr>
        <w:t>is_citizen_older_than</w:t>
      </w:r>
      <w:proofErr w:type="spellEnd"/>
      <w:r w:rsidR="00881D38">
        <w:rPr>
          <w:rFonts w:ascii="Times New Roman" w:eastAsia="Times New Roman" w:hAnsi="Times New Roman" w:cs="Times New Roman"/>
          <w:sz w:val="28"/>
          <w:szCs w:val="28"/>
        </w:rPr>
        <w:t>.</w:t>
      </w:r>
    </w:p>
    <w:p w14:paraId="166EFD0A" w14:textId="4D693794" w:rsidR="005814AD" w:rsidRDefault="005814AD" w:rsidP="005814AD">
      <w:pPr>
        <w:pStyle w:val="ListParagraph"/>
        <w:spacing w:after="0" w:line="360" w:lineRule="auto"/>
        <w:ind w:left="0" w:firstLine="709"/>
        <w:jc w:val="center"/>
        <w:rPr>
          <w:rFonts w:ascii="Times New Roman" w:eastAsia="Times New Roman" w:hAnsi="Times New Roman" w:cs="Times New Roman"/>
          <w:sz w:val="28"/>
          <w:szCs w:val="28"/>
        </w:rPr>
      </w:pPr>
      <w:r w:rsidRPr="005814AD">
        <w:rPr>
          <w:rFonts w:ascii="Times New Roman" w:eastAsia="Times New Roman" w:hAnsi="Times New Roman" w:cs="Times New Roman"/>
          <w:sz w:val="28"/>
          <w:szCs w:val="28"/>
        </w:rPr>
        <w:lastRenderedPageBreak/>
        <w:drawing>
          <wp:inline distT="0" distB="0" distL="0" distR="0" wp14:anchorId="66FF3519" wp14:editId="05D16701">
            <wp:extent cx="5602312" cy="6477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7951" cy="6483520"/>
                    </a:xfrm>
                    <a:prstGeom prst="rect">
                      <a:avLst/>
                    </a:prstGeom>
                  </pic:spPr>
                </pic:pic>
              </a:graphicData>
            </a:graphic>
          </wp:inline>
        </w:drawing>
      </w:r>
    </w:p>
    <w:p w14:paraId="5885F4AB" w14:textId="5EA704CF" w:rsidR="005814AD" w:rsidRDefault="00881D38" w:rsidP="005814AD">
      <w:pPr>
        <w:pStyle w:val="ListParagraph"/>
        <w:spacing w:after="0" w:line="360" w:lineRule="auto"/>
        <w:ind w:left="0" w:firstLine="709"/>
        <w:jc w:val="center"/>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Рисунок 7.3.</w:t>
      </w:r>
      <w:r>
        <w:rPr>
          <w:rFonts w:ascii="Times New Roman" w:eastAsia="Times New Roman" w:hAnsi="Times New Roman" w:cs="Times New Roman"/>
          <w:sz w:val="28"/>
          <w:szCs w:val="28"/>
        </w:rPr>
        <w:t>9</w:t>
      </w:r>
      <w:r w:rsidRPr="00881D38">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rPr>
        <w:t xml:space="preserve"> </w:t>
      </w:r>
      <w:proofErr w:type="spellStart"/>
      <w:r w:rsidRPr="00881D38">
        <w:rPr>
          <w:rFonts w:ascii="Times New Roman" w:eastAsia="Times New Roman" w:hAnsi="Times New Roman" w:cs="Times New Roman"/>
          <w:sz w:val="28"/>
          <w:szCs w:val="28"/>
        </w:rPr>
        <w:t>get_vehicle_owner</w:t>
      </w:r>
      <w:proofErr w:type="spellEnd"/>
    </w:p>
    <w:p w14:paraId="48707043" w14:textId="1C8F9442" w:rsidR="00881D38" w:rsidRDefault="00881D38" w:rsidP="005814AD">
      <w:pPr>
        <w:pStyle w:val="ListParagraph"/>
        <w:spacing w:after="0" w:line="360" w:lineRule="auto"/>
        <w:ind w:left="0" w:firstLine="709"/>
        <w:jc w:val="center"/>
        <w:rPr>
          <w:rFonts w:ascii="Times New Roman" w:eastAsia="Times New Roman" w:hAnsi="Times New Roman" w:cs="Times New Roman"/>
          <w:sz w:val="28"/>
          <w:szCs w:val="28"/>
        </w:rPr>
      </w:pPr>
    </w:p>
    <w:p w14:paraId="4B375A41" w14:textId="34157471" w:rsidR="00881D38" w:rsidRDefault="00881D38" w:rsidP="00DC3812">
      <w:pPr>
        <w:pStyle w:val="ListParagraph"/>
        <w:spacing w:after="0" w:line="360" w:lineRule="auto"/>
        <w:ind w:left="0" w:firstLine="709"/>
        <w:outlineLvl w:val="2"/>
        <w:rPr>
          <w:rFonts w:ascii="Times New Roman" w:eastAsia="Times New Roman" w:hAnsi="Times New Roman" w:cs="Times New Roman"/>
          <w:sz w:val="28"/>
          <w:szCs w:val="28"/>
        </w:rPr>
        <w:pPrChange w:id="715" w:author="Соколов Олександр" w:date="2024-12-22T22:12:00Z">
          <w:pPr>
            <w:pStyle w:val="ListParagraph"/>
            <w:spacing w:after="0" w:line="360" w:lineRule="auto"/>
            <w:ind w:left="0" w:firstLine="709"/>
          </w:pPr>
        </w:pPrChange>
      </w:pPr>
      <w:bookmarkStart w:id="716" w:name="_Toc185798482"/>
      <w:r w:rsidRPr="00881D38">
        <w:rPr>
          <w:rFonts w:ascii="Times New Roman" w:eastAsia="Times New Roman" w:hAnsi="Times New Roman" w:cs="Times New Roman"/>
          <w:sz w:val="28"/>
          <w:szCs w:val="28"/>
        </w:rPr>
        <w:t>7.3.</w:t>
      </w:r>
      <w:r>
        <w:rPr>
          <w:rFonts w:ascii="Times New Roman" w:eastAsia="Times New Roman" w:hAnsi="Times New Roman" w:cs="Times New Roman"/>
          <w:sz w:val="28"/>
          <w:szCs w:val="28"/>
        </w:rPr>
        <w:t>10</w:t>
      </w:r>
      <w:r w:rsidRPr="00881D38">
        <w:rPr>
          <w:rFonts w:ascii="Times New Roman" w:eastAsia="Times New Roman" w:hAnsi="Times New Roman" w:cs="Times New Roman"/>
          <w:sz w:val="28"/>
          <w:szCs w:val="28"/>
        </w:rPr>
        <w:t xml:space="preserve"> Функція</w:t>
      </w:r>
      <w:r>
        <w:rPr>
          <w:rFonts w:ascii="Times New Roman" w:eastAsia="Times New Roman" w:hAnsi="Times New Roman" w:cs="Times New Roman"/>
          <w:sz w:val="28"/>
          <w:szCs w:val="28"/>
        </w:rPr>
        <w:t xml:space="preserve"> </w:t>
      </w:r>
      <w:proofErr w:type="spellStart"/>
      <w:r w:rsidRPr="00881D38">
        <w:rPr>
          <w:rFonts w:ascii="Times New Roman" w:eastAsia="Times New Roman" w:hAnsi="Times New Roman" w:cs="Times New Roman"/>
          <w:sz w:val="28"/>
          <w:szCs w:val="28"/>
        </w:rPr>
        <w:t>get_total_violations_for_vehicle</w:t>
      </w:r>
      <w:bookmarkEnd w:id="716"/>
      <w:proofErr w:type="spellEnd"/>
    </w:p>
    <w:p w14:paraId="00B049D5"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CREATE OR REPLACE FUNCTION </w:t>
      </w:r>
      <w:proofErr w:type="spellStart"/>
      <w:r w:rsidRPr="00881D38">
        <w:rPr>
          <w:rFonts w:ascii="Times New Roman" w:eastAsia="Times New Roman" w:hAnsi="Times New Roman" w:cs="Times New Roman"/>
          <w:sz w:val="28"/>
          <w:szCs w:val="28"/>
        </w:rPr>
        <w:t>get_total_violations_for_vehicle</w:t>
      </w:r>
      <w:proofErr w:type="spellEnd"/>
      <w:r w:rsidRPr="00881D38">
        <w:rPr>
          <w:rFonts w:ascii="Times New Roman" w:eastAsia="Times New Roman" w:hAnsi="Times New Roman" w:cs="Times New Roman"/>
          <w:sz w:val="28"/>
          <w:szCs w:val="28"/>
        </w:rPr>
        <w:t>(</w:t>
      </w:r>
      <w:proofErr w:type="spellStart"/>
      <w:r w:rsidRPr="00881D38">
        <w:rPr>
          <w:rFonts w:ascii="Times New Roman" w:eastAsia="Times New Roman" w:hAnsi="Times New Roman" w:cs="Times New Roman"/>
          <w:sz w:val="28"/>
          <w:szCs w:val="28"/>
        </w:rPr>
        <w:t>veh_id</w:t>
      </w:r>
      <w:proofErr w:type="spellEnd"/>
      <w:r w:rsidRPr="00881D38">
        <w:rPr>
          <w:rFonts w:ascii="Times New Roman" w:eastAsia="Times New Roman" w:hAnsi="Times New Roman" w:cs="Times New Roman"/>
          <w:sz w:val="28"/>
          <w:szCs w:val="28"/>
        </w:rPr>
        <w:t xml:space="preserve"> INT)</w:t>
      </w:r>
    </w:p>
    <w:p w14:paraId="060D1792"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RETURNS INT AS $$</w:t>
      </w:r>
    </w:p>
    <w:p w14:paraId="3F4DEF71"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DECLARE</w:t>
      </w:r>
    </w:p>
    <w:p w14:paraId="2BE79841"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w:t>
      </w:r>
      <w:proofErr w:type="spellStart"/>
      <w:r w:rsidRPr="00881D38">
        <w:rPr>
          <w:rFonts w:ascii="Times New Roman" w:eastAsia="Times New Roman" w:hAnsi="Times New Roman" w:cs="Times New Roman"/>
          <w:sz w:val="28"/>
          <w:szCs w:val="28"/>
        </w:rPr>
        <w:t>total_violations</w:t>
      </w:r>
      <w:proofErr w:type="spellEnd"/>
      <w:r w:rsidRPr="00881D38">
        <w:rPr>
          <w:rFonts w:ascii="Times New Roman" w:eastAsia="Times New Roman" w:hAnsi="Times New Roman" w:cs="Times New Roman"/>
          <w:sz w:val="28"/>
          <w:szCs w:val="28"/>
        </w:rPr>
        <w:t xml:space="preserve"> INT;</w:t>
      </w:r>
    </w:p>
    <w:p w14:paraId="6EC8B3CD"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lastRenderedPageBreak/>
        <w:t>BEGIN</w:t>
      </w:r>
    </w:p>
    <w:p w14:paraId="24A6B689"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SELECT COUNT(*)</w:t>
      </w:r>
    </w:p>
    <w:p w14:paraId="2AB57160"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INTO </w:t>
      </w:r>
      <w:proofErr w:type="spellStart"/>
      <w:r w:rsidRPr="00881D38">
        <w:rPr>
          <w:rFonts w:ascii="Times New Roman" w:eastAsia="Times New Roman" w:hAnsi="Times New Roman" w:cs="Times New Roman"/>
          <w:sz w:val="28"/>
          <w:szCs w:val="28"/>
        </w:rPr>
        <w:t>total_violations</w:t>
      </w:r>
      <w:proofErr w:type="spellEnd"/>
    </w:p>
    <w:p w14:paraId="0DCB2DEB"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FROM </w:t>
      </w:r>
      <w:proofErr w:type="spellStart"/>
      <w:r w:rsidRPr="00881D38">
        <w:rPr>
          <w:rFonts w:ascii="Times New Roman" w:eastAsia="Times New Roman" w:hAnsi="Times New Roman" w:cs="Times New Roman"/>
          <w:sz w:val="28"/>
          <w:szCs w:val="28"/>
        </w:rPr>
        <w:t>violations</w:t>
      </w:r>
      <w:proofErr w:type="spellEnd"/>
    </w:p>
    <w:p w14:paraId="46AD5322"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WHERE </w:t>
      </w:r>
      <w:proofErr w:type="spellStart"/>
      <w:r w:rsidRPr="00881D38">
        <w:rPr>
          <w:rFonts w:ascii="Times New Roman" w:eastAsia="Times New Roman" w:hAnsi="Times New Roman" w:cs="Times New Roman"/>
          <w:sz w:val="28"/>
          <w:szCs w:val="28"/>
        </w:rPr>
        <w:t>violations.vehicle_id</w:t>
      </w:r>
      <w:proofErr w:type="spellEnd"/>
      <w:r w:rsidRPr="00881D38">
        <w:rPr>
          <w:rFonts w:ascii="Times New Roman" w:eastAsia="Times New Roman" w:hAnsi="Times New Roman" w:cs="Times New Roman"/>
          <w:sz w:val="28"/>
          <w:szCs w:val="28"/>
        </w:rPr>
        <w:t xml:space="preserve"> = </w:t>
      </w:r>
      <w:proofErr w:type="spellStart"/>
      <w:r w:rsidRPr="00881D38">
        <w:rPr>
          <w:rFonts w:ascii="Times New Roman" w:eastAsia="Times New Roman" w:hAnsi="Times New Roman" w:cs="Times New Roman"/>
          <w:sz w:val="28"/>
          <w:szCs w:val="28"/>
        </w:rPr>
        <w:t>veh_id</w:t>
      </w:r>
      <w:proofErr w:type="spellEnd"/>
      <w:r w:rsidRPr="00881D38">
        <w:rPr>
          <w:rFonts w:ascii="Times New Roman" w:eastAsia="Times New Roman" w:hAnsi="Times New Roman" w:cs="Times New Roman"/>
          <w:sz w:val="28"/>
          <w:szCs w:val="28"/>
        </w:rPr>
        <w:t>;</w:t>
      </w:r>
    </w:p>
    <w:p w14:paraId="025B1320"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p>
    <w:p w14:paraId="7AF968F2"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RETURN </w:t>
      </w:r>
      <w:proofErr w:type="spellStart"/>
      <w:r w:rsidRPr="00881D38">
        <w:rPr>
          <w:rFonts w:ascii="Times New Roman" w:eastAsia="Times New Roman" w:hAnsi="Times New Roman" w:cs="Times New Roman"/>
          <w:sz w:val="28"/>
          <w:szCs w:val="28"/>
        </w:rPr>
        <w:t>total_violations</w:t>
      </w:r>
      <w:proofErr w:type="spellEnd"/>
      <w:r w:rsidRPr="00881D38">
        <w:rPr>
          <w:rFonts w:ascii="Times New Roman" w:eastAsia="Times New Roman" w:hAnsi="Times New Roman" w:cs="Times New Roman"/>
          <w:sz w:val="28"/>
          <w:szCs w:val="28"/>
        </w:rPr>
        <w:t>;</w:t>
      </w:r>
    </w:p>
    <w:p w14:paraId="4D3C0034" w14:textId="77777777" w:rsidR="00881D38" w:rsidRPr="00881D38" w:rsidRDefault="00881D38" w:rsidP="00881D38">
      <w:pPr>
        <w:pStyle w:val="ListParagraph"/>
        <w:spacing w:after="0" w:line="360" w:lineRule="auto"/>
        <w:ind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END;</w:t>
      </w:r>
    </w:p>
    <w:p w14:paraId="3620D1EB" w14:textId="7507C9FA" w:rsidR="00881D38" w:rsidRDefault="00881D38" w:rsidP="00881D38">
      <w:pPr>
        <w:pStyle w:val="ListParagraph"/>
        <w:spacing w:after="0" w:line="360" w:lineRule="auto"/>
        <w:ind w:left="0" w:firstLine="709"/>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 xml:space="preserve">$$ LANGUAGE </w:t>
      </w:r>
      <w:proofErr w:type="spellStart"/>
      <w:r w:rsidRPr="00881D38">
        <w:rPr>
          <w:rFonts w:ascii="Times New Roman" w:eastAsia="Times New Roman" w:hAnsi="Times New Roman" w:cs="Times New Roman"/>
          <w:sz w:val="28"/>
          <w:szCs w:val="28"/>
        </w:rPr>
        <w:t>plpgsql</w:t>
      </w:r>
      <w:proofErr w:type="spellEnd"/>
      <w:r w:rsidRPr="00881D38">
        <w:rPr>
          <w:rFonts w:ascii="Times New Roman" w:eastAsia="Times New Roman" w:hAnsi="Times New Roman" w:cs="Times New Roman"/>
          <w:sz w:val="28"/>
          <w:szCs w:val="28"/>
        </w:rPr>
        <w:t>;</w:t>
      </w:r>
    </w:p>
    <w:p w14:paraId="46DC7E45" w14:textId="13E5000D" w:rsidR="00881D38" w:rsidRDefault="00881D38" w:rsidP="00881D38">
      <w:pPr>
        <w:pStyle w:val="ListParagraph"/>
        <w:spacing w:after="0" w:line="360" w:lineRule="auto"/>
        <w:ind w:left="0" w:firstLine="709"/>
        <w:rPr>
          <w:rFonts w:ascii="Times New Roman" w:eastAsia="Times New Roman" w:hAnsi="Times New Roman" w:cs="Times New Roman"/>
          <w:sz w:val="28"/>
          <w:szCs w:val="28"/>
        </w:rPr>
      </w:pPr>
    </w:p>
    <w:p w14:paraId="533FA42D" w14:textId="4ED460A6" w:rsidR="00881D38" w:rsidRDefault="00881D38" w:rsidP="00881D38">
      <w:pPr>
        <w:pStyle w:val="ListParagraph"/>
        <w:spacing w:after="0" w:line="360" w:lineRule="auto"/>
        <w:ind w:left="0" w:firstLine="709"/>
        <w:jc w:val="both"/>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На рис. 7.3.1</w:t>
      </w:r>
      <w:r>
        <w:rPr>
          <w:rFonts w:ascii="Times New Roman" w:eastAsia="Times New Roman" w:hAnsi="Times New Roman" w:cs="Times New Roman"/>
          <w:sz w:val="28"/>
          <w:szCs w:val="28"/>
        </w:rPr>
        <w:t>0</w:t>
      </w:r>
      <w:r w:rsidRPr="00881D38">
        <w:rPr>
          <w:rFonts w:ascii="Times New Roman" w:eastAsia="Times New Roman" w:hAnsi="Times New Roman" w:cs="Times New Roman"/>
          <w:sz w:val="28"/>
          <w:szCs w:val="28"/>
        </w:rPr>
        <w:t xml:space="preserve">.1 наведено приклад роботи функції </w:t>
      </w:r>
      <w:proofErr w:type="spellStart"/>
      <w:r w:rsidRPr="00881D38">
        <w:rPr>
          <w:rFonts w:ascii="Times New Roman" w:eastAsia="Times New Roman" w:hAnsi="Times New Roman" w:cs="Times New Roman"/>
          <w:sz w:val="28"/>
          <w:szCs w:val="28"/>
        </w:rPr>
        <w:t>get_total_violations_for_vehicle</w:t>
      </w:r>
      <w:proofErr w:type="spellEnd"/>
      <w:r>
        <w:rPr>
          <w:rFonts w:ascii="Times New Roman" w:eastAsia="Times New Roman" w:hAnsi="Times New Roman" w:cs="Times New Roman"/>
          <w:sz w:val="28"/>
          <w:szCs w:val="28"/>
        </w:rPr>
        <w:t>.</w:t>
      </w:r>
    </w:p>
    <w:p w14:paraId="448CA096" w14:textId="796C9AAB" w:rsidR="00881D38" w:rsidRDefault="00881D38">
      <w:pPr>
        <w:rPr>
          <w:sz w:val="28"/>
          <w:szCs w:val="28"/>
        </w:rPr>
      </w:pPr>
      <w:r>
        <w:rPr>
          <w:sz w:val="28"/>
          <w:szCs w:val="28"/>
        </w:rPr>
        <w:br w:type="page"/>
      </w:r>
    </w:p>
    <w:p w14:paraId="3C497786" w14:textId="77A0A053" w:rsidR="00881D38" w:rsidRDefault="00881D38" w:rsidP="00881D38">
      <w:pPr>
        <w:pStyle w:val="ListParagraph"/>
        <w:spacing w:after="0" w:line="360" w:lineRule="auto"/>
        <w:ind w:left="0" w:firstLine="709"/>
        <w:jc w:val="center"/>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lastRenderedPageBreak/>
        <w:drawing>
          <wp:inline distT="0" distB="0" distL="0" distR="0" wp14:anchorId="26E345F2" wp14:editId="7988292D">
            <wp:extent cx="5602312" cy="47866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5658" cy="4789489"/>
                    </a:xfrm>
                    <a:prstGeom prst="rect">
                      <a:avLst/>
                    </a:prstGeom>
                  </pic:spPr>
                </pic:pic>
              </a:graphicData>
            </a:graphic>
          </wp:inline>
        </w:drawing>
      </w:r>
    </w:p>
    <w:p w14:paraId="68338F74" w14:textId="041FEF57" w:rsidR="00881D38" w:rsidRDefault="00881D38" w:rsidP="00881D38">
      <w:pPr>
        <w:pStyle w:val="ListParagraph"/>
        <w:spacing w:after="0" w:line="360" w:lineRule="auto"/>
        <w:ind w:left="0" w:firstLine="709"/>
        <w:jc w:val="center"/>
        <w:rPr>
          <w:rFonts w:ascii="Times New Roman" w:eastAsia="Times New Roman" w:hAnsi="Times New Roman" w:cs="Times New Roman"/>
          <w:sz w:val="28"/>
          <w:szCs w:val="28"/>
        </w:rPr>
      </w:pPr>
      <w:r w:rsidRPr="00881D38">
        <w:rPr>
          <w:rFonts w:ascii="Times New Roman" w:eastAsia="Times New Roman" w:hAnsi="Times New Roman" w:cs="Times New Roman"/>
          <w:sz w:val="28"/>
          <w:szCs w:val="28"/>
        </w:rPr>
        <w:t>Рисунок 7.3.1</w:t>
      </w:r>
      <w:r>
        <w:rPr>
          <w:rFonts w:ascii="Times New Roman" w:eastAsia="Times New Roman" w:hAnsi="Times New Roman" w:cs="Times New Roman"/>
          <w:sz w:val="28"/>
          <w:szCs w:val="28"/>
        </w:rPr>
        <w:t>0</w:t>
      </w:r>
      <w:r w:rsidRPr="00881D38">
        <w:rPr>
          <w:rFonts w:ascii="Times New Roman" w:eastAsia="Times New Roman" w:hAnsi="Times New Roman" w:cs="Times New Roman"/>
          <w:sz w:val="28"/>
          <w:szCs w:val="28"/>
        </w:rPr>
        <w:t>.1 – Приклад роботи функції</w:t>
      </w:r>
      <w:r>
        <w:rPr>
          <w:rFonts w:ascii="Times New Roman" w:eastAsia="Times New Roman" w:hAnsi="Times New Roman" w:cs="Times New Roman"/>
          <w:sz w:val="28"/>
          <w:szCs w:val="28"/>
        </w:rPr>
        <w:t xml:space="preserve"> </w:t>
      </w:r>
      <w:proofErr w:type="spellStart"/>
      <w:r w:rsidRPr="00881D38">
        <w:rPr>
          <w:rFonts w:ascii="Times New Roman" w:eastAsia="Times New Roman" w:hAnsi="Times New Roman" w:cs="Times New Roman"/>
          <w:sz w:val="28"/>
          <w:szCs w:val="28"/>
        </w:rPr>
        <w:t>get_total_violations_for_vehicle</w:t>
      </w:r>
      <w:proofErr w:type="spellEnd"/>
    </w:p>
    <w:p w14:paraId="582D84B1" w14:textId="65485AF5" w:rsidR="008C3265" w:rsidRDefault="008C3265" w:rsidP="00881D38">
      <w:pPr>
        <w:pStyle w:val="ListParagraph"/>
        <w:spacing w:after="0" w:line="360" w:lineRule="auto"/>
        <w:ind w:left="0" w:firstLine="709"/>
        <w:jc w:val="center"/>
        <w:rPr>
          <w:rFonts w:ascii="Times New Roman" w:eastAsia="Times New Roman" w:hAnsi="Times New Roman" w:cs="Times New Roman"/>
          <w:sz w:val="28"/>
          <w:szCs w:val="28"/>
        </w:rPr>
      </w:pPr>
    </w:p>
    <w:p w14:paraId="23D64EFC" w14:textId="5CB17752" w:rsidR="008C3265" w:rsidRDefault="008C3265" w:rsidP="00DC3812">
      <w:pPr>
        <w:pStyle w:val="ListParagraph"/>
        <w:spacing w:after="0" w:line="360" w:lineRule="auto"/>
        <w:ind w:left="0" w:firstLine="709"/>
        <w:outlineLvl w:val="2"/>
        <w:rPr>
          <w:rFonts w:ascii="Times New Roman" w:eastAsia="Times New Roman" w:hAnsi="Times New Roman" w:cs="Times New Roman"/>
          <w:sz w:val="28"/>
          <w:szCs w:val="28"/>
        </w:rPr>
        <w:pPrChange w:id="717" w:author="Соколов Олександр" w:date="2024-12-22T22:12:00Z">
          <w:pPr>
            <w:pStyle w:val="ListParagraph"/>
            <w:spacing w:after="0" w:line="360" w:lineRule="auto"/>
            <w:ind w:left="0" w:firstLine="709"/>
          </w:pPr>
        </w:pPrChange>
      </w:pPr>
      <w:bookmarkStart w:id="718" w:name="_Toc185798483"/>
      <w:r>
        <w:rPr>
          <w:rFonts w:ascii="Times New Roman" w:eastAsia="Times New Roman" w:hAnsi="Times New Roman" w:cs="Times New Roman"/>
          <w:sz w:val="28"/>
          <w:szCs w:val="28"/>
          <w:lang w:val="en-US"/>
        </w:rPr>
        <w:t xml:space="preserve">7.3.11 </w:t>
      </w:r>
      <w:r>
        <w:rPr>
          <w:rFonts w:ascii="Times New Roman" w:eastAsia="Times New Roman" w:hAnsi="Times New Roman" w:cs="Times New Roman"/>
          <w:sz w:val="28"/>
          <w:szCs w:val="28"/>
        </w:rPr>
        <w:t xml:space="preserve">Процедура </w:t>
      </w:r>
      <w:proofErr w:type="spellStart"/>
      <w:r w:rsidRPr="008C3265">
        <w:rPr>
          <w:rFonts w:ascii="Times New Roman" w:eastAsia="Times New Roman" w:hAnsi="Times New Roman" w:cs="Times New Roman"/>
          <w:sz w:val="28"/>
          <w:szCs w:val="28"/>
        </w:rPr>
        <w:t>transfer_vehicle_ownership</w:t>
      </w:r>
      <w:bookmarkEnd w:id="718"/>
      <w:proofErr w:type="spellEnd"/>
    </w:p>
    <w:p w14:paraId="53091FB6"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CREATE OR REPLACE PROCEDURE </w:t>
      </w:r>
      <w:proofErr w:type="spellStart"/>
      <w:r w:rsidRPr="00FD0DFF">
        <w:rPr>
          <w:rFonts w:ascii="Times New Roman" w:eastAsia="Times New Roman" w:hAnsi="Times New Roman" w:cs="Times New Roman"/>
          <w:sz w:val="28"/>
          <w:szCs w:val="28"/>
        </w:rPr>
        <w:t>transfer_vehicle_ownership</w:t>
      </w:r>
      <w:proofErr w:type="spellEnd"/>
      <w:r w:rsidRPr="00FD0DFF">
        <w:rPr>
          <w:rFonts w:ascii="Times New Roman" w:eastAsia="Times New Roman" w:hAnsi="Times New Roman" w:cs="Times New Roman"/>
          <w:sz w:val="28"/>
          <w:szCs w:val="28"/>
        </w:rPr>
        <w:t>(</w:t>
      </w:r>
    </w:p>
    <w:p w14:paraId="20125925"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vehicle_id</w:t>
      </w:r>
      <w:proofErr w:type="spellEnd"/>
      <w:r w:rsidRPr="00FD0DFF">
        <w:rPr>
          <w:rFonts w:ascii="Times New Roman" w:eastAsia="Times New Roman" w:hAnsi="Times New Roman" w:cs="Times New Roman"/>
          <w:sz w:val="28"/>
          <w:szCs w:val="28"/>
        </w:rPr>
        <w:t xml:space="preserve"> INT,</w:t>
      </w:r>
    </w:p>
    <w:p w14:paraId="7AF2939D"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new_owner_id</w:t>
      </w:r>
      <w:proofErr w:type="spellEnd"/>
      <w:r w:rsidRPr="00FD0DFF">
        <w:rPr>
          <w:rFonts w:ascii="Times New Roman" w:eastAsia="Times New Roman" w:hAnsi="Times New Roman" w:cs="Times New Roman"/>
          <w:sz w:val="28"/>
          <w:szCs w:val="28"/>
        </w:rPr>
        <w:t xml:space="preserve"> INT</w:t>
      </w:r>
    </w:p>
    <w:p w14:paraId="4715F08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w:t>
      </w:r>
    </w:p>
    <w:p w14:paraId="2FBA87F9"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LANGUAGE </w:t>
      </w:r>
      <w:proofErr w:type="spellStart"/>
      <w:r w:rsidRPr="00FD0DFF">
        <w:rPr>
          <w:rFonts w:ascii="Times New Roman" w:eastAsia="Times New Roman" w:hAnsi="Times New Roman" w:cs="Times New Roman"/>
          <w:sz w:val="28"/>
          <w:szCs w:val="28"/>
        </w:rPr>
        <w:t>plpgsql</w:t>
      </w:r>
      <w:proofErr w:type="spellEnd"/>
    </w:p>
    <w:p w14:paraId="21FF361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AS $$</w:t>
      </w:r>
    </w:p>
    <w:p w14:paraId="56CC14DC"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DECLARE</w:t>
      </w:r>
    </w:p>
    <w:p w14:paraId="6E490E57"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current_owner_id</w:t>
      </w:r>
      <w:proofErr w:type="spellEnd"/>
      <w:r w:rsidRPr="00FD0DFF">
        <w:rPr>
          <w:rFonts w:ascii="Times New Roman" w:eastAsia="Times New Roman" w:hAnsi="Times New Roman" w:cs="Times New Roman"/>
          <w:sz w:val="28"/>
          <w:szCs w:val="28"/>
        </w:rPr>
        <w:t xml:space="preserve"> INT;</w:t>
      </w:r>
    </w:p>
    <w:p w14:paraId="03B81852"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BEGIN</w:t>
      </w:r>
    </w:p>
    <w:p w14:paraId="4889A6E1"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63D3DC34"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lastRenderedPageBreak/>
        <w:t xml:space="preserve">    SELECT </w:t>
      </w:r>
      <w:proofErr w:type="spellStart"/>
      <w:r w:rsidRPr="00FD0DFF">
        <w:rPr>
          <w:rFonts w:ascii="Times New Roman" w:eastAsia="Times New Roman" w:hAnsi="Times New Roman" w:cs="Times New Roman"/>
          <w:sz w:val="28"/>
          <w:szCs w:val="28"/>
        </w:rPr>
        <w:t>owner_id</w:t>
      </w:r>
      <w:proofErr w:type="spellEnd"/>
      <w:r w:rsidRPr="00FD0DFF">
        <w:rPr>
          <w:rFonts w:ascii="Times New Roman" w:eastAsia="Times New Roman" w:hAnsi="Times New Roman" w:cs="Times New Roman"/>
          <w:sz w:val="28"/>
          <w:szCs w:val="28"/>
        </w:rPr>
        <w:t xml:space="preserve"> INTO </w:t>
      </w:r>
      <w:proofErr w:type="spellStart"/>
      <w:r w:rsidRPr="00FD0DFF">
        <w:rPr>
          <w:rFonts w:ascii="Times New Roman" w:eastAsia="Times New Roman" w:hAnsi="Times New Roman" w:cs="Times New Roman"/>
          <w:sz w:val="28"/>
          <w:szCs w:val="28"/>
        </w:rPr>
        <w:t>current_owner_id</w:t>
      </w:r>
      <w:proofErr w:type="spellEnd"/>
    </w:p>
    <w:p w14:paraId="51B3A842"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FROM </w:t>
      </w:r>
      <w:proofErr w:type="spellStart"/>
      <w:r w:rsidRPr="00FD0DFF">
        <w:rPr>
          <w:rFonts w:ascii="Times New Roman" w:eastAsia="Times New Roman" w:hAnsi="Times New Roman" w:cs="Times New Roman"/>
          <w:sz w:val="28"/>
          <w:szCs w:val="28"/>
        </w:rPr>
        <w:t>vehicles</w:t>
      </w:r>
      <w:proofErr w:type="spellEnd"/>
    </w:p>
    <w:p w14:paraId="744ABEF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WHERE </w:t>
      </w:r>
      <w:proofErr w:type="spellStart"/>
      <w:r w:rsidRPr="00FD0DFF">
        <w:rPr>
          <w:rFonts w:ascii="Times New Roman" w:eastAsia="Times New Roman" w:hAnsi="Times New Roman" w:cs="Times New Roman"/>
          <w:sz w:val="28"/>
          <w:szCs w:val="28"/>
        </w:rPr>
        <w:t>id</w:t>
      </w:r>
      <w:proofErr w:type="spellEnd"/>
      <w:r w:rsidRPr="00FD0DFF">
        <w:rPr>
          <w:rFonts w:ascii="Times New Roman" w:eastAsia="Times New Roman" w:hAnsi="Times New Roman" w:cs="Times New Roman"/>
          <w:sz w:val="28"/>
          <w:szCs w:val="28"/>
        </w:rPr>
        <w:t xml:space="preserve"> = </w:t>
      </w:r>
      <w:proofErr w:type="spellStart"/>
      <w:r w:rsidRPr="00FD0DFF">
        <w:rPr>
          <w:rFonts w:ascii="Times New Roman" w:eastAsia="Times New Roman" w:hAnsi="Times New Roman" w:cs="Times New Roman"/>
          <w:sz w:val="28"/>
          <w:szCs w:val="28"/>
        </w:rPr>
        <w:t>vehicle_id</w:t>
      </w:r>
      <w:proofErr w:type="spellEnd"/>
      <w:r w:rsidRPr="00FD0DFF">
        <w:rPr>
          <w:rFonts w:ascii="Times New Roman" w:eastAsia="Times New Roman" w:hAnsi="Times New Roman" w:cs="Times New Roman"/>
          <w:sz w:val="28"/>
          <w:szCs w:val="28"/>
        </w:rPr>
        <w:t>;</w:t>
      </w:r>
    </w:p>
    <w:p w14:paraId="728E205D"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517C86F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IF NOT FOUND THEN</w:t>
      </w:r>
    </w:p>
    <w:p w14:paraId="3153BE2D"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RAISE EXCEPTION '</w:t>
      </w:r>
      <w:proofErr w:type="spellStart"/>
      <w:r w:rsidRPr="00FD0DFF">
        <w:rPr>
          <w:rFonts w:ascii="Times New Roman" w:eastAsia="Times New Roman" w:hAnsi="Times New Roman" w:cs="Times New Roman"/>
          <w:sz w:val="28"/>
          <w:szCs w:val="28"/>
        </w:rPr>
        <w:t>Vehicle</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with</w:t>
      </w:r>
      <w:proofErr w:type="spellEnd"/>
      <w:r w:rsidRPr="00FD0DFF">
        <w:rPr>
          <w:rFonts w:ascii="Times New Roman" w:eastAsia="Times New Roman" w:hAnsi="Times New Roman" w:cs="Times New Roman"/>
          <w:sz w:val="28"/>
          <w:szCs w:val="28"/>
        </w:rPr>
        <w:t xml:space="preserve"> ID % </w:t>
      </w:r>
      <w:proofErr w:type="spellStart"/>
      <w:r w:rsidRPr="00FD0DFF">
        <w:rPr>
          <w:rFonts w:ascii="Times New Roman" w:eastAsia="Times New Roman" w:hAnsi="Times New Roman" w:cs="Times New Roman"/>
          <w:sz w:val="28"/>
          <w:szCs w:val="28"/>
        </w:rPr>
        <w:t>does</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not</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exist</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vehicle_id</w:t>
      </w:r>
      <w:proofErr w:type="spellEnd"/>
      <w:r w:rsidRPr="00FD0DFF">
        <w:rPr>
          <w:rFonts w:ascii="Times New Roman" w:eastAsia="Times New Roman" w:hAnsi="Times New Roman" w:cs="Times New Roman"/>
          <w:sz w:val="28"/>
          <w:szCs w:val="28"/>
        </w:rPr>
        <w:t>;</w:t>
      </w:r>
    </w:p>
    <w:p w14:paraId="74B3A082"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END IF;</w:t>
      </w:r>
    </w:p>
    <w:p w14:paraId="2A21851A"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62FC033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791568B1"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IF NOT EXISTS (</w:t>
      </w:r>
    </w:p>
    <w:p w14:paraId="455E4237"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SELECT 1 FROM </w:t>
      </w:r>
      <w:proofErr w:type="spellStart"/>
      <w:r w:rsidRPr="00FD0DFF">
        <w:rPr>
          <w:rFonts w:ascii="Times New Roman" w:eastAsia="Times New Roman" w:hAnsi="Times New Roman" w:cs="Times New Roman"/>
          <w:sz w:val="28"/>
          <w:szCs w:val="28"/>
        </w:rPr>
        <w:t>citizens</w:t>
      </w:r>
      <w:proofErr w:type="spellEnd"/>
      <w:r w:rsidRPr="00FD0DFF">
        <w:rPr>
          <w:rFonts w:ascii="Times New Roman" w:eastAsia="Times New Roman" w:hAnsi="Times New Roman" w:cs="Times New Roman"/>
          <w:sz w:val="28"/>
          <w:szCs w:val="28"/>
        </w:rPr>
        <w:t xml:space="preserve"> WHERE </w:t>
      </w:r>
      <w:proofErr w:type="spellStart"/>
      <w:r w:rsidRPr="00FD0DFF">
        <w:rPr>
          <w:rFonts w:ascii="Times New Roman" w:eastAsia="Times New Roman" w:hAnsi="Times New Roman" w:cs="Times New Roman"/>
          <w:sz w:val="28"/>
          <w:szCs w:val="28"/>
        </w:rPr>
        <w:t>id</w:t>
      </w:r>
      <w:proofErr w:type="spellEnd"/>
      <w:r w:rsidRPr="00FD0DFF">
        <w:rPr>
          <w:rFonts w:ascii="Times New Roman" w:eastAsia="Times New Roman" w:hAnsi="Times New Roman" w:cs="Times New Roman"/>
          <w:sz w:val="28"/>
          <w:szCs w:val="28"/>
        </w:rPr>
        <w:t xml:space="preserve"> = </w:t>
      </w:r>
      <w:proofErr w:type="spellStart"/>
      <w:r w:rsidRPr="00FD0DFF">
        <w:rPr>
          <w:rFonts w:ascii="Times New Roman" w:eastAsia="Times New Roman" w:hAnsi="Times New Roman" w:cs="Times New Roman"/>
          <w:sz w:val="28"/>
          <w:szCs w:val="28"/>
        </w:rPr>
        <w:t>new_owner_id</w:t>
      </w:r>
      <w:proofErr w:type="spellEnd"/>
    </w:p>
    <w:p w14:paraId="4C1F11D2"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 THEN</w:t>
      </w:r>
    </w:p>
    <w:p w14:paraId="5EFB76F6"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RAISE EXCEPTION '</w:t>
      </w:r>
      <w:proofErr w:type="spellStart"/>
      <w:r w:rsidRPr="00FD0DFF">
        <w:rPr>
          <w:rFonts w:ascii="Times New Roman" w:eastAsia="Times New Roman" w:hAnsi="Times New Roman" w:cs="Times New Roman"/>
          <w:sz w:val="28"/>
          <w:szCs w:val="28"/>
        </w:rPr>
        <w:t>New</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owner</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with</w:t>
      </w:r>
      <w:proofErr w:type="spellEnd"/>
      <w:r w:rsidRPr="00FD0DFF">
        <w:rPr>
          <w:rFonts w:ascii="Times New Roman" w:eastAsia="Times New Roman" w:hAnsi="Times New Roman" w:cs="Times New Roman"/>
          <w:sz w:val="28"/>
          <w:szCs w:val="28"/>
        </w:rPr>
        <w:t xml:space="preserve"> ID % </w:t>
      </w:r>
      <w:proofErr w:type="spellStart"/>
      <w:r w:rsidRPr="00FD0DFF">
        <w:rPr>
          <w:rFonts w:ascii="Times New Roman" w:eastAsia="Times New Roman" w:hAnsi="Times New Roman" w:cs="Times New Roman"/>
          <w:sz w:val="28"/>
          <w:szCs w:val="28"/>
        </w:rPr>
        <w:t>does</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not</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exist</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new_owner_id</w:t>
      </w:r>
      <w:proofErr w:type="spellEnd"/>
      <w:r w:rsidRPr="00FD0DFF">
        <w:rPr>
          <w:rFonts w:ascii="Times New Roman" w:eastAsia="Times New Roman" w:hAnsi="Times New Roman" w:cs="Times New Roman"/>
          <w:sz w:val="28"/>
          <w:szCs w:val="28"/>
        </w:rPr>
        <w:t>;</w:t>
      </w:r>
    </w:p>
    <w:p w14:paraId="700F94C1"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END IF;</w:t>
      </w:r>
    </w:p>
    <w:p w14:paraId="20CAA4B4"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191D5925"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UPDATE </w:t>
      </w:r>
      <w:proofErr w:type="spellStart"/>
      <w:r w:rsidRPr="00FD0DFF">
        <w:rPr>
          <w:rFonts w:ascii="Times New Roman" w:eastAsia="Times New Roman" w:hAnsi="Times New Roman" w:cs="Times New Roman"/>
          <w:sz w:val="28"/>
          <w:szCs w:val="28"/>
        </w:rPr>
        <w:t>vehicles</w:t>
      </w:r>
      <w:proofErr w:type="spellEnd"/>
    </w:p>
    <w:p w14:paraId="15F1AC6C"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SET </w:t>
      </w:r>
      <w:proofErr w:type="spellStart"/>
      <w:r w:rsidRPr="00FD0DFF">
        <w:rPr>
          <w:rFonts w:ascii="Times New Roman" w:eastAsia="Times New Roman" w:hAnsi="Times New Roman" w:cs="Times New Roman"/>
          <w:sz w:val="28"/>
          <w:szCs w:val="28"/>
        </w:rPr>
        <w:t>owner_id</w:t>
      </w:r>
      <w:proofErr w:type="spellEnd"/>
      <w:r w:rsidRPr="00FD0DFF">
        <w:rPr>
          <w:rFonts w:ascii="Times New Roman" w:eastAsia="Times New Roman" w:hAnsi="Times New Roman" w:cs="Times New Roman"/>
          <w:sz w:val="28"/>
          <w:szCs w:val="28"/>
        </w:rPr>
        <w:t xml:space="preserve"> = </w:t>
      </w:r>
      <w:proofErr w:type="spellStart"/>
      <w:r w:rsidRPr="00FD0DFF">
        <w:rPr>
          <w:rFonts w:ascii="Times New Roman" w:eastAsia="Times New Roman" w:hAnsi="Times New Roman" w:cs="Times New Roman"/>
          <w:sz w:val="28"/>
          <w:szCs w:val="28"/>
        </w:rPr>
        <w:t>new_owner_id</w:t>
      </w:r>
      <w:proofErr w:type="spellEnd"/>
    </w:p>
    <w:p w14:paraId="737065C0"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WHERE </w:t>
      </w:r>
      <w:proofErr w:type="spellStart"/>
      <w:r w:rsidRPr="00FD0DFF">
        <w:rPr>
          <w:rFonts w:ascii="Times New Roman" w:eastAsia="Times New Roman" w:hAnsi="Times New Roman" w:cs="Times New Roman"/>
          <w:sz w:val="28"/>
          <w:szCs w:val="28"/>
        </w:rPr>
        <w:t>id</w:t>
      </w:r>
      <w:proofErr w:type="spellEnd"/>
      <w:r w:rsidRPr="00FD0DFF">
        <w:rPr>
          <w:rFonts w:ascii="Times New Roman" w:eastAsia="Times New Roman" w:hAnsi="Times New Roman" w:cs="Times New Roman"/>
          <w:sz w:val="28"/>
          <w:szCs w:val="28"/>
        </w:rPr>
        <w:t xml:space="preserve"> = </w:t>
      </w:r>
      <w:proofErr w:type="spellStart"/>
      <w:r w:rsidRPr="00FD0DFF">
        <w:rPr>
          <w:rFonts w:ascii="Times New Roman" w:eastAsia="Times New Roman" w:hAnsi="Times New Roman" w:cs="Times New Roman"/>
          <w:sz w:val="28"/>
          <w:szCs w:val="28"/>
        </w:rPr>
        <w:t>vehicle_id</w:t>
      </w:r>
      <w:proofErr w:type="spellEnd"/>
      <w:r w:rsidRPr="00FD0DFF">
        <w:rPr>
          <w:rFonts w:ascii="Times New Roman" w:eastAsia="Times New Roman" w:hAnsi="Times New Roman" w:cs="Times New Roman"/>
          <w:sz w:val="28"/>
          <w:szCs w:val="28"/>
        </w:rPr>
        <w:t>;</w:t>
      </w:r>
    </w:p>
    <w:p w14:paraId="39FC71A2"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p>
    <w:p w14:paraId="24A0297F"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 xml:space="preserve">    RAISE NOTICE '</w:t>
      </w:r>
      <w:proofErr w:type="spellStart"/>
      <w:r w:rsidRPr="00FD0DFF">
        <w:rPr>
          <w:rFonts w:ascii="Times New Roman" w:eastAsia="Times New Roman" w:hAnsi="Times New Roman" w:cs="Times New Roman"/>
          <w:sz w:val="28"/>
          <w:szCs w:val="28"/>
        </w:rPr>
        <w:t>Ownership</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of</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vehicle</w:t>
      </w:r>
      <w:proofErr w:type="spellEnd"/>
      <w:r w:rsidRPr="00FD0DFF">
        <w:rPr>
          <w:rFonts w:ascii="Times New Roman" w:eastAsia="Times New Roman" w:hAnsi="Times New Roman" w:cs="Times New Roman"/>
          <w:sz w:val="28"/>
          <w:szCs w:val="28"/>
        </w:rPr>
        <w:t xml:space="preserve"> ID % </w:t>
      </w:r>
      <w:proofErr w:type="spellStart"/>
      <w:r w:rsidRPr="00FD0DFF">
        <w:rPr>
          <w:rFonts w:ascii="Times New Roman" w:eastAsia="Times New Roman" w:hAnsi="Times New Roman" w:cs="Times New Roman"/>
          <w:sz w:val="28"/>
          <w:szCs w:val="28"/>
        </w:rPr>
        <w:t>transferred</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to</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citizen</w:t>
      </w:r>
      <w:proofErr w:type="spellEnd"/>
      <w:r w:rsidRPr="00FD0DFF">
        <w:rPr>
          <w:rFonts w:ascii="Times New Roman" w:eastAsia="Times New Roman" w:hAnsi="Times New Roman" w:cs="Times New Roman"/>
          <w:sz w:val="28"/>
          <w:szCs w:val="28"/>
        </w:rPr>
        <w:t xml:space="preserve"> ID %', </w:t>
      </w:r>
      <w:proofErr w:type="spellStart"/>
      <w:r w:rsidRPr="00FD0DFF">
        <w:rPr>
          <w:rFonts w:ascii="Times New Roman" w:eastAsia="Times New Roman" w:hAnsi="Times New Roman" w:cs="Times New Roman"/>
          <w:sz w:val="28"/>
          <w:szCs w:val="28"/>
        </w:rPr>
        <w:t>vehicle_id</w:t>
      </w:r>
      <w:proofErr w:type="spellEnd"/>
      <w:r w:rsidRPr="00FD0DFF">
        <w:rPr>
          <w:rFonts w:ascii="Times New Roman" w:eastAsia="Times New Roman" w:hAnsi="Times New Roman" w:cs="Times New Roman"/>
          <w:sz w:val="28"/>
          <w:szCs w:val="28"/>
        </w:rPr>
        <w:t xml:space="preserve">, </w:t>
      </w:r>
      <w:proofErr w:type="spellStart"/>
      <w:r w:rsidRPr="00FD0DFF">
        <w:rPr>
          <w:rFonts w:ascii="Times New Roman" w:eastAsia="Times New Roman" w:hAnsi="Times New Roman" w:cs="Times New Roman"/>
          <w:sz w:val="28"/>
          <w:szCs w:val="28"/>
        </w:rPr>
        <w:t>new_owner_id</w:t>
      </w:r>
      <w:proofErr w:type="spellEnd"/>
      <w:r w:rsidRPr="00FD0DFF">
        <w:rPr>
          <w:rFonts w:ascii="Times New Roman" w:eastAsia="Times New Roman" w:hAnsi="Times New Roman" w:cs="Times New Roman"/>
          <w:sz w:val="28"/>
          <w:szCs w:val="28"/>
        </w:rPr>
        <w:t>;</w:t>
      </w:r>
    </w:p>
    <w:p w14:paraId="2F64B837" w14:textId="77777777" w:rsidR="00FD0DFF" w:rsidRPr="00FD0DFF" w:rsidRDefault="00FD0DFF" w:rsidP="00FD0DFF">
      <w:pPr>
        <w:pStyle w:val="ListParagraph"/>
        <w:spacing w:after="0" w:line="360" w:lineRule="auto"/>
        <w:ind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END;</w:t>
      </w:r>
    </w:p>
    <w:p w14:paraId="1F3B635A" w14:textId="6D31DCB3" w:rsidR="008C3265" w:rsidRDefault="00FD0DFF" w:rsidP="00FD0DFF">
      <w:pPr>
        <w:pStyle w:val="ListParagraph"/>
        <w:spacing w:after="0" w:line="360" w:lineRule="auto"/>
        <w:ind w:left="0" w:firstLine="709"/>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w:t>
      </w:r>
    </w:p>
    <w:p w14:paraId="2CECB68A" w14:textId="10239B2F" w:rsidR="00FD0DFF" w:rsidRDefault="00FD0DFF" w:rsidP="00FD0DFF">
      <w:pPr>
        <w:pStyle w:val="ListParagraph"/>
        <w:spacing w:after="0" w:line="360" w:lineRule="auto"/>
        <w:ind w:left="0" w:firstLine="709"/>
        <w:rPr>
          <w:rFonts w:ascii="Times New Roman" w:eastAsia="Times New Roman" w:hAnsi="Times New Roman" w:cs="Times New Roman"/>
          <w:sz w:val="28"/>
          <w:szCs w:val="28"/>
        </w:rPr>
      </w:pPr>
    </w:p>
    <w:p w14:paraId="410525C1" w14:textId="48AFA977" w:rsidR="00FD0DFF" w:rsidRDefault="00FD0DFF" w:rsidP="00FD0DFF">
      <w:pPr>
        <w:pStyle w:val="ListParagraph"/>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 </w:t>
      </w:r>
      <w:bookmarkStart w:id="719" w:name="OLE_LINK23"/>
      <w:r>
        <w:rPr>
          <w:rFonts w:ascii="Times New Roman" w:eastAsia="Times New Roman" w:hAnsi="Times New Roman" w:cs="Times New Roman"/>
          <w:sz w:val="28"/>
          <w:szCs w:val="28"/>
        </w:rPr>
        <w:t>7.3.11.1</w:t>
      </w:r>
      <w:bookmarkEnd w:id="719"/>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7.3.11.</w:t>
      </w:r>
      <w:r w:rsidR="00FF1C08">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показано роботу процедури </w:t>
      </w:r>
      <w:proofErr w:type="spellStart"/>
      <w:r w:rsidRPr="00FD0DFF">
        <w:rPr>
          <w:rFonts w:ascii="Times New Roman" w:eastAsia="Times New Roman" w:hAnsi="Times New Roman" w:cs="Times New Roman"/>
          <w:sz w:val="28"/>
          <w:szCs w:val="28"/>
        </w:rPr>
        <w:t>transfer_vehicle_ownership</w:t>
      </w:r>
      <w:proofErr w:type="spellEnd"/>
      <w:r>
        <w:rPr>
          <w:rFonts w:ascii="Times New Roman" w:eastAsia="Times New Roman" w:hAnsi="Times New Roman" w:cs="Times New Roman"/>
          <w:sz w:val="28"/>
          <w:szCs w:val="28"/>
        </w:rPr>
        <w:t xml:space="preserve">. </w:t>
      </w:r>
    </w:p>
    <w:p w14:paraId="5B7EBE50" w14:textId="5D051A41"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lastRenderedPageBreak/>
        <w:drawing>
          <wp:inline distT="0" distB="0" distL="0" distR="0" wp14:anchorId="52047420" wp14:editId="403F71FF">
            <wp:extent cx="5716612" cy="10750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940" cy="1079066"/>
                    </a:xfrm>
                    <a:prstGeom prst="rect">
                      <a:avLst/>
                    </a:prstGeom>
                  </pic:spPr>
                </pic:pic>
              </a:graphicData>
            </a:graphic>
          </wp:inline>
        </w:drawing>
      </w:r>
    </w:p>
    <w:p w14:paraId="27CD088E" w14:textId="4514CD3D"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7.3.11.1</w:t>
      </w:r>
      <w:r>
        <w:rPr>
          <w:rFonts w:ascii="Times New Roman" w:eastAsia="Times New Roman" w:hAnsi="Times New Roman" w:cs="Times New Roman"/>
          <w:sz w:val="28"/>
          <w:szCs w:val="28"/>
        </w:rPr>
        <w:t xml:space="preserve"> – Запис про автомобіль до виклику процедури</w:t>
      </w:r>
    </w:p>
    <w:p w14:paraId="4A127E31" w14:textId="42800042"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p>
    <w:p w14:paraId="4396B161" w14:textId="1EE6BE4F"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drawing>
          <wp:inline distT="0" distB="0" distL="0" distR="0" wp14:anchorId="7CA184CE" wp14:editId="3C122373">
            <wp:extent cx="5716612" cy="17284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9986" cy="1729490"/>
                    </a:xfrm>
                    <a:prstGeom prst="rect">
                      <a:avLst/>
                    </a:prstGeom>
                  </pic:spPr>
                </pic:pic>
              </a:graphicData>
            </a:graphic>
          </wp:inline>
        </w:drawing>
      </w:r>
    </w:p>
    <w:p w14:paraId="4500C1ED" w14:textId="59C55986"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7.3.11.</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Повідомлення про успішне виконання процедури</w:t>
      </w:r>
    </w:p>
    <w:p w14:paraId="03084B2A" w14:textId="703849CB"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p>
    <w:p w14:paraId="3A73F226" w14:textId="45974F64"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drawing>
          <wp:inline distT="0" distB="0" distL="0" distR="0" wp14:anchorId="3DE52D8D" wp14:editId="43CBA0B0">
            <wp:extent cx="5602312" cy="11512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0031" cy="1152841"/>
                    </a:xfrm>
                    <a:prstGeom prst="rect">
                      <a:avLst/>
                    </a:prstGeom>
                  </pic:spPr>
                </pic:pic>
              </a:graphicData>
            </a:graphic>
          </wp:inline>
        </w:drawing>
      </w:r>
    </w:p>
    <w:p w14:paraId="58CD86EB" w14:textId="2E8B3C42"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r w:rsidRPr="00FD0DFF">
        <w:rPr>
          <w:rFonts w:ascii="Times New Roman" w:eastAsia="Times New Roman" w:hAnsi="Times New Roman" w:cs="Times New Roman"/>
          <w:sz w:val="28"/>
          <w:szCs w:val="28"/>
        </w:rPr>
        <w:t>Рисунок 7.3.11.</w:t>
      </w:r>
      <w:r>
        <w:rPr>
          <w:rFonts w:ascii="Times New Roman" w:eastAsia="Times New Roman" w:hAnsi="Times New Roman" w:cs="Times New Roman"/>
          <w:sz w:val="28"/>
          <w:szCs w:val="28"/>
        </w:rPr>
        <w:t>3</w:t>
      </w:r>
      <w:r w:rsidRPr="00FD0DFF">
        <w:rPr>
          <w:rFonts w:ascii="Times New Roman" w:eastAsia="Times New Roman" w:hAnsi="Times New Roman" w:cs="Times New Roman"/>
          <w:sz w:val="28"/>
          <w:szCs w:val="28"/>
        </w:rPr>
        <w:t xml:space="preserve"> – Запис про автомобіль </w:t>
      </w:r>
      <w:r>
        <w:rPr>
          <w:rFonts w:ascii="Times New Roman" w:eastAsia="Times New Roman" w:hAnsi="Times New Roman" w:cs="Times New Roman"/>
          <w:sz w:val="28"/>
          <w:szCs w:val="28"/>
        </w:rPr>
        <w:t xml:space="preserve">після </w:t>
      </w:r>
      <w:r w:rsidRPr="00FD0DFF">
        <w:rPr>
          <w:rFonts w:ascii="Times New Roman" w:eastAsia="Times New Roman" w:hAnsi="Times New Roman" w:cs="Times New Roman"/>
          <w:sz w:val="28"/>
          <w:szCs w:val="28"/>
        </w:rPr>
        <w:t>виклику процедури</w:t>
      </w:r>
    </w:p>
    <w:p w14:paraId="151F93C6" w14:textId="16050490" w:rsidR="00FD0DFF" w:rsidRDefault="00FD0DFF" w:rsidP="00FD0DFF">
      <w:pPr>
        <w:pStyle w:val="ListParagraph"/>
        <w:spacing w:after="0" w:line="360" w:lineRule="auto"/>
        <w:ind w:left="0" w:firstLine="709"/>
        <w:jc w:val="center"/>
        <w:rPr>
          <w:rFonts w:ascii="Times New Roman" w:eastAsia="Times New Roman" w:hAnsi="Times New Roman" w:cs="Times New Roman"/>
          <w:sz w:val="28"/>
          <w:szCs w:val="28"/>
        </w:rPr>
      </w:pPr>
    </w:p>
    <w:p w14:paraId="598CC2FB" w14:textId="126642C8" w:rsidR="00FF1C08" w:rsidRDefault="00FF1C08" w:rsidP="00DC3812">
      <w:pPr>
        <w:pStyle w:val="ListParagraph"/>
        <w:spacing w:after="0" w:line="360" w:lineRule="auto"/>
        <w:ind w:left="0" w:firstLine="709"/>
        <w:outlineLvl w:val="2"/>
        <w:rPr>
          <w:rFonts w:ascii="Times New Roman" w:eastAsia="Times New Roman" w:hAnsi="Times New Roman" w:cs="Times New Roman"/>
          <w:sz w:val="28"/>
          <w:szCs w:val="28"/>
        </w:rPr>
        <w:pPrChange w:id="720" w:author="Соколов Олександр" w:date="2024-12-22T22:12:00Z">
          <w:pPr>
            <w:pStyle w:val="ListParagraph"/>
            <w:spacing w:after="0" w:line="360" w:lineRule="auto"/>
            <w:ind w:left="0" w:firstLine="709"/>
          </w:pPr>
        </w:pPrChange>
      </w:pPr>
      <w:bookmarkStart w:id="721" w:name="_Toc185798484"/>
      <w:r>
        <w:rPr>
          <w:rFonts w:ascii="Times New Roman" w:eastAsia="Times New Roman" w:hAnsi="Times New Roman" w:cs="Times New Roman"/>
          <w:sz w:val="28"/>
          <w:szCs w:val="28"/>
          <w:lang w:val="en-US"/>
        </w:rPr>
        <w:t>7.3.1</w:t>
      </w:r>
      <w:r>
        <w:rPr>
          <w:rFonts w:ascii="Times New Roman" w:eastAsia="Times New Roman" w:hAnsi="Times New Roman" w:cs="Times New Roman"/>
          <w:sz w:val="28"/>
          <w:szCs w:val="28"/>
        </w:rPr>
        <w:t>2</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Процедура</w:t>
      </w:r>
      <w:r>
        <w:rPr>
          <w:rFonts w:ascii="Times New Roman" w:eastAsia="Times New Roman" w:hAnsi="Times New Roman" w:cs="Times New Roman"/>
          <w:sz w:val="28"/>
          <w:szCs w:val="28"/>
        </w:rPr>
        <w:t xml:space="preserve"> </w:t>
      </w:r>
      <w:proofErr w:type="spellStart"/>
      <w:r w:rsidR="0090546F" w:rsidRPr="0090546F">
        <w:rPr>
          <w:rFonts w:ascii="Times New Roman" w:eastAsia="Times New Roman" w:hAnsi="Times New Roman" w:cs="Times New Roman"/>
          <w:sz w:val="28"/>
          <w:szCs w:val="28"/>
        </w:rPr>
        <w:t>register_violation</w:t>
      </w:r>
      <w:bookmarkEnd w:id="721"/>
      <w:proofErr w:type="spellEnd"/>
    </w:p>
    <w:p w14:paraId="625B5E1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CREATE OR REPLACE PROCEDURE </w:t>
      </w:r>
      <w:proofErr w:type="spellStart"/>
      <w:r w:rsidRPr="0090546F">
        <w:rPr>
          <w:rFonts w:ascii="Times New Roman" w:eastAsia="Times New Roman" w:hAnsi="Times New Roman" w:cs="Times New Roman"/>
          <w:sz w:val="28"/>
          <w:szCs w:val="28"/>
          <w:lang w:val="en-US"/>
        </w:rPr>
        <w:t>register_violation</w:t>
      </w:r>
      <w:proofErr w:type="spellEnd"/>
      <w:r w:rsidRPr="0090546F">
        <w:rPr>
          <w:rFonts w:ascii="Times New Roman" w:eastAsia="Times New Roman" w:hAnsi="Times New Roman" w:cs="Times New Roman"/>
          <w:sz w:val="28"/>
          <w:szCs w:val="28"/>
          <w:lang w:val="en-US"/>
        </w:rPr>
        <w:t>(</w:t>
      </w:r>
    </w:p>
    <w:p w14:paraId="6635C211"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p_vehicle_id</w:t>
      </w:r>
      <w:proofErr w:type="spellEnd"/>
      <w:r w:rsidRPr="0090546F">
        <w:rPr>
          <w:rFonts w:ascii="Times New Roman" w:eastAsia="Times New Roman" w:hAnsi="Times New Roman" w:cs="Times New Roman"/>
          <w:sz w:val="28"/>
          <w:szCs w:val="28"/>
          <w:lang w:val="en-US"/>
        </w:rPr>
        <w:t xml:space="preserve"> INT,</w:t>
      </w:r>
    </w:p>
    <w:p w14:paraId="3762EFFA"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p_location_id</w:t>
      </w:r>
      <w:proofErr w:type="spellEnd"/>
      <w:r w:rsidRPr="0090546F">
        <w:rPr>
          <w:rFonts w:ascii="Times New Roman" w:eastAsia="Times New Roman" w:hAnsi="Times New Roman" w:cs="Times New Roman"/>
          <w:sz w:val="28"/>
          <w:szCs w:val="28"/>
          <w:lang w:val="en-US"/>
        </w:rPr>
        <w:t xml:space="preserve"> INT,</w:t>
      </w:r>
    </w:p>
    <w:p w14:paraId="699D0F94"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p_administrative_offense_id</w:t>
      </w:r>
      <w:proofErr w:type="spellEnd"/>
      <w:r w:rsidRPr="0090546F">
        <w:rPr>
          <w:rFonts w:ascii="Times New Roman" w:eastAsia="Times New Roman" w:hAnsi="Times New Roman" w:cs="Times New Roman"/>
          <w:sz w:val="28"/>
          <w:szCs w:val="28"/>
          <w:lang w:val="en-US"/>
        </w:rPr>
        <w:t xml:space="preserve"> INT,</w:t>
      </w:r>
    </w:p>
    <w:p w14:paraId="496B7EBA"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p_traffic_rule_id</w:t>
      </w:r>
      <w:proofErr w:type="spellEnd"/>
      <w:r w:rsidRPr="0090546F">
        <w:rPr>
          <w:rFonts w:ascii="Times New Roman" w:eastAsia="Times New Roman" w:hAnsi="Times New Roman" w:cs="Times New Roman"/>
          <w:sz w:val="28"/>
          <w:szCs w:val="28"/>
          <w:lang w:val="en-US"/>
        </w:rPr>
        <w:t xml:space="preserve"> INT,</w:t>
      </w:r>
    </w:p>
    <w:p w14:paraId="3BE976DE"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p_time_of_violation</w:t>
      </w:r>
      <w:proofErr w:type="spellEnd"/>
      <w:r w:rsidRPr="0090546F">
        <w:rPr>
          <w:rFonts w:ascii="Times New Roman" w:eastAsia="Times New Roman" w:hAnsi="Times New Roman" w:cs="Times New Roman"/>
          <w:sz w:val="28"/>
          <w:szCs w:val="28"/>
          <w:lang w:val="en-US"/>
        </w:rPr>
        <w:t xml:space="preserve"> TIMESTAMPTZ,</w:t>
      </w:r>
    </w:p>
    <w:p w14:paraId="0681FF90"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p_description</w:t>
      </w:r>
      <w:proofErr w:type="spellEnd"/>
      <w:r w:rsidRPr="0090546F">
        <w:rPr>
          <w:rFonts w:ascii="Times New Roman" w:eastAsia="Times New Roman" w:hAnsi="Times New Roman" w:cs="Times New Roman"/>
          <w:sz w:val="28"/>
          <w:szCs w:val="28"/>
          <w:lang w:val="en-US"/>
        </w:rPr>
        <w:t xml:space="preserve"> TEXT,</w:t>
      </w:r>
    </w:p>
    <w:p w14:paraId="4435F3C8"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p_evidence_type</w:t>
      </w:r>
      <w:proofErr w:type="spellEnd"/>
      <w:r w:rsidRPr="0090546F">
        <w:rPr>
          <w:rFonts w:ascii="Times New Roman" w:eastAsia="Times New Roman" w:hAnsi="Times New Roman" w:cs="Times New Roman"/>
          <w:sz w:val="28"/>
          <w:szCs w:val="28"/>
          <w:lang w:val="en-US"/>
        </w:rPr>
        <w:t xml:space="preserve"> EVIDENCE_TYPE DEFAULT NULL,</w:t>
      </w:r>
    </w:p>
    <w:p w14:paraId="64D6098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p_evidence_url</w:t>
      </w:r>
      <w:proofErr w:type="spellEnd"/>
      <w:r w:rsidRPr="0090546F">
        <w:rPr>
          <w:rFonts w:ascii="Times New Roman" w:eastAsia="Times New Roman" w:hAnsi="Times New Roman" w:cs="Times New Roman"/>
          <w:sz w:val="28"/>
          <w:szCs w:val="28"/>
          <w:lang w:val="en-US"/>
        </w:rPr>
        <w:t xml:space="preserve"> TEXT DEFAULT NULL</w:t>
      </w:r>
    </w:p>
    <w:p w14:paraId="0238AA5C"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lastRenderedPageBreak/>
        <w:t>)</w:t>
      </w:r>
    </w:p>
    <w:p w14:paraId="52EC39E0"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LANGUAGE </w:t>
      </w:r>
      <w:proofErr w:type="spellStart"/>
      <w:r w:rsidRPr="0090546F">
        <w:rPr>
          <w:rFonts w:ascii="Times New Roman" w:eastAsia="Times New Roman" w:hAnsi="Times New Roman" w:cs="Times New Roman"/>
          <w:sz w:val="28"/>
          <w:szCs w:val="28"/>
          <w:lang w:val="en-US"/>
        </w:rPr>
        <w:t>plpgsql</w:t>
      </w:r>
      <w:proofErr w:type="spellEnd"/>
    </w:p>
    <w:p w14:paraId="4B7537E5"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AS $$</w:t>
      </w:r>
    </w:p>
    <w:p w14:paraId="6AEE1DC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DECLARE</w:t>
      </w:r>
    </w:p>
    <w:p w14:paraId="4BF9A0CE"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violation_id</w:t>
      </w:r>
      <w:proofErr w:type="spellEnd"/>
      <w:r w:rsidRPr="0090546F">
        <w:rPr>
          <w:rFonts w:ascii="Times New Roman" w:eastAsia="Times New Roman" w:hAnsi="Times New Roman" w:cs="Times New Roman"/>
          <w:sz w:val="28"/>
          <w:szCs w:val="28"/>
          <w:lang w:val="en-US"/>
        </w:rPr>
        <w:t xml:space="preserve"> INT;</w:t>
      </w:r>
    </w:p>
    <w:p w14:paraId="429AD12F"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BEGIN</w:t>
      </w:r>
    </w:p>
    <w:p w14:paraId="4857C374"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IF NOT EXISTS (</w:t>
      </w:r>
    </w:p>
    <w:p w14:paraId="69F208A3"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SELECT 1 FROM vehicles WHERE id = </w:t>
      </w:r>
      <w:proofErr w:type="spellStart"/>
      <w:r w:rsidRPr="0090546F">
        <w:rPr>
          <w:rFonts w:ascii="Times New Roman" w:eastAsia="Times New Roman" w:hAnsi="Times New Roman" w:cs="Times New Roman"/>
          <w:sz w:val="28"/>
          <w:szCs w:val="28"/>
          <w:lang w:val="en-US"/>
        </w:rPr>
        <w:t>p_vehicle_id</w:t>
      </w:r>
      <w:proofErr w:type="spellEnd"/>
    </w:p>
    <w:p w14:paraId="05424AB5"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 THEN</w:t>
      </w:r>
    </w:p>
    <w:p w14:paraId="5B38AE0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RAISE EXCEPTION 'Vehicle with ID % does not exist.', </w:t>
      </w:r>
      <w:proofErr w:type="spellStart"/>
      <w:r w:rsidRPr="0090546F">
        <w:rPr>
          <w:rFonts w:ascii="Times New Roman" w:eastAsia="Times New Roman" w:hAnsi="Times New Roman" w:cs="Times New Roman"/>
          <w:sz w:val="28"/>
          <w:szCs w:val="28"/>
          <w:lang w:val="en-US"/>
        </w:rPr>
        <w:t>p_vehicle_id</w:t>
      </w:r>
      <w:proofErr w:type="spellEnd"/>
      <w:r w:rsidRPr="0090546F">
        <w:rPr>
          <w:rFonts w:ascii="Times New Roman" w:eastAsia="Times New Roman" w:hAnsi="Times New Roman" w:cs="Times New Roman"/>
          <w:sz w:val="28"/>
          <w:szCs w:val="28"/>
          <w:lang w:val="en-US"/>
        </w:rPr>
        <w:t>;</w:t>
      </w:r>
    </w:p>
    <w:p w14:paraId="28797686"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END IF;</w:t>
      </w:r>
    </w:p>
    <w:p w14:paraId="56C4B1B1"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p>
    <w:p w14:paraId="52E1CA4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INSERT INTO violations (</w:t>
      </w:r>
    </w:p>
    <w:p w14:paraId="3B1A3D71"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vehicle_id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location_id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administrative_offense_id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traffic_rule_id</w:t>
      </w:r>
      <w:proofErr w:type="spellEnd"/>
      <w:r w:rsidRPr="0090546F">
        <w:rPr>
          <w:rFonts w:ascii="Times New Roman" w:eastAsia="Times New Roman" w:hAnsi="Times New Roman" w:cs="Times New Roman"/>
          <w:sz w:val="28"/>
          <w:szCs w:val="28"/>
          <w:lang w:val="en-US"/>
        </w:rPr>
        <w:t>,</w:t>
      </w:r>
    </w:p>
    <w:p w14:paraId="78B3F99B"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time_of_violation</w:t>
      </w:r>
      <w:proofErr w:type="spellEnd"/>
      <w:r w:rsidRPr="0090546F">
        <w:rPr>
          <w:rFonts w:ascii="Times New Roman" w:eastAsia="Times New Roman" w:hAnsi="Times New Roman" w:cs="Times New Roman"/>
          <w:sz w:val="28"/>
          <w:szCs w:val="28"/>
          <w:lang w:val="en-US"/>
        </w:rPr>
        <w:t>, description</w:t>
      </w:r>
    </w:p>
    <w:p w14:paraId="2B7B9C2E"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
    <w:p w14:paraId="402367B4"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VALUES (</w:t>
      </w:r>
    </w:p>
    <w:p w14:paraId="294E39D0"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p_vehicle_id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p_location_id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p_administrative_offense_id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p_traffic_rule_id</w:t>
      </w:r>
      <w:proofErr w:type="spellEnd"/>
      <w:r w:rsidRPr="0090546F">
        <w:rPr>
          <w:rFonts w:ascii="Times New Roman" w:eastAsia="Times New Roman" w:hAnsi="Times New Roman" w:cs="Times New Roman"/>
          <w:sz w:val="28"/>
          <w:szCs w:val="28"/>
          <w:lang w:val="en-US"/>
        </w:rPr>
        <w:t>,</w:t>
      </w:r>
    </w:p>
    <w:p w14:paraId="390C96BD"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p_time_of_violation</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p_description</w:t>
      </w:r>
      <w:proofErr w:type="spellEnd"/>
    </w:p>
    <w:p w14:paraId="32FF90A6"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w:t>
      </w:r>
    </w:p>
    <w:p w14:paraId="115D0ECB"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RETURNING id INTO </w:t>
      </w:r>
      <w:proofErr w:type="spellStart"/>
      <w:r w:rsidRPr="0090546F">
        <w:rPr>
          <w:rFonts w:ascii="Times New Roman" w:eastAsia="Times New Roman" w:hAnsi="Times New Roman" w:cs="Times New Roman"/>
          <w:sz w:val="28"/>
          <w:szCs w:val="28"/>
          <w:lang w:val="en-US"/>
        </w:rPr>
        <w:t>violation_id</w:t>
      </w:r>
      <w:proofErr w:type="spellEnd"/>
      <w:r w:rsidRPr="0090546F">
        <w:rPr>
          <w:rFonts w:ascii="Times New Roman" w:eastAsia="Times New Roman" w:hAnsi="Times New Roman" w:cs="Times New Roman"/>
          <w:sz w:val="28"/>
          <w:szCs w:val="28"/>
          <w:lang w:val="en-US"/>
        </w:rPr>
        <w:t>;</w:t>
      </w:r>
    </w:p>
    <w:p w14:paraId="3A0D3719" w14:textId="77777777" w:rsidR="0090546F" w:rsidRPr="00A81D44" w:rsidRDefault="0090546F" w:rsidP="0090546F">
      <w:pPr>
        <w:pStyle w:val="ListParagraph"/>
        <w:spacing w:after="0" w:line="360" w:lineRule="auto"/>
        <w:ind w:firstLine="709"/>
        <w:rPr>
          <w:rFonts w:ascii="Times New Roman" w:eastAsia="Times New Roman" w:hAnsi="Times New Roman" w:cs="Times New Roman"/>
          <w:sz w:val="28"/>
          <w:szCs w:val="28"/>
        </w:rPr>
      </w:pPr>
    </w:p>
    <w:p w14:paraId="28077A26"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IF </w:t>
      </w:r>
      <w:proofErr w:type="spellStart"/>
      <w:r w:rsidRPr="0090546F">
        <w:rPr>
          <w:rFonts w:ascii="Times New Roman" w:eastAsia="Times New Roman" w:hAnsi="Times New Roman" w:cs="Times New Roman"/>
          <w:sz w:val="28"/>
          <w:szCs w:val="28"/>
          <w:lang w:val="en-US"/>
        </w:rPr>
        <w:t>p_evidence_type</w:t>
      </w:r>
      <w:proofErr w:type="spellEnd"/>
      <w:r w:rsidRPr="0090546F">
        <w:rPr>
          <w:rFonts w:ascii="Times New Roman" w:eastAsia="Times New Roman" w:hAnsi="Times New Roman" w:cs="Times New Roman"/>
          <w:sz w:val="28"/>
          <w:szCs w:val="28"/>
          <w:lang w:val="en-US"/>
        </w:rPr>
        <w:t xml:space="preserve"> IS NOT NULL AND </w:t>
      </w:r>
      <w:proofErr w:type="spellStart"/>
      <w:r w:rsidRPr="0090546F">
        <w:rPr>
          <w:rFonts w:ascii="Times New Roman" w:eastAsia="Times New Roman" w:hAnsi="Times New Roman" w:cs="Times New Roman"/>
          <w:sz w:val="28"/>
          <w:szCs w:val="28"/>
          <w:lang w:val="en-US"/>
        </w:rPr>
        <w:t>p_evidence_url</w:t>
      </w:r>
      <w:proofErr w:type="spellEnd"/>
      <w:r w:rsidRPr="0090546F">
        <w:rPr>
          <w:rFonts w:ascii="Times New Roman" w:eastAsia="Times New Roman" w:hAnsi="Times New Roman" w:cs="Times New Roman"/>
          <w:sz w:val="28"/>
          <w:szCs w:val="28"/>
          <w:lang w:val="en-US"/>
        </w:rPr>
        <w:t xml:space="preserve"> IS NOT NULL THEN</w:t>
      </w:r>
    </w:p>
    <w:p w14:paraId="41E5C2E5"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INSERT INTO evidences (</w:t>
      </w:r>
      <w:proofErr w:type="spellStart"/>
      <w:r w:rsidRPr="0090546F">
        <w:rPr>
          <w:rFonts w:ascii="Times New Roman" w:eastAsia="Times New Roman" w:hAnsi="Times New Roman" w:cs="Times New Roman"/>
          <w:sz w:val="28"/>
          <w:szCs w:val="28"/>
          <w:lang w:val="en-US"/>
        </w:rPr>
        <w:t>violation_id</w:t>
      </w:r>
      <w:proofErr w:type="spellEnd"/>
      <w:r w:rsidRPr="0090546F">
        <w:rPr>
          <w:rFonts w:ascii="Times New Roman" w:eastAsia="Times New Roman" w:hAnsi="Times New Roman" w:cs="Times New Roman"/>
          <w:sz w:val="28"/>
          <w:szCs w:val="28"/>
          <w:lang w:val="en-US"/>
        </w:rPr>
        <w:t xml:space="preserve">, type, </w:t>
      </w:r>
      <w:proofErr w:type="spellStart"/>
      <w:r w:rsidRPr="0090546F">
        <w:rPr>
          <w:rFonts w:ascii="Times New Roman" w:eastAsia="Times New Roman" w:hAnsi="Times New Roman" w:cs="Times New Roman"/>
          <w:sz w:val="28"/>
          <w:szCs w:val="28"/>
          <w:lang w:val="en-US"/>
        </w:rPr>
        <w:t>url</w:t>
      </w:r>
      <w:proofErr w:type="spellEnd"/>
      <w:r w:rsidRPr="0090546F">
        <w:rPr>
          <w:rFonts w:ascii="Times New Roman" w:eastAsia="Times New Roman" w:hAnsi="Times New Roman" w:cs="Times New Roman"/>
          <w:sz w:val="28"/>
          <w:szCs w:val="28"/>
          <w:lang w:val="en-US"/>
        </w:rPr>
        <w:t>)</w:t>
      </w:r>
    </w:p>
    <w:p w14:paraId="2672A2C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VALUES (</w:t>
      </w:r>
      <w:proofErr w:type="spellStart"/>
      <w:r w:rsidRPr="0090546F">
        <w:rPr>
          <w:rFonts w:ascii="Times New Roman" w:eastAsia="Times New Roman" w:hAnsi="Times New Roman" w:cs="Times New Roman"/>
          <w:sz w:val="28"/>
          <w:szCs w:val="28"/>
          <w:lang w:val="en-US"/>
        </w:rPr>
        <w:t>violation_id</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p_evidence_type</w:t>
      </w:r>
      <w:proofErr w:type="spellEnd"/>
      <w:r w:rsidRPr="0090546F">
        <w:rPr>
          <w:rFonts w:ascii="Times New Roman" w:eastAsia="Times New Roman" w:hAnsi="Times New Roman" w:cs="Times New Roman"/>
          <w:sz w:val="28"/>
          <w:szCs w:val="28"/>
          <w:lang w:val="en-US"/>
        </w:rPr>
        <w:t xml:space="preserve">, </w:t>
      </w:r>
      <w:proofErr w:type="spellStart"/>
      <w:r w:rsidRPr="0090546F">
        <w:rPr>
          <w:rFonts w:ascii="Times New Roman" w:eastAsia="Times New Roman" w:hAnsi="Times New Roman" w:cs="Times New Roman"/>
          <w:sz w:val="28"/>
          <w:szCs w:val="28"/>
          <w:lang w:val="en-US"/>
        </w:rPr>
        <w:t>p_evidence_url</w:t>
      </w:r>
      <w:proofErr w:type="spellEnd"/>
      <w:r w:rsidRPr="0090546F">
        <w:rPr>
          <w:rFonts w:ascii="Times New Roman" w:eastAsia="Times New Roman" w:hAnsi="Times New Roman" w:cs="Times New Roman"/>
          <w:sz w:val="28"/>
          <w:szCs w:val="28"/>
          <w:lang w:val="en-US"/>
        </w:rPr>
        <w:t>);</w:t>
      </w:r>
    </w:p>
    <w:p w14:paraId="16DBB976"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END IF;</w:t>
      </w:r>
    </w:p>
    <w:p w14:paraId="06669F70"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p>
    <w:p w14:paraId="29FF4EAD"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 xml:space="preserve">    RAISE NOTICE 'Violation ID % registered successfully.', </w:t>
      </w:r>
      <w:proofErr w:type="spellStart"/>
      <w:r w:rsidRPr="0090546F">
        <w:rPr>
          <w:rFonts w:ascii="Times New Roman" w:eastAsia="Times New Roman" w:hAnsi="Times New Roman" w:cs="Times New Roman"/>
          <w:sz w:val="28"/>
          <w:szCs w:val="28"/>
          <w:lang w:val="en-US"/>
        </w:rPr>
        <w:t>violation_id</w:t>
      </w:r>
      <w:proofErr w:type="spellEnd"/>
      <w:r w:rsidRPr="0090546F">
        <w:rPr>
          <w:rFonts w:ascii="Times New Roman" w:eastAsia="Times New Roman" w:hAnsi="Times New Roman" w:cs="Times New Roman"/>
          <w:sz w:val="28"/>
          <w:szCs w:val="28"/>
          <w:lang w:val="en-US"/>
        </w:rPr>
        <w:t>;</w:t>
      </w:r>
    </w:p>
    <w:p w14:paraId="427A0529" w14:textId="77777777" w:rsidR="0090546F" w:rsidRPr="0090546F" w:rsidRDefault="0090546F" w:rsidP="0090546F">
      <w:pPr>
        <w:pStyle w:val="ListParagraph"/>
        <w:spacing w:after="0" w:line="360" w:lineRule="auto"/>
        <w:ind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END;</w:t>
      </w:r>
    </w:p>
    <w:p w14:paraId="781CA887" w14:textId="43D52165" w:rsidR="0090546F" w:rsidRDefault="0090546F" w:rsidP="0090546F">
      <w:pPr>
        <w:pStyle w:val="ListParagraph"/>
        <w:spacing w:after="0" w:line="360" w:lineRule="auto"/>
        <w:ind w:left="0" w:firstLine="709"/>
        <w:rPr>
          <w:rFonts w:ascii="Times New Roman" w:eastAsia="Times New Roman" w:hAnsi="Times New Roman" w:cs="Times New Roman"/>
          <w:sz w:val="28"/>
          <w:szCs w:val="28"/>
          <w:lang w:val="en-US"/>
        </w:rPr>
      </w:pPr>
      <w:r w:rsidRPr="0090546F">
        <w:rPr>
          <w:rFonts w:ascii="Times New Roman" w:eastAsia="Times New Roman" w:hAnsi="Times New Roman" w:cs="Times New Roman"/>
          <w:sz w:val="28"/>
          <w:szCs w:val="28"/>
          <w:lang w:val="en-US"/>
        </w:rPr>
        <w:t>$$;</w:t>
      </w:r>
    </w:p>
    <w:p w14:paraId="626EEB5E" w14:textId="54486085" w:rsidR="0090546F" w:rsidRDefault="0090546F" w:rsidP="0090546F">
      <w:pPr>
        <w:pStyle w:val="ListParagraph"/>
        <w:spacing w:after="0" w:line="360" w:lineRule="auto"/>
        <w:ind w:left="0" w:firstLine="709"/>
        <w:rPr>
          <w:rFonts w:ascii="Times New Roman" w:eastAsia="Times New Roman" w:hAnsi="Times New Roman" w:cs="Times New Roman"/>
          <w:sz w:val="28"/>
          <w:szCs w:val="28"/>
          <w:lang w:val="en-US"/>
        </w:rPr>
      </w:pPr>
    </w:p>
    <w:p w14:paraId="1F07D98B" w14:textId="0FFF2760" w:rsidR="0090546F" w:rsidRDefault="0090546F" w:rsidP="0090546F">
      <w:pPr>
        <w:pStyle w:val="ListParagraph"/>
        <w:spacing w:after="0" w:line="36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рис. 7.3.1</w:t>
      </w:r>
      <w:r w:rsidR="00E5667A">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.1 - 7.3.1</w:t>
      </w:r>
      <w:r w:rsidR="00E5667A">
        <w:rPr>
          <w:rFonts w:ascii="Times New Roman" w:eastAsia="Times New Roman" w:hAnsi="Times New Roman" w:cs="Times New Roman"/>
          <w:sz w:val="28"/>
          <w:szCs w:val="28"/>
          <w:lang w:val="en-US"/>
        </w:rPr>
        <w:t>2</w:t>
      </w:r>
      <w:r>
        <w:rPr>
          <w:rFonts w:ascii="Times New Roman" w:eastAsia="Times New Roman" w:hAnsi="Times New Roman" w:cs="Times New Roman"/>
          <w:sz w:val="28"/>
          <w:szCs w:val="28"/>
        </w:rPr>
        <w:t xml:space="preserve">.3 показано роботу процедури </w:t>
      </w:r>
      <w:proofErr w:type="spellStart"/>
      <w:r w:rsidRPr="00FD0DFF">
        <w:rPr>
          <w:rFonts w:ascii="Times New Roman" w:eastAsia="Times New Roman" w:hAnsi="Times New Roman" w:cs="Times New Roman"/>
          <w:sz w:val="28"/>
          <w:szCs w:val="28"/>
        </w:rPr>
        <w:t>transfer_vehicle_ownership</w:t>
      </w:r>
      <w:proofErr w:type="spellEnd"/>
      <w:r>
        <w:rPr>
          <w:rFonts w:ascii="Times New Roman" w:eastAsia="Times New Roman" w:hAnsi="Times New Roman" w:cs="Times New Roman"/>
          <w:sz w:val="28"/>
          <w:szCs w:val="28"/>
        </w:rPr>
        <w:t>.</w:t>
      </w:r>
    </w:p>
    <w:p w14:paraId="4A9644CC" w14:textId="01DA256C" w:rsidR="00E5667A" w:rsidRDefault="00E5667A" w:rsidP="0090546F">
      <w:pPr>
        <w:pStyle w:val="ListParagraph"/>
        <w:spacing w:after="0" w:line="360" w:lineRule="auto"/>
        <w:ind w:left="0" w:firstLine="709"/>
        <w:jc w:val="both"/>
        <w:rPr>
          <w:rFonts w:ascii="Times New Roman" w:eastAsia="Times New Roman" w:hAnsi="Times New Roman" w:cs="Times New Roman"/>
          <w:sz w:val="28"/>
          <w:szCs w:val="28"/>
        </w:rPr>
      </w:pPr>
    </w:p>
    <w:p w14:paraId="28DA5583" w14:textId="35CC71D7"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r w:rsidRPr="00E5667A">
        <w:rPr>
          <w:rFonts w:ascii="Times New Roman" w:eastAsia="Times New Roman" w:hAnsi="Times New Roman" w:cs="Times New Roman"/>
          <w:sz w:val="28"/>
          <w:szCs w:val="28"/>
        </w:rPr>
        <w:drawing>
          <wp:inline distT="0" distB="0" distL="0" distR="0" wp14:anchorId="6379CBD2" wp14:editId="0B6B7DF9">
            <wp:extent cx="5724324" cy="2045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002" cy="2048436"/>
                    </a:xfrm>
                    <a:prstGeom prst="rect">
                      <a:avLst/>
                    </a:prstGeom>
                  </pic:spPr>
                </pic:pic>
              </a:graphicData>
            </a:graphic>
          </wp:inline>
        </w:drawing>
      </w:r>
    </w:p>
    <w:p w14:paraId="7F382606" w14:textId="2CEA5728"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r w:rsidRPr="00E5667A">
        <w:rPr>
          <w:rFonts w:ascii="Times New Roman" w:eastAsia="Times New Roman" w:hAnsi="Times New Roman" w:cs="Times New Roman"/>
          <w:sz w:val="28"/>
          <w:szCs w:val="28"/>
        </w:rPr>
        <w:t>Рисунок 7.3.1</w:t>
      </w:r>
      <w:r>
        <w:rPr>
          <w:rFonts w:ascii="Times New Roman" w:eastAsia="Times New Roman" w:hAnsi="Times New Roman" w:cs="Times New Roman"/>
          <w:sz w:val="28"/>
          <w:szCs w:val="28"/>
          <w:lang w:val="en-US"/>
        </w:rPr>
        <w:t>2</w:t>
      </w:r>
      <w:r w:rsidRPr="00E5667A">
        <w:rPr>
          <w:rFonts w:ascii="Times New Roman" w:eastAsia="Times New Roman" w:hAnsi="Times New Roman" w:cs="Times New Roman"/>
          <w:sz w:val="28"/>
          <w:szCs w:val="28"/>
        </w:rPr>
        <w:t xml:space="preserve">.1 – </w:t>
      </w:r>
      <w:r>
        <w:rPr>
          <w:rFonts w:ascii="Times New Roman" w:eastAsia="Times New Roman" w:hAnsi="Times New Roman" w:cs="Times New Roman"/>
          <w:sz w:val="28"/>
          <w:szCs w:val="28"/>
        </w:rPr>
        <w:t xml:space="preserve">Виклик процедури </w:t>
      </w:r>
      <w:proofErr w:type="spellStart"/>
      <w:r w:rsidRPr="0090546F">
        <w:rPr>
          <w:rFonts w:ascii="Times New Roman" w:eastAsia="Times New Roman" w:hAnsi="Times New Roman" w:cs="Times New Roman"/>
          <w:sz w:val="28"/>
          <w:szCs w:val="28"/>
        </w:rPr>
        <w:t>register_violation</w:t>
      </w:r>
      <w:proofErr w:type="spellEnd"/>
      <w:r>
        <w:rPr>
          <w:rFonts w:ascii="Times New Roman" w:eastAsia="Times New Roman" w:hAnsi="Times New Roman" w:cs="Times New Roman"/>
          <w:sz w:val="28"/>
          <w:szCs w:val="28"/>
        </w:rPr>
        <w:t xml:space="preserve"> 2 рази</w:t>
      </w:r>
    </w:p>
    <w:p w14:paraId="351E5999" w14:textId="686001AB"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p>
    <w:p w14:paraId="462CFB13" w14:textId="2BD27447"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r w:rsidRPr="00E5667A">
        <w:rPr>
          <w:rFonts w:ascii="Times New Roman" w:eastAsia="Times New Roman" w:hAnsi="Times New Roman" w:cs="Times New Roman"/>
          <w:sz w:val="28"/>
          <w:szCs w:val="28"/>
        </w:rPr>
        <w:drawing>
          <wp:inline distT="0" distB="0" distL="0" distR="0" wp14:anchorId="7FD08CB1" wp14:editId="2D1222EC">
            <wp:extent cx="5610024" cy="137287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20323" cy="1375390"/>
                    </a:xfrm>
                    <a:prstGeom prst="rect">
                      <a:avLst/>
                    </a:prstGeom>
                  </pic:spPr>
                </pic:pic>
              </a:graphicData>
            </a:graphic>
          </wp:inline>
        </w:drawing>
      </w:r>
    </w:p>
    <w:p w14:paraId="1CB15E89" w14:textId="5B0F493F"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r w:rsidRPr="00E5667A">
        <w:rPr>
          <w:rFonts w:ascii="Times New Roman" w:eastAsia="Times New Roman" w:hAnsi="Times New Roman" w:cs="Times New Roman"/>
          <w:sz w:val="28"/>
          <w:szCs w:val="28"/>
        </w:rPr>
        <w:t>Рисунок 7.3.1</w:t>
      </w:r>
      <w:r>
        <w:rPr>
          <w:rFonts w:ascii="Times New Roman" w:eastAsia="Times New Roman" w:hAnsi="Times New Roman" w:cs="Times New Roman"/>
          <w:sz w:val="28"/>
          <w:szCs w:val="28"/>
          <w:lang w:val="en-US"/>
        </w:rPr>
        <w:t>2</w:t>
      </w:r>
      <w:r w:rsidRPr="00E5667A">
        <w:rPr>
          <w:rFonts w:ascii="Times New Roman" w:eastAsia="Times New Roman" w:hAnsi="Times New Roman" w:cs="Times New Roman"/>
          <w:sz w:val="28"/>
          <w:szCs w:val="28"/>
        </w:rPr>
        <w:t xml:space="preserve">.1 – </w:t>
      </w:r>
      <w:r>
        <w:rPr>
          <w:rFonts w:ascii="Times New Roman" w:eastAsia="Times New Roman" w:hAnsi="Times New Roman" w:cs="Times New Roman"/>
          <w:sz w:val="28"/>
          <w:szCs w:val="28"/>
        </w:rPr>
        <w:t xml:space="preserve">Результат виклику процедури без </w:t>
      </w:r>
      <w:proofErr w:type="spellStart"/>
      <w:r>
        <w:rPr>
          <w:rFonts w:ascii="Times New Roman" w:eastAsia="Times New Roman" w:hAnsi="Times New Roman" w:cs="Times New Roman"/>
          <w:sz w:val="28"/>
          <w:szCs w:val="28"/>
        </w:rPr>
        <w:t>опціональних</w:t>
      </w:r>
      <w:proofErr w:type="spellEnd"/>
      <w:r>
        <w:rPr>
          <w:rFonts w:ascii="Times New Roman" w:eastAsia="Times New Roman" w:hAnsi="Times New Roman" w:cs="Times New Roman"/>
          <w:sz w:val="28"/>
          <w:szCs w:val="28"/>
        </w:rPr>
        <w:t xml:space="preserve"> параметрів</w:t>
      </w:r>
    </w:p>
    <w:p w14:paraId="43C398A4" w14:textId="7479E9DF"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p>
    <w:p w14:paraId="040E171D" w14:textId="6BCAB2AC" w:rsidR="00E5667A" w:rsidRDefault="00A5213C" w:rsidP="00E5667A">
      <w:pPr>
        <w:pStyle w:val="ListParagraph"/>
        <w:spacing w:after="0" w:line="360" w:lineRule="auto"/>
        <w:ind w:left="0" w:firstLine="709"/>
        <w:jc w:val="center"/>
        <w:rPr>
          <w:rFonts w:ascii="Times New Roman" w:eastAsia="Times New Roman" w:hAnsi="Times New Roman" w:cs="Times New Roman"/>
          <w:sz w:val="28"/>
          <w:szCs w:val="28"/>
        </w:rPr>
      </w:pPr>
      <w:r w:rsidRPr="00A5213C">
        <w:rPr>
          <w:rFonts w:ascii="Times New Roman" w:eastAsia="Times New Roman" w:hAnsi="Times New Roman" w:cs="Times New Roman"/>
          <w:sz w:val="28"/>
          <w:szCs w:val="28"/>
        </w:rPr>
        <w:lastRenderedPageBreak/>
        <w:drawing>
          <wp:inline distT="0" distB="0" distL="0" distR="0" wp14:anchorId="5A355869" wp14:editId="1723A100">
            <wp:extent cx="5495724" cy="22993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05510" cy="2303429"/>
                    </a:xfrm>
                    <a:prstGeom prst="rect">
                      <a:avLst/>
                    </a:prstGeom>
                  </pic:spPr>
                </pic:pic>
              </a:graphicData>
            </a:graphic>
          </wp:inline>
        </w:drawing>
      </w:r>
    </w:p>
    <w:p w14:paraId="25C1A01F" w14:textId="4CE43426" w:rsidR="00E5667A" w:rsidRDefault="00E5667A" w:rsidP="00E5667A">
      <w:pPr>
        <w:pStyle w:val="ListParagraph"/>
        <w:spacing w:after="0" w:line="360" w:lineRule="auto"/>
        <w:ind w:left="0" w:firstLine="709"/>
        <w:jc w:val="center"/>
        <w:rPr>
          <w:rFonts w:ascii="Times New Roman" w:eastAsia="Times New Roman" w:hAnsi="Times New Roman" w:cs="Times New Roman"/>
          <w:sz w:val="28"/>
          <w:szCs w:val="28"/>
        </w:rPr>
      </w:pPr>
      <w:r w:rsidRPr="00E5667A">
        <w:rPr>
          <w:rFonts w:ascii="Times New Roman" w:eastAsia="Times New Roman" w:hAnsi="Times New Roman" w:cs="Times New Roman"/>
          <w:sz w:val="28"/>
          <w:szCs w:val="28"/>
        </w:rPr>
        <w:t>Рисунок 7.3.1</w:t>
      </w:r>
      <w:r>
        <w:rPr>
          <w:rFonts w:ascii="Times New Roman" w:eastAsia="Times New Roman" w:hAnsi="Times New Roman" w:cs="Times New Roman"/>
          <w:sz w:val="28"/>
          <w:szCs w:val="28"/>
          <w:lang w:val="en-US"/>
        </w:rPr>
        <w:t>2</w:t>
      </w:r>
      <w:r w:rsidRPr="00E5667A">
        <w:rPr>
          <w:rFonts w:ascii="Times New Roman" w:eastAsia="Times New Roman" w:hAnsi="Times New Roman" w:cs="Times New Roman"/>
          <w:sz w:val="28"/>
          <w:szCs w:val="28"/>
        </w:rPr>
        <w:t xml:space="preserve">.1 – </w:t>
      </w:r>
      <w:r>
        <w:rPr>
          <w:rFonts w:ascii="Times New Roman" w:eastAsia="Times New Roman" w:hAnsi="Times New Roman" w:cs="Times New Roman"/>
          <w:sz w:val="28"/>
          <w:szCs w:val="28"/>
        </w:rPr>
        <w:t xml:space="preserve">Результат виклику процедури </w:t>
      </w:r>
      <w:r>
        <w:rPr>
          <w:rFonts w:ascii="Times New Roman" w:eastAsia="Times New Roman" w:hAnsi="Times New Roman" w:cs="Times New Roman"/>
          <w:sz w:val="28"/>
          <w:szCs w:val="28"/>
        </w:rPr>
        <w:t xml:space="preserve">із </w:t>
      </w:r>
      <w:r>
        <w:rPr>
          <w:rFonts w:ascii="Times New Roman" w:eastAsia="Times New Roman" w:hAnsi="Times New Roman" w:cs="Times New Roman"/>
          <w:sz w:val="28"/>
          <w:szCs w:val="28"/>
        </w:rPr>
        <w:t>опціональни</w:t>
      </w:r>
      <w:r>
        <w:rPr>
          <w:rFonts w:ascii="Times New Roman" w:eastAsia="Times New Roman" w:hAnsi="Times New Roman" w:cs="Times New Roman"/>
          <w:sz w:val="28"/>
          <w:szCs w:val="28"/>
        </w:rPr>
        <w:t xml:space="preserve">ми </w:t>
      </w:r>
      <w:r>
        <w:rPr>
          <w:rFonts w:ascii="Times New Roman" w:eastAsia="Times New Roman" w:hAnsi="Times New Roman" w:cs="Times New Roman"/>
          <w:sz w:val="28"/>
          <w:szCs w:val="28"/>
        </w:rPr>
        <w:t>параметр</w:t>
      </w:r>
      <w:r>
        <w:rPr>
          <w:rFonts w:ascii="Times New Roman" w:eastAsia="Times New Roman" w:hAnsi="Times New Roman" w:cs="Times New Roman"/>
          <w:sz w:val="28"/>
          <w:szCs w:val="28"/>
        </w:rPr>
        <w:t>ами</w:t>
      </w:r>
    </w:p>
    <w:p w14:paraId="69B163A7" w14:textId="5548F34E" w:rsidR="00A5213C" w:rsidRDefault="00A5213C" w:rsidP="00E5667A">
      <w:pPr>
        <w:pStyle w:val="ListParagraph"/>
        <w:spacing w:after="0" w:line="360" w:lineRule="auto"/>
        <w:ind w:left="0" w:firstLine="709"/>
        <w:jc w:val="center"/>
        <w:rPr>
          <w:rFonts w:ascii="Times New Roman" w:eastAsia="Times New Roman" w:hAnsi="Times New Roman" w:cs="Times New Roman"/>
          <w:sz w:val="28"/>
          <w:szCs w:val="28"/>
        </w:rPr>
      </w:pPr>
    </w:p>
    <w:p w14:paraId="6AAAD7EB" w14:textId="5D4223B1" w:rsidR="00A5213C" w:rsidRDefault="005C0E6E" w:rsidP="00DC3812">
      <w:pPr>
        <w:pStyle w:val="ListParagraph"/>
        <w:spacing w:after="0" w:line="360" w:lineRule="auto"/>
        <w:ind w:left="0" w:firstLine="709"/>
        <w:outlineLvl w:val="1"/>
        <w:rPr>
          <w:rFonts w:ascii="Times New Roman" w:eastAsia="Times New Roman" w:hAnsi="Times New Roman" w:cs="Times New Roman"/>
          <w:sz w:val="28"/>
          <w:szCs w:val="28"/>
        </w:rPr>
      </w:pPr>
      <w:bookmarkStart w:id="722" w:name="_Toc185798485"/>
      <w:r>
        <w:rPr>
          <w:rFonts w:ascii="Times New Roman" w:eastAsia="Times New Roman" w:hAnsi="Times New Roman" w:cs="Times New Roman"/>
          <w:sz w:val="28"/>
          <w:szCs w:val="28"/>
        </w:rPr>
        <w:t xml:space="preserve">7.4 </w:t>
      </w:r>
      <w:r>
        <w:rPr>
          <w:rFonts w:ascii="Times New Roman" w:eastAsia="Times New Roman" w:hAnsi="Times New Roman" w:cs="Times New Roman"/>
          <w:sz w:val="28"/>
          <w:szCs w:val="28"/>
          <w:lang w:val="en-US"/>
        </w:rPr>
        <w:t>SQL-</w:t>
      </w:r>
      <w:r>
        <w:rPr>
          <w:rFonts w:ascii="Times New Roman" w:eastAsia="Times New Roman" w:hAnsi="Times New Roman" w:cs="Times New Roman"/>
          <w:sz w:val="28"/>
          <w:szCs w:val="28"/>
        </w:rPr>
        <w:t>запити</w:t>
      </w:r>
      <w:bookmarkEnd w:id="722"/>
    </w:p>
    <w:p w14:paraId="1750EAC3" w14:textId="2B9EE0A1" w:rsidR="00A81D44" w:rsidRDefault="005C0E6E" w:rsidP="00DC3812">
      <w:pPr>
        <w:pStyle w:val="ListParagraph"/>
        <w:spacing w:after="0" w:line="360" w:lineRule="auto"/>
        <w:ind w:left="0" w:firstLine="709"/>
        <w:outlineLvl w:val="2"/>
        <w:rPr>
          <w:rFonts w:ascii="Times New Roman" w:eastAsia="Times New Roman" w:hAnsi="Times New Roman" w:cs="Times New Roman"/>
          <w:sz w:val="28"/>
          <w:szCs w:val="28"/>
        </w:rPr>
        <w:pPrChange w:id="723" w:author="Соколов Олександр" w:date="2024-12-22T22:12:00Z">
          <w:pPr>
            <w:pStyle w:val="ListParagraph"/>
            <w:spacing w:after="0" w:line="360" w:lineRule="auto"/>
            <w:ind w:left="0" w:firstLine="709"/>
            <w:outlineLvl w:val="1"/>
          </w:pPr>
        </w:pPrChange>
      </w:pPr>
      <w:bookmarkStart w:id="724" w:name="_Toc185798486"/>
      <w:r>
        <w:rPr>
          <w:rFonts w:ascii="Times New Roman" w:eastAsia="Times New Roman" w:hAnsi="Times New Roman" w:cs="Times New Roman"/>
          <w:sz w:val="28"/>
          <w:szCs w:val="28"/>
        </w:rPr>
        <w:t xml:space="preserve">7.4.1 </w:t>
      </w:r>
      <w:r w:rsidR="00A81D44">
        <w:rPr>
          <w:rFonts w:ascii="Times New Roman" w:eastAsia="Times New Roman" w:hAnsi="Times New Roman" w:cs="Times New Roman"/>
          <w:sz w:val="28"/>
          <w:szCs w:val="28"/>
        </w:rPr>
        <w:t xml:space="preserve">Перелік </w:t>
      </w:r>
      <w:bookmarkStart w:id="725" w:name="OLE_LINK24"/>
      <w:r w:rsidR="00A81D44">
        <w:rPr>
          <w:rFonts w:ascii="Times New Roman" w:eastAsia="Times New Roman" w:hAnsi="Times New Roman" w:cs="Times New Roman"/>
          <w:sz w:val="28"/>
          <w:szCs w:val="28"/>
        </w:rPr>
        <w:t>всіх громадян та їх водійських посвідчень</w:t>
      </w:r>
      <w:bookmarkEnd w:id="724"/>
      <w:bookmarkEnd w:id="725"/>
    </w:p>
    <w:p w14:paraId="640BD2E5" w14:textId="77777777" w:rsidR="00A81D44" w:rsidRPr="00A81D44" w:rsidRDefault="00A81D44" w:rsidP="00BE3E52">
      <w:pPr>
        <w:pStyle w:val="ListParagraph"/>
        <w:spacing w:after="0" w:line="360" w:lineRule="auto"/>
        <w:ind w:firstLine="709"/>
        <w:rPr>
          <w:rFonts w:ascii="Times New Roman" w:eastAsia="Times New Roman" w:hAnsi="Times New Roman" w:cs="Times New Roman"/>
          <w:sz w:val="28"/>
          <w:szCs w:val="28"/>
        </w:rPr>
        <w:pPrChange w:id="726" w:author="Соколов Олександр" w:date="2024-12-22T21:57:00Z">
          <w:pPr>
            <w:pStyle w:val="ListParagraph"/>
            <w:spacing w:after="0" w:line="360" w:lineRule="auto"/>
            <w:ind w:firstLine="709"/>
            <w:outlineLvl w:val="1"/>
          </w:pPr>
        </w:pPrChange>
      </w:pPr>
      <w:r w:rsidRPr="00A81D44">
        <w:rPr>
          <w:rFonts w:ascii="Times New Roman" w:eastAsia="Times New Roman" w:hAnsi="Times New Roman" w:cs="Times New Roman"/>
          <w:sz w:val="28"/>
          <w:szCs w:val="28"/>
        </w:rPr>
        <w:t xml:space="preserve">SELECT </w:t>
      </w:r>
      <w:proofErr w:type="spellStart"/>
      <w:r w:rsidRPr="00A81D44">
        <w:rPr>
          <w:rFonts w:ascii="Times New Roman" w:eastAsia="Times New Roman" w:hAnsi="Times New Roman" w:cs="Times New Roman"/>
          <w:sz w:val="28"/>
          <w:szCs w:val="28"/>
        </w:rPr>
        <w:t>citizens.first_name</w:t>
      </w:r>
      <w:proofErr w:type="spellEnd"/>
      <w:r w:rsidRPr="00A81D44">
        <w:rPr>
          <w:rFonts w:ascii="Times New Roman" w:eastAsia="Times New Roman" w:hAnsi="Times New Roman" w:cs="Times New Roman"/>
          <w:sz w:val="28"/>
          <w:szCs w:val="28"/>
        </w:rPr>
        <w:t>,</w:t>
      </w:r>
    </w:p>
    <w:p w14:paraId="34A68930" w14:textId="77777777" w:rsidR="00A81D44" w:rsidRPr="00A81D44" w:rsidRDefault="00A81D44" w:rsidP="00BE3E52">
      <w:pPr>
        <w:pStyle w:val="ListParagraph"/>
        <w:spacing w:after="0" w:line="360" w:lineRule="auto"/>
        <w:ind w:firstLine="709"/>
        <w:rPr>
          <w:rFonts w:ascii="Times New Roman" w:eastAsia="Times New Roman" w:hAnsi="Times New Roman" w:cs="Times New Roman"/>
          <w:sz w:val="28"/>
          <w:szCs w:val="28"/>
        </w:rPr>
        <w:pPrChange w:id="727" w:author="Соколов Олександр" w:date="2024-12-22T21:57:00Z">
          <w:pPr>
            <w:pStyle w:val="ListParagraph"/>
            <w:spacing w:after="0" w:line="360" w:lineRule="auto"/>
            <w:ind w:firstLine="709"/>
            <w:outlineLvl w:val="1"/>
          </w:pPr>
        </w:pPrChange>
      </w:pPr>
      <w:r w:rsidRPr="00A81D44">
        <w:rPr>
          <w:rFonts w:ascii="Times New Roman" w:eastAsia="Times New Roman" w:hAnsi="Times New Roman" w:cs="Times New Roman"/>
          <w:sz w:val="28"/>
          <w:szCs w:val="28"/>
        </w:rPr>
        <w:t xml:space="preserve">       </w:t>
      </w:r>
      <w:proofErr w:type="spellStart"/>
      <w:r w:rsidRPr="00A81D44">
        <w:rPr>
          <w:rFonts w:ascii="Times New Roman" w:eastAsia="Times New Roman" w:hAnsi="Times New Roman" w:cs="Times New Roman"/>
          <w:sz w:val="28"/>
          <w:szCs w:val="28"/>
        </w:rPr>
        <w:t>citizens.last_name</w:t>
      </w:r>
      <w:proofErr w:type="spellEnd"/>
      <w:r w:rsidRPr="00A81D44">
        <w:rPr>
          <w:rFonts w:ascii="Times New Roman" w:eastAsia="Times New Roman" w:hAnsi="Times New Roman" w:cs="Times New Roman"/>
          <w:sz w:val="28"/>
          <w:szCs w:val="28"/>
        </w:rPr>
        <w:t>,</w:t>
      </w:r>
    </w:p>
    <w:p w14:paraId="73E9C2C9" w14:textId="77777777" w:rsidR="00A81D44" w:rsidRPr="00A81D44" w:rsidRDefault="00A81D44" w:rsidP="00BE3E52">
      <w:pPr>
        <w:pStyle w:val="ListParagraph"/>
        <w:spacing w:after="0" w:line="360" w:lineRule="auto"/>
        <w:ind w:firstLine="709"/>
        <w:rPr>
          <w:rFonts w:ascii="Times New Roman" w:eastAsia="Times New Roman" w:hAnsi="Times New Roman" w:cs="Times New Roman"/>
          <w:sz w:val="28"/>
          <w:szCs w:val="28"/>
        </w:rPr>
        <w:pPrChange w:id="728" w:author="Соколов Олександр" w:date="2024-12-22T21:57:00Z">
          <w:pPr>
            <w:pStyle w:val="ListParagraph"/>
            <w:spacing w:after="0" w:line="360" w:lineRule="auto"/>
            <w:ind w:firstLine="709"/>
            <w:outlineLvl w:val="1"/>
          </w:pPr>
        </w:pPrChange>
      </w:pPr>
      <w:r w:rsidRPr="00A81D44">
        <w:rPr>
          <w:rFonts w:ascii="Times New Roman" w:eastAsia="Times New Roman" w:hAnsi="Times New Roman" w:cs="Times New Roman"/>
          <w:sz w:val="28"/>
          <w:szCs w:val="28"/>
        </w:rPr>
        <w:t xml:space="preserve">       </w:t>
      </w:r>
      <w:proofErr w:type="spellStart"/>
      <w:r w:rsidRPr="00A81D44">
        <w:rPr>
          <w:rFonts w:ascii="Times New Roman" w:eastAsia="Times New Roman" w:hAnsi="Times New Roman" w:cs="Times New Roman"/>
          <w:sz w:val="28"/>
          <w:szCs w:val="28"/>
        </w:rPr>
        <w:t>drivers.license_number</w:t>
      </w:r>
      <w:proofErr w:type="spellEnd"/>
      <w:r w:rsidRPr="00A81D44">
        <w:rPr>
          <w:rFonts w:ascii="Times New Roman" w:eastAsia="Times New Roman" w:hAnsi="Times New Roman" w:cs="Times New Roman"/>
          <w:sz w:val="28"/>
          <w:szCs w:val="28"/>
        </w:rPr>
        <w:t>,</w:t>
      </w:r>
    </w:p>
    <w:p w14:paraId="69E29CBE" w14:textId="77777777" w:rsidR="00A81D44" w:rsidRPr="00A81D44" w:rsidRDefault="00A81D44" w:rsidP="00BE3E52">
      <w:pPr>
        <w:pStyle w:val="ListParagraph"/>
        <w:spacing w:after="0" w:line="360" w:lineRule="auto"/>
        <w:ind w:firstLine="709"/>
        <w:rPr>
          <w:rFonts w:ascii="Times New Roman" w:eastAsia="Times New Roman" w:hAnsi="Times New Roman" w:cs="Times New Roman"/>
          <w:sz w:val="28"/>
          <w:szCs w:val="28"/>
        </w:rPr>
        <w:pPrChange w:id="729" w:author="Соколов Олександр" w:date="2024-12-22T21:57:00Z">
          <w:pPr>
            <w:pStyle w:val="ListParagraph"/>
            <w:spacing w:after="0" w:line="360" w:lineRule="auto"/>
            <w:ind w:firstLine="709"/>
            <w:outlineLvl w:val="1"/>
          </w:pPr>
        </w:pPrChange>
      </w:pPr>
      <w:r w:rsidRPr="00A81D44">
        <w:rPr>
          <w:rFonts w:ascii="Times New Roman" w:eastAsia="Times New Roman" w:hAnsi="Times New Roman" w:cs="Times New Roman"/>
          <w:sz w:val="28"/>
          <w:szCs w:val="28"/>
        </w:rPr>
        <w:t xml:space="preserve">       </w:t>
      </w:r>
      <w:proofErr w:type="spellStart"/>
      <w:r w:rsidRPr="00A81D44">
        <w:rPr>
          <w:rFonts w:ascii="Times New Roman" w:eastAsia="Times New Roman" w:hAnsi="Times New Roman" w:cs="Times New Roman"/>
          <w:sz w:val="28"/>
          <w:szCs w:val="28"/>
        </w:rPr>
        <w:t>drivers.license_issued_time</w:t>
      </w:r>
      <w:proofErr w:type="spellEnd"/>
    </w:p>
    <w:p w14:paraId="35A40B74" w14:textId="77777777" w:rsidR="00A81D44" w:rsidRPr="00A81D44" w:rsidRDefault="00A81D44" w:rsidP="00BE3E52">
      <w:pPr>
        <w:pStyle w:val="ListParagraph"/>
        <w:spacing w:after="0" w:line="360" w:lineRule="auto"/>
        <w:ind w:firstLine="709"/>
        <w:rPr>
          <w:rFonts w:ascii="Times New Roman" w:eastAsia="Times New Roman" w:hAnsi="Times New Roman" w:cs="Times New Roman"/>
          <w:sz w:val="28"/>
          <w:szCs w:val="28"/>
        </w:rPr>
        <w:pPrChange w:id="730" w:author="Соколов Олександр" w:date="2024-12-22T21:57:00Z">
          <w:pPr>
            <w:pStyle w:val="ListParagraph"/>
            <w:spacing w:after="0" w:line="360" w:lineRule="auto"/>
            <w:ind w:firstLine="709"/>
            <w:outlineLvl w:val="1"/>
          </w:pPr>
        </w:pPrChange>
      </w:pPr>
      <w:r w:rsidRPr="00A81D44">
        <w:rPr>
          <w:rFonts w:ascii="Times New Roman" w:eastAsia="Times New Roman" w:hAnsi="Times New Roman" w:cs="Times New Roman"/>
          <w:sz w:val="28"/>
          <w:szCs w:val="28"/>
        </w:rPr>
        <w:t xml:space="preserve">FROM </w:t>
      </w:r>
      <w:proofErr w:type="spellStart"/>
      <w:r w:rsidRPr="00A81D44">
        <w:rPr>
          <w:rFonts w:ascii="Times New Roman" w:eastAsia="Times New Roman" w:hAnsi="Times New Roman" w:cs="Times New Roman"/>
          <w:sz w:val="28"/>
          <w:szCs w:val="28"/>
        </w:rPr>
        <w:t>citizens</w:t>
      </w:r>
      <w:proofErr w:type="spellEnd"/>
    </w:p>
    <w:p w14:paraId="091C5589" w14:textId="7158203A" w:rsidR="00A81D44" w:rsidRDefault="00A81D44" w:rsidP="00BE3E52">
      <w:pPr>
        <w:pStyle w:val="ListParagraph"/>
        <w:spacing w:after="0" w:line="360" w:lineRule="auto"/>
        <w:ind w:left="0" w:firstLine="709"/>
        <w:rPr>
          <w:rFonts w:ascii="Times New Roman" w:eastAsia="Times New Roman" w:hAnsi="Times New Roman" w:cs="Times New Roman"/>
          <w:sz w:val="28"/>
          <w:szCs w:val="28"/>
        </w:rPr>
        <w:pPrChange w:id="731" w:author="Соколов Олександр" w:date="2024-12-22T21:57:00Z">
          <w:pPr>
            <w:pStyle w:val="ListParagraph"/>
            <w:spacing w:after="0" w:line="360" w:lineRule="auto"/>
            <w:ind w:left="0" w:firstLine="709"/>
            <w:outlineLvl w:val="1"/>
          </w:pPr>
        </w:pPrChange>
      </w:pPr>
      <w:r w:rsidRPr="00A81D44">
        <w:rPr>
          <w:rFonts w:ascii="Times New Roman" w:eastAsia="Times New Roman" w:hAnsi="Times New Roman" w:cs="Times New Roman"/>
          <w:sz w:val="28"/>
          <w:szCs w:val="28"/>
        </w:rPr>
        <w:t xml:space="preserve">         LEFT JOIN </w:t>
      </w:r>
      <w:proofErr w:type="spellStart"/>
      <w:r w:rsidRPr="00A81D44">
        <w:rPr>
          <w:rFonts w:ascii="Times New Roman" w:eastAsia="Times New Roman" w:hAnsi="Times New Roman" w:cs="Times New Roman"/>
          <w:sz w:val="28"/>
          <w:szCs w:val="28"/>
        </w:rPr>
        <w:t>drivers</w:t>
      </w:r>
      <w:proofErr w:type="spellEnd"/>
      <w:r w:rsidRPr="00A81D44">
        <w:rPr>
          <w:rFonts w:ascii="Times New Roman" w:eastAsia="Times New Roman" w:hAnsi="Times New Roman" w:cs="Times New Roman"/>
          <w:sz w:val="28"/>
          <w:szCs w:val="28"/>
        </w:rPr>
        <w:t xml:space="preserve"> ON citizens.id = </w:t>
      </w:r>
      <w:proofErr w:type="spellStart"/>
      <w:r w:rsidRPr="00A81D44">
        <w:rPr>
          <w:rFonts w:ascii="Times New Roman" w:eastAsia="Times New Roman" w:hAnsi="Times New Roman" w:cs="Times New Roman"/>
          <w:sz w:val="28"/>
          <w:szCs w:val="28"/>
        </w:rPr>
        <w:t>drivers.citizen_id</w:t>
      </w:r>
      <w:proofErr w:type="spellEnd"/>
      <w:r w:rsidRPr="00A81D44">
        <w:rPr>
          <w:rFonts w:ascii="Times New Roman" w:eastAsia="Times New Roman" w:hAnsi="Times New Roman" w:cs="Times New Roman"/>
          <w:sz w:val="28"/>
          <w:szCs w:val="28"/>
        </w:rPr>
        <w:t>;</w:t>
      </w:r>
    </w:p>
    <w:p w14:paraId="4ED4D803" w14:textId="0F488005" w:rsidR="00A81D44" w:rsidRDefault="00A81D44" w:rsidP="00BE3E52">
      <w:pPr>
        <w:pStyle w:val="ListParagraph"/>
        <w:spacing w:after="0" w:line="360" w:lineRule="auto"/>
        <w:ind w:left="0" w:firstLine="709"/>
        <w:rPr>
          <w:rFonts w:ascii="Times New Roman" w:eastAsia="Times New Roman" w:hAnsi="Times New Roman" w:cs="Times New Roman"/>
          <w:sz w:val="28"/>
          <w:szCs w:val="28"/>
        </w:rPr>
        <w:pPrChange w:id="732" w:author="Соколов Олександр" w:date="2024-12-22T21:57:00Z">
          <w:pPr>
            <w:pStyle w:val="ListParagraph"/>
            <w:spacing w:after="0" w:line="360" w:lineRule="auto"/>
            <w:ind w:left="0" w:firstLine="709"/>
            <w:outlineLvl w:val="1"/>
          </w:pPr>
        </w:pPrChange>
      </w:pPr>
      <w:bookmarkStart w:id="733" w:name="OLE_LINK25"/>
      <w:r>
        <w:rPr>
          <w:rFonts w:ascii="Times New Roman" w:eastAsia="Times New Roman" w:hAnsi="Times New Roman" w:cs="Times New Roman"/>
          <w:sz w:val="28"/>
          <w:szCs w:val="28"/>
        </w:rPr>
        <w:t xml:space="preserve">На рис. 7.4.1.1 наведено результати роботи запиту, який повертає </w:t>
      </w:r>
      <w:r>
        <w:rPr>
          <w:rFonts w:ascii="Times New Roman" w:eastAsia="Times New Roman" w:hAnsi="Times New Roman" w:cs="Times New Roman"/>
          <w:sz w:val="28"/>
          <w:szCs w:val="28"/>
        </w:rPr>
        <w:t>всіх громадян та їх водійськ</w:t>
      </w:r>
      <w:r>
        <w:rPr>
          <w:rFonts w:ascii="Times New Roman" w:eastAsia="Times New Roman" w:hAnsi="Times New Roman" w:cs="Times New Roman"/>
          <w:sz w:val="28"/>
          <w:szCs w:val="28"/>
        </w:rPr>
        <w:t>і</w:t>
      </w:r>
      <w:r>
        <w:rPr>
          <w:rFonts w:ascii="Times New Roman" w:eastAsia="Times New Roman" w:hAnsi="Times New Roman" w:cs="Times New Roman"/>
          <w:sz w:val="28"/>
          <w:szCs w:val="28"/>
        </w:rPr>
        <w:t xml:space="preserve"> посвідчен</w:t>
      </w:r>
      <w:r>
        <w:rPr>
          <w:rFonts w:ascii="Times New Roman" w:eastAsia="Times New Roman" w:hAnsi="Times New Roman" w:cs="Times New Roman"/>
          <w:sz w:val="28"/>
          <w:szCs w:val="28"/>
        </w:rPr>
        <w:t>ня.</w:t>
      </w:r>
    </w:p>
    <w:bookmarkEnd w:id="733"/>
    <w:p w14:paraId="6B63FE4E" w14:textId="1742628E" w:rsidR="00A81D44" w:rsidRDefault="00A81D44" w:rsidP="00BE3E52">
      <w:pPr>
        <w:pStyle w:val="ListParagraph"/>
        <w:spacing w:after="0" w:line="360" w:lineRule="auto"/>
        <w:ind w:left="0" w:firstLine="709"/>
        <w:jc w:val="center"/>
        <w:rPr>
          <w:rFonts w:ascii="Times New Roman" w:eastAsia="Times New Roman" w:hAnsi="Times New Roman" w:cs="Times New Roman"/>
          <w:sz w:val="28"/>
          <w:szCs w:val="28"/>
        </w:rPr>
        <w:pPrChange w:id="734" w:author="Соколов Олександр" w:date="2024-12-22T21:57:00Z">
          <w:pPr>
            <w:pStyle w:val="ListParagraph"/>
            <w:spacing w:after="0" w:line="360" w:lineRule="auto"/>
            <w:ind w:left="0" w:firstLine="709"/>
            <w:jc w:val="center"/>
            <w:outlineLvl w:val="1"/>
          </w:pPr>
        </w:pPrChange>
      </w:pPr>
      <w:r w:rsidRPr="00A81D44">
        <w:rPr>
          <w:rFonts w:ascii="Times New Roman" w:eastAsia="Times New Roman" w:hAnsi="Times New Roman" w:cs="Times New Roman"/>
          <w:sz w:val="28"/>
          <w:szCs w:val="28"/>
        </w:rPr>
        <w:lastRenderedPageBreak/>
        <w:drawing>
          <wp:inline distT="0" distB="0" distL="0" distR="0" wp14:anchorId="226A7BE5" wp14:editId="2F0CBFFE">
            <wp:extent cx="5495724" cy="6141085"/>
            <wp:effectExtent l="0" t="0" r="381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6952" cy="6164805"/>
                    </a:xfrm>
                    <a:prstGeom prst="rect">
                      <a:avLst/>
                    </a:prstGeom>
                  </pic:spPr>
                </pic:pic>
              </a:graphicData>
            </a:graphic>
          </wp:inline>
        </w:drawing>
      </w:r>
    </w:p>
    <w:p w14:paraId="2B126D89" w14:textId="0FCD71DD" w:rsidR="00A81D44" w:rsidRDefault="00A81D44" w:rsidP="00BE3E52">
      <w:pPr>
        <w:pStyle w:val="ListParagraph"/>
        <w:spacing w:after="0" w:line="360" w:lineRule="auto"/>
        <w:ind w:left="0" w:firstLine="709"/>
        <w:jc w:val="center"/>
        <w:rPr>
          <w:rFonts w:ascii="Times New Roman" w:eastAsia="Times New Roman" w:hAnsi="Times New Roman" w:cs="Times New Roman"/>
          <w:sz w:val="28"/>
          <w:szCs w:val="28"/>
        </w:rPr>
        <w:pPrChange w:id="735" w:author="Соколов Олександр" w:date="2024-12-22T21:57:00Z">
          <w:pPr>
            <w:pStyle w:val="ListParagraph"/>
            <w:spacing w:after="0" w:line="360" w:lineRule="auto"/>
            <w:ind w:left="0" w:firstLine="709"/>
            <w:jc w:val="center"/>
            <w:outlineLvl w:val="1"/>
          </w:pPr>
        </w:pPrChange>
      </w:pPr>
      <w:bookmarkStart w:id="736" w:name="OLE_LINK26"/>
      <w:r>
        <w:rPr>
          <w:rFonts w:ascii="Times New Roman" w:eastAsia="Times New Roman" w:hAnsi="Times New Roman" w:cs="Times New Roman"/>
          <w:sz w:val="28"/>
          <w:szCs w:val="28"/>
        </w:rPr>
        <w:t xml:space="preserve">Рисунок 7.4.1.1 – </w:t>
      </w:r>
      <w:del w:id="737" w:author="Соколов Олександр" w:date="2024-12-22T22:26:00Z">
        <w:r w:rsidDel="00DD4FFE">
          <w:rPr>
            <w:rFonts w:ascii="Times New Roman" w:eastAsia="Times New Roman" w:hAnsi="Times New Roman" w:cs="Times New Roman"/>
            <w:sz w:val="28"/>
            <w:szCs w:val="28"/>
          </w:rPr>
          <w:delText xml:space="preserve">результати </w:delText>
        </w:r>
      </w:del>
      <w:ins w:id="738" w:author="Соколов Олександр" w:date="2024-12-22T22:26:00Z">
        <w:r w:rsidR="00DD4FFE">
          <w:rPr>
            <w:rFonts w:ascii="Times New Roman" w:eastAsia="Times New Roman" w:hAnsi="Times New Roman" w:cs="Times New Roman"/>
            <w:sz w:val="28"/>
            <w:szCs w:val="28"/>
          </w:rPr>
          <w:t>Р</w:t>
        </w:r>
        <w:r w:rsidR="00DD4FFE">
          <w:rPr>
            <w:rFonts w:ascii="Times New Roman" w:eastAsia="Times New Roman" w:hAnsi="Times New Roman" w:cs="Times New Roman"/>
            <w:sz w:val="28"/>
            <w:szCs w:val="28"/>
          </w:rPr>
          <w:t xml:space="preserve">езультати </w:t>
        </w:r>
      </w:ins>
      <w:r>
        <w:rPr>
          <w:rFonts w:ascii="Times New Roman" w:eastAsia="Times New Roman" w:hAnsi="Times New Roman" w:cs="Times New Roman"/>
          <w:sz w:val="28"/>
          <w:szCs w:val="28"/>
        </w:rPr>
        <w:t>роботи запиту, який повертає всіх громадян та їх водійські посвідчення</w:t>
      </w:r>
    </w:p>
    <w:bookmarkEnd w:id="736"/>
    <w:p w14:paraId="58797044" w14:textId="45D4CB40" w:rsidR="00A81D44" w:rsidRDefault="00A81D44" w:rsidP="00A81D44">
      <w:pPr>
        <w:pStyle w:val="ListParagraph"/>
        <w:spacing w:after="0" w:line="360" w:lineRule="auto"/>
        <w:ind w:left="0" w:firstLine="709"/>
        <w:jc w:val="center"/>
        <w:outlineLvl w:val="1"/>
        <w:rPr>
          <w:rFonts w:ascii="Times New Roman" w:eastAsia="Times New Roman" w:hAnsi="Times New Roman" w:cs="Times New Roman"/>
          <w:sz w:val="28"/>
          <w:szCs w:val="28"/>
        </w:rPr>
      </w:pPr>
    </w:p>
    <w:p w14:paraId="0F863B55" w14:textId="24B779B1" w:rsidR="00A81D44" w:rsidRDefault="00A81D44" w:rsidP="00DD4FFE">
      <w:pPr>
        <w:pStyle w:val="ListParagraph"/>
        <w:spacing w:after="0" w:line="360" w:lineRule="auto"/>
        <w:ind w:left="0" w:firstLine="709"/>
        <w:outlineLvl w:val="2"/>
        <w:rPr>
          <w:rFonts w:ascii="Times New Roman" w:eastAsia="Times New Roman" w:hAnsi="Times New Roman" w:cs="Times New Roman"/>
          <w:sz w:val="28"/>
          <w:szCs w:val="28"/>
        </w:rPr>
        <w:pPrChange w:id="739" w:author="Соколов Олександр" w:date="2024-12-22T22:26:00Z">
          <w:pPr>
            <w:pStyle w:val="ListParagraph"/>
            <w:spacing w:after="0" w:line="360" w:lineRule="auto"/>
            <w:ind w:left="0" w:firstLine="709"/>
            <w:outlineLvl w:val="1"/>
          </w:pPr>
        </w:pPrChange>
      </w:pPr>
      <w:bookmarkStart w:id="740" w:name="_Toc185798487"/>
      <w:r>
        <w:rPr>
          <w:rFonts w:ascii="Times New Roman" w:eastAsia="Times New Roman" w:hAnsi="Times New Roman" w:cs="Times New Roman"/>
          <w:sz w:val="28"/>
          <w:szCs w:val="28"/>
        </w:rPr>
        <w:t>7.4.</w:t>
      </w:r>
      <w:r>
        <w:rPr>
          <w:rFonts w:ascii="Times New Roman" w:eastAsia="Times New Roman" w:hAnsi="Times New Roman" w:cs="Times New Roman"/>
          <w:sz w:val="28"/>
          <w:szCs w:val="28"/>
        </w:rPr>
        <w:t xml:space="preserve">2 Перелік протоколів для певного </w:t>
      </w:r>
      <w:proofErr w:type="spellStart"/>
      <w:r>
        <w:rPr>
          <w:rFonts w:ascii="Times New Roman" w:eastAsia="Times New Roman" w:hAnsi="Times New Roman" w:cs="Times New Roman"/>
          <w:sz w:val="28"/>
          <w:szCs w:val="28"/>
        </w:rPr>
        <w:t>громаданянина</w:t>
      </w:r>
      <w:bookmarkEnd w:id="740"/>
      <w:proofErr w:type="spellEnd"/>
    </w:p>
    <w:p w14:paraId="38737AB7"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1"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SELECT</w:t>
      </w:r>
    </w:p>
    <w:p w14:paraId="413794F3"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2"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citizens.first_name</w:t>
      </w:r>
      <w:proofErr w:type="spellEnd"/>
      <w:r w:rsidRPr="001933BF">
        <w:rPr>
          <w:rFonts w:ascii="Times New Roman" w:eastAsia="Times New Roman" w:hAnsi="Times New Roman" w:cs="Times New Roman"/>
          <w:sz w:val="28"/>
          <w:szCs w:val="28"/>
        </w:rPr>
        <w:t>,</w:t>
      </w:r>
    </w:p>
    <w:p w14:paraId="0C59F949"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3"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citizens.last_name</w:t>
      </w:r>
      <w:proofErr w:type="spellEnd"/>
      <w:r w:rsidRPr="001933BF">
        <w:rPr>
          <w:rFonts w:ascii="Times New Roman" w:eastAsia="Times New Roman" w:hAnsi="Times New Roman" w:cs="Times New Roman"/>
          <w:sz w:val="28"/>
          <w:szCs w:val="28"/>
        </w:rPr>
        <w:t>,</w:t>
      </w:r>
    </w:p>
    <w:p w14:paraId="72BD122D"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4"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accident_protocols.id,</w:t>
      </w:r>
    </w:p>
    <w:p w14:paraId="5A6F2C13"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5"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accident_protocols.series</w:t>
      </w:r>
      <w:proofErr w:type="spellEnd"/>
      <w:r w:rsidRPr="001933BF">
        <w:rPr>
          <w:rFonts w:ascii="Times New Roman" w:eastAsia="Times New Roman" w:hAnsi="Times New Roman" w:cs="Times New Roman"/>
          <w:sz w:val="28"/>
          <w:szCs w:val="28"/>
        </w:rPr>
        <w:t>,</w:t>
      </w:r>
    </w:p>
    <w:p w14:paraId="75FACC1C"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6"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lastRenderedPageBreak/>
        <w:t xml:space="preserve">    </w:t>
      </w:r>
      <w:proofErr w:type="spellStart"/>
      <w:r w:rsidRPr="001933BF">
        <w:rPr>
          <w:rFonts w:ascii="Times New Roman" w:eastAsia="Times New Roman" w:hAnsi="Times New Roman" w:cs="Times New Roman"/>
          <w:sz w:val="28"/>
          <w:szCs w:val="28"/>
        </w:rPr>
        <w:t>accident_protocols.number</w:t>
      </w:r>
      <w:proofErr w:type="spellEnd"/>
      <w:r w:rsidRPr="001933BF">
        <w:rPr>
          <w:rFonts w:ascii="Times New Roman" w:eastAsia="Times New Roman" w:hAnsi="Times New Roman" w:cs="Times New Roman"/>
          <w:sz w:val="28"/>
          <w:szCs w:val="28"/>
        </w:rPr>
        <w:t>,</w:t>
      </w:r>
    </w:p>
    <w:p w14:paraId="31754E00"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7"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accident_protocols.defendant_explanation</w:t>
      </w:r>
      <w:proofErr w:type="spellEnd"/>
      <w:r w:rsidRPr="001933BF">
        <w:rPr>
          <w:rFonts w:ascii="Times New Roman" w:eastAsia="Times New Roman" w:hAnsi="Times New Roman" w:cs="Times New Roman"/>
          <w:sz w:val="28"/>
          <w:szCs w:val="28"/>
        </w:rPr>
        <w:t>,</w:t>
      </w:r>
    </w:p>
    <w:p w14:paraId="7C3E2B57"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8"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accident_protocols.time_of_drawing_up</w:t>
      </w:r>
      <w:proofErr w:type="spellEnd"/>
      <w:r w:rsidRPr="001933BF">
        <w:rPr>
          <w:rFonts w:ascii="Times New Roman" w:eastAsia="Times New Roman" w:hAnsi="Times New Roman" w:cs="Times New Roman"/>
          <w:sz w:val="28"/>
          <w:szCs w:val="28"/>
        </w:rPr>
        <w:t>,</w:t>
      </w:r>
    </w:p>
    <w:p w14:paraId="7811A489"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49"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accident_protocols.violation_id</w:t>
      </w:r>
      <w:proofErr w:type="spellEnd"/>
      <w:r w:rsidRPr="001933BF">
        <w:rPr>
          <w:rFonts w:ascii="Times New Roman" w:eastAsia="Times New Roman" w:hAnsi="Times New Roman" w:cs="Times New Roman"/>
          <w:sz w:val="28"/>
          <w:szCs w:val="28"/>
        </w:rPr>
        <w:t>,</w:t>
      </w:r>
    </w:p>
    <w:p w14:paraId="57E20664"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0"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accident_protocols.police_officer_id</w:t>
      </w:r>
      <w:proofErr w:type="spellEnd"/>
      <w:r w:rsidRPr="001933BF">
        <w:rPr>
          <w:rFonts w:ascii="Times New Roman" w:eastAsia="Times New Roman" w:hAnsi="Times New Roman" w:cs="Times New Roman"/>
          <w:sz w:val="28"/>
          <w:szCs w:val="28"/>
        </w:rPr>
        <w:t>,</w:t>
      </w:r>
    </w:p>
    <w:p w14:paraId="151C1674"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1"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accident_protocols.defendant_id</w:t>
      </w:r>
      <w:proofErr w:type="spellEnd"/>
    </w:p>
    <w:p w14:paraId="719617BC"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2"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FROM</w:t>
      </w:r>
    </w:p>
    <w:p w14:paraId="26197EF6"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3"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accident_protocols</w:t>
      </w:r>
      <w:proofErr w:type="spellEnd"/>
    </w:p>
    <w:p w14:paraId="3B2859FE"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4"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JOIN </w:t>
      </w:r>
      <w:proofErr w:type="spellStart"/>
      <w:r w:rsidRPr="001933BF">
        <w:rPr>
          <w:rFonts w:ascii="Times New Roman" w:eastAsia="Times New Roman" w:hAnsi="Times New Roman" w:cs="Times New Roman"/>
          <w:sz w:val="28"/>
          <w:szCs w:val="28"/>
        </w:rPr>
        <w:t>citizens_on_protocol</w:t>
      </w:r>
      <w:proofErr w:type="spellEnd"/>
      <w:r w:rsidRPr="001933BF">
        <w:rPr>
          <w:rFonts w:ascii="Times New Roman" w:eastAsia="Times New Roman" w:hAnsi="Times New Roman" w:cs="Times New Roman"/>
          <w:sz w:val="28"/>
          <w:szCs w:val="28"/>
        </w:rPr>
        <w:t xml:space="preserve"> ON accident_protocols.id = </w:t>
      </w:r>
      <w:proofErr w:type="spellStart"/>
      <w:r w:rsidRPr="001933BF">
        <w:rPr>
          <w:rFonts w:ascii="Times New Roman" w:eastAsia="Times New Roman" w:hAnsi="Times New Roman" w:cs="Times New Roman"/>
          <w:sz w:val="28"/>
          <w:szCs w:val="28"/>
        </w:rPr>
        <w:t>citizens_on_protocol.protocol_id</w:t>
      </w:r>
      <w:proofErr w:type="spellEnd"/>
    </w:p>
    <w:p w14:paraId="161128B6"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5"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JOIN </w:t>
      </w:r>
      <w:proofErr w:type="spellStart"/>
      <w:r w:rsidRPr="001933BF">
        <w:rPr>
          <w:rFonts w:ascii="Times New Roman" w:eastAsia="Times New Roman" w:hAnsi="Times New Roman" w:cs="Times New Roman"/>
          <w:sz w:val="28"/>
          <w:szCs w:val="28"/>
        </w:rPr>
        <w:t>citizens</w:t>
      </w:r>
      <w:proofErr w:type="spellEnd"/>
      <w:r w:rsidRPr="001933BF">
        <w:rPr>
          <w:rFonts w:ascii="Times New Roman" w:eastAsia="Times New Roman" w:hAnsi="Times New Roman" w:cs="Times New Roman"/>
          <w:sz w:val="28"/>
          <w:szCs w:val="28"/>
        </w:rPr>
        <w:t xml:space="preserve"> ON </w:t>
      </w:r>
      <w:proofErr w:type="spellStart"/>
      <w:r w:rsidRPr="001933BF">
        <w:rPr>
          <w:rFonts w:ascii="Times New Roman" w:eastAsia="Times New Roman" w:hAnsi="Times New Roman" w:cs="Times New Roman"/>
          <w:sz w:val="28"/>
          <w:szCs w:val="28"/>
        </w:rPr>
        <w:t>citizens_on_protocol.citizen_id</w:t>
      </w:r>
      <w:proofErr w:type="spellEnd"/>
      <w:r w:rsidRPr="001933BF">
        <w:rPr>
          <w:rFonts w:ascii="Times New Roman" w:eastAsia="Times New Roman" w:hAnsi="Times New Roman" w:cs="Times New Roman"/>
          <w:sz w:val="28"/>
          <w:szCs w:val="28"/>
        </w:rPr>
        <w:t xml:space="preserve"> = citizens.id</w:t>
      </w:r>
    </w:p>
    <w:p w14:paraId="2B5393E1"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6"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WHERE</w:t>
      </w:r>
    </w:p>
    <w:p w14:paraId="405CD656"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57" w:author="Соколов Олександр" w:date="2024-12-22T22:26: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citizens.first_name</w:t>
      </w:r>
      <w:proofErr w:type="spellEnd"/>
      <w:r w:rsidRPr="001933BF">
        <w:rPr>
          <w:rFonts w:ascii="Times New Roman" w:eastAsia="Times New Roman" w:hAnsi="Times New Roman" w:cs="Times New Roman"/>
          <w:sz w:val="28"/>
          <w:szCs w:val="28"/>
        </w:rPr>
        <w:t xml:space="preserve"> = 'Володимир'</w:t>
      </w:r>
    </w:p>
    <w:p w14:paraId="75E3BA72" w14:textId="78038484" w:rsidR="00A81D44" w:rsidRDefault="001933BF" w:rsidP="00DD4FFE">
      <w:pPr>
        <w:pStyle w:val="ListParagraph"/>
        <w:spacing w:after="0" w:line="360" w:lineRule="auto"/>
        <w:ind w:left="0" w:firstLine="709"/>
        <w:rPr>
          <w:ins w:id="758" w:author="Соколов Олександр" w:date="2024-12-22T22:13:00Z"/>
          <w:rFonts w:ascii="Times New Roman" w:eastAsia="Times New Roman" w:hAnsi="Times New Roman" w:cs="Times New Roman"/>
          <w:sz w:val="28"/>
          <w:szCs w:val="28"/>
        </w:rPr>
        <w:pPrChange w:id="759" w:author="Соколов Олександр" w:date="2024-12-22T22:26:00Z">
          <w:pPr>
            <w:pStyle w:val="ListParagraph"/>
            <w:spacing w:after="0" w:line="240" w:lineRule="auto"/>
            <w:ind w:left="0" w:firstLine="709"/>
          </w:pPr>
        </w:pPrChange>
      </w:pPr>
      <w:r w:rsidRPr="001933BF">
        <w:rPr>
          <w:rFonts w:ascii="Times New Roman" w:eastAsia="Times New Roman" w:hAnsi="Times New Roman" w:cs="Times New Roman"/>
          <w:sz w:val="28"/>
          <w:szCs w:val="28"/>
        </w:rPr>
        <w:t xml:space="preserve">    AND </w:t>
      </w:r>
      <w:proofErr w:type="spellStart"/>
      <w:r w:rsidRPr="001933BF">
        <w:rPr>
          <w:rFonts w:ascii="Times New Roman" w:eastAsia="Times New Roman" w:hAnsi="Times New Roman" w:cs="Times New Roman"/>
          <w:sz w:val="28"/>
          <w:szCs w:val="28"/>
        </w:rPr>
        <w:t>citizens.last_name</w:t>
      </w:r>
      <w:proofErr w:type="spellEnd"/>
      <w:r w:rsidRPr="001933BF">
        <w:rPr>
          <w:rFonts w:ascii="Times New Roman" w:eastAsia="Times New Roman" w:hAnsi="Times New Roman" w:cs="Times New Roman"/>
          <w:sz w:val="28"/>
          <w:szCs w:val="28"/>
        </w:rPr>
        <w:t xml:space="preserve"> = 'Тарасенко';</w:t>
      </w:r>
    </w:p>
    <w:p w14:paraId="39FFBB08" w14:textId="77777777" w:rsidR="00DC3812" w:rsidRDefault="00DC3812" w:rsidP="00DD4FFE">
      <w:pPr>
        <w:pStyle w:val="ListParagraph"/>
        <w:spacing w:after="0" w:line="360" w:lineRule="auto"/>
        <w:ind w:left="0" w:firstLine="709"/>
        <w:rPr>
          <w:rFonts w:ascii="Times New Roman" w:eastAsia="Times New Roman" w:hAnsi="Times New Roman" w:cs="Times New Roman"/>
          <w:sz w:val="28"/>
          <w:szCs w:val="28"/>
        </w:rPr>
        <w:pPrChange w:id="760" w:author="Соколов Олександр" w:date="2024-12-22T22:26:00Z">
          <w:pPr>
            <w:pStyle w:val="ListParagraph"/>
            <w:spacing w:after="0" w:line="360" w:lineRule="auto"/>
            <w:ind w:left="0" w:firstLine="709"/>
            <w:outlineLvl w:val="1"/>
          </w:pPr>
        </w:pPrChange>
      </w:pPr>
    </w:p>
    <w:p w14:paraId="4868185D" w14:textId="4609EC7E" w:rsidR="001933BF" w:rsidRDefault="00A81D44" w:rsidP="00DD4FFE">
      <w:pPr>
        <w:pStyle w:val="ListParagraph"/>
        <w:spacing w:after="0" w:line="360" w:lineRule="auto"/>
        <w:ind w:left="0" w:firstLine="709"/>
        <w:rPr>
          <w:rFonts w:ascii="Times New Roman" w:eastAsia="Times New Roman" w:hAnsi="Times New Roman" w:cs="Times New Roman"/>
          <w:sz w:val="28"/>
          <w:szCs w:val="28"/>
        </w:rPr>
        <w:pPrChange w:id="761" w:author="Соколов Олександр" w:date="2024-12-22T22:26:00Z">
          <w:pPr>
            <w:pStyle w:val="ListParagraph"/>
            <w:spacing w:after="0" w:line="360" w:lineRule="auto"/>
            <w:ind w:left="0" w:firstLine="709"/>
            <w:outlineLvl w:val="1"/>
          </w:pPr>
        </w:pPrChange>
      </w:pPr>
      <w:r>
        <w:rPr>
          <w:rFonts w:ascii="Times New Roman" w:eastAsia="Times New Roman" w:hAnsi="Times New Roman" w:cs="Times New Roman"/>
          <w:sz w:val="28"/>
          <w:szCs w:val="28"/>
        </w:rPr>
        <w:t>На рис. 7.4.</w:t>
      </w:r>
      <w:r w:rsidR="001933BF">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.1 наведено результати роботи запиту, який повертає </w:t>
      </w:r>
      <w:r>
        <w:rPr>
          <w:rFonts w:ascii="Times New Roman" w:eastAsia="Times New Roman" w:hAnsi="Times New Roman" w:cs="Times New Roman"/>
          <w:sz w:val="28"/>
          <w:szCs w:val="28"/>
        </w:rPr>
        <w:t>всі протоколи заданого громадянина</w:t>
      </w:r>
      <w:r w:rsidR="001933BF">
        <w:rPr>
          <w:rFonts w:ascii="Times New Roman" w:eastAsia="Times New Roman" w:hAnsi="Times New Roman" w:cs="Times New Roman"/>
          <w:sz w:val="28"/>
          <w:szCs w:val="28"/>
        </w:rPr>
        <w:t>.</w:t>
      </w:r>
    </w:p>
    <w:p w14:paraId="19FD5022" w14:textId="77777777" w:rsidR="001933BF" w:rsidRDefault="001933BF" w:rsidP="00651CFD">
      <w:pPr>
        <w:rPr>
          <w:sz w:val="28"/>
          <w:szCs w:val="28"/>
        </w:rPr>
      </w:pPr>
      <w:r>
        <w:rPr>
          <w:sz w:val="28"/>
          <w:szCs w:val="28"/>
        </w:rPr>
        <w:br w:type="page"/>
      </w:r>
    </w:p>
    <w:p w14:paraId="642B02E7" w14:textId="27B0D13E" w:rsidR="001933BF" w:rsidRDefault="001933BF" w:rsidP="00BE3E52">
      <w:pPr>
        <w:pStyle w:val="ListParagraph"/>
        <w:spacing w:after="0" w:line="240" w:lineRule="auto"/>
        <w:ind w:left="0" w:firstLine="709"/>
        <w:rPr>
          <w:rFonts w:ascii="Times New Roman" w:eastAsia="Times New Roman" w:hAnsi="Times New Roman" w:cs="Times New Roman"/>
          <w:sz w:val="28"/>
          <w:szCs w:val="28"/>
        </w:rPr>
        <w:pPrChange w:id="762" w:author="Соколов Олександр" w:date="2024-12-22T21:57:00Z">
          <w:pPr>
            <w:pStyle w:val="ListParagraph"/>
            <w:spacing w:after="0" w:line="360" w:lineRule="auto"/>
            <w:ind w:left="0" w:firstLine="709"/>
            <w:outlineLvl w:val="1"/>
          </w:pPr>
        </w:pPrChange>
      </w:pPr>
      <w:r w:rsidRPr="001933BF">
        <w:rPr>
          <w:rFonts w:ascii="Times New Roman" w:eastAsia="Times New Roman" w:hAnsi="Times New Roman" w:cs="Times New Roman"/>
          <w:sz w:val="28"/>
          <w:szCs w:val="28"/>
        </w:rPr>
        <w:lastRenderedPageBreak/>
        <w:drawing>
          <wp:inline distT="0" distB="0" distL="0" distR="0" wp14:anchorId="48F1439C" wp14:editId="29511C20">
            <wp:extent cx="5495724" cy="44392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3583" cy="4445633"/>
                    </a:xfrm>
                    <a:prstGeom prst="rect">
                      <a:avLst/>
                    </a:prstGeom>
                  </pic:spPr>
                </pic:pic>
              </a:graphicData>
            </a:graphic>
          </wp:inline>
        </w:drawing>
      </w:r>
    </w:p>
    <w:p w14:paraId="49EF1ACD" w14:textId="76DEF04F" w:rsidR="001933BF" w:rsidRDefault="001933BF" w:rsidP="00DD4FFE">
      <w:pPr>
        <w:pStyle w:val="ListParagraph"/>
        <w:spacing w:after="0" w:line="360" w:lineRule="auto"/>
        <w:ind w:left="0" w:firstLine="709"/>
        <w:jc w:val="center"/>
        <w:rPr>
          <w:rFonts w:ascii="Times New Roman" w:eastAsia="Times New Roman" w:hAnsi="Times New Roman" w:cs="Times New Roman"/>
          <w:sz w:val="28"/>
          <w:szCs w:val="28"/>
        </w:rPr>
        <w:pPrChange w:id="763" w:author="Соколов Олександр" w:date="2024-12-22T22:27:00Z">
          <w:pPr>
            <w:pStyle w:val="ListParagraph"/>
            <w:spacing w:after="0" w:line="360" w:lineRule="auto"/>
            <w:ind w:left="0" w:firstLine="709"/>
            <w:jc w:val="center"/>
            <w:outlineLvl w:val="1"/>
          </w:pPr>
        </w:pPrChange>
      </w:pPr>
      <w:r>
        <w:rPr>
          <w:rFonts w:ascii="Times New Roman" w:eastAsia="Times New Roman" w:hAnsi="Times New Roman" w:cs="Times New Roman"/>
          <w:sz w:val="28"/>
          <w:szCs w:val="28"/>
        </w:rPr>
        <w:t>Рисунок 7.4.</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.1 – </w:t>
      </w:r>
      <w:ins w:id="764" w:author="Соколов Олександр" w:date="2024-12-22T22:27:00Z">
        <w:r w:rsidR="00DD4FFE">
          <w:rPr>
            <w:rFonts w:ascii="Times New Roman" w:eastAsia="Times New Roman" w:hAnsi="Times New Roman" w:cs="Times New Roman"/>
            <w:sz w:val="28"/>
            <w:szCs w:val="28"/>
          </w:rPr>
          <w:t>Р</w:t>
        </w:r>
      </w:ins>
      <w:del w:id="765" w:author="Соколов Олександр" w:date="2024-12-22T22:27:00Z">
        <w:r w:rsidDel="00DD4FFE">
          <w:rPr>
            <w:rFonts w:ascii="Times New Roman" w:eastAsia="Times New Roman" w:hAnsi="Times New Roman" w:cs="Times New Roman"/>
            <w:sz w:val="28"/>
            <w:szCs w:val="28"/>
          </w:rPr>
          <w:delText>р</w:delText>
        </w:r>
      </w:del>
      <w:r>
        <w:rPr>
          <w:rFonts w:ascii="Times New Roman" w:eastAsia="Times New Roman" w:hAnsi="Times New Roman" w:cs="Times New Roman"/>
          <w:sz w:val="28"/>
          <w:szCs w:val="28"/>
        </w:rPr>
        <w:t>езультати роботи запиту, який повертає всіх громадян та їх водійські посвідчення</w:t>
      </w:r>
    </w:p>
    <w:p w14:paraId="4557F44A" w14:textId="77777777" w:rsidR="001933BF" w:rsidRDefault="001933BF" w:rsidP="00DD4FFE">
      <w:pPr>
        <w:pStyle w:val="ListParagraph"/>
        <w:spacing w:after="0" w:line="360" w:lineRule="auto"/>
        <w:ind w:left="0" w:firstLine="709"/>
        <w:jc w:val="center"/>
        <w:rPr>
          <w:rFonts w:ascii="Times New Roman" w:eastAsia="Times New Roman" w:hAnsi="Times New Roman" w:cs="Times New Roman"/>
          <w:sz w:val="28"/>
          <w:szCs w:val="28"/>
        </w:rPr>
        <w:pPrChange w:id="766" w:author="Соколов Олександр" w:date="2024-12-22T22:27:00Z">
          <w:pPr>
            <w:pStyle w:val="ListParagraph"/>
            <w:spacing w:after="0" w:line="360" w:lineRule="auto"/>
            <w:ind w:left="0" w:firstLine="709"/>
            <w:jc w:val="center"/>
            <w:outlineLvl w:val="1"/>
          </w:pPr>
        </w:pPrChange>
      </w:pPr>
    </w:p>
    <w:p w14:paraId="628B875A" w14:textId="76751887" w:rsidR="00A81D44" w:rsidRDefault="001933BF" w:rsidP="00DD4FFE">
      <w:pPr>
        <w:pStyle w:val="ListParagraph"/>
        <w:spacing w:after="0" w:line="360" w:lineRule="auto"/>
        <w:ind w:left="0" w:firstLine="709"/>
        <w:jc w:val="both"/>
        <w:outlineLvl w:val="2"/>
        <w:rPr>
          <w:rFonts w:ascii="Times New Roman" w:eastAsia="Times New Roman" w:hAnsi="Times New Roman" w:cs="Times New Roman"/>
          <w:sz w:val="28"/>
          <w:szCs w:val="28"/>
        </w:rPr>
        <w:pPrChange w:id="767" w:author="Соколов Олександр" w:date="2024-12-22T22:27:00Z">
          <w:pPr>
            <w:pStyle w:val="ListParagraph"/>
            <w:spacing w:after="0" w:line="360" w:lineRule="auto"/>
            <w:ind w:left="0" w:firstLine="709"/>
            <w:jc w:val="both"/>
            <w:outlineLvl w:val="1"/>
          </w:pPr>
        </w:pPrChange>
      </w:pPr>
      <w:bookmarkStart w:id="768" w:name="_Toc185798488"/>
      <w:r w:rsidRPr="001933BF">
        <w:rPr>
          <w:rFonts w:ascii="Times New Roman" w:eastAsia="Times New Roman" w:hAnsi="Times New Roman" w:cs="Times New Roman"/>
          <w:sz w:val="28"/>
          <w:szCs w:val="28"/>
        </w:rPr>
        <w:t>7.4.</w:t>
      </w:r>
      <w:r>
        <w:rPr>
          <w:rFonts w:ascii="Times New Roman" w:eastAsia="Times New Roman" w:hAnsi="Times New Roman" w:cs="Times New Roman"/>
          <w:sz w:val="28"/>
          <w:szCs w:val="28"/>
        </w:rPr>
        <w:t>3 Перелік поліцейських, які склали найбільше протоколів та постанов</w:t>
      </w:r>
      <w:bookmarkEnd w:id="768"/>
    </w:p>
    <w:p w14:paraId="2EA39E5A"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69"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WITH </w:t>
      </w:r>
      <w:proofErr w:type="spellStart"/>
      <w:r w:rsidRPr="001933BF">
        <w:rPr>
          <w:rFonts w:ascii="Times New Roman" w:eastAsia="Times New Roman" w:hAnsi="Times New Roman" w:cs="Times New Roman"/>
          <w:sz w:val="28"/>
          <w:szCs w:val="28"/>
        </w:rPr>
        <w:t>officer_counts</w:t>
      </w:r>
      <w:proofErr w:type="spellEnd"/>
      <w:r w:rsidRPr="001933BF">
        <w:rPr>
          <w:rFonts w:ascii="Times New Roman" w:eastAsia="Times New Roman" w:hAnsi="Times New Roman" w:cs="Times New Roman"/>
          <w:sz w:val="28"/>
          <w:szCs w:val="28"/>
        </w:rPr>
        <w:t xml:space="preserve"> AS (</w:t>
      </w:r>
    </w:p>
    <w:p w14:paraId="55FEBACF"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0"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SELECT</w:t>
      </w:r>
    </w:p>
    <w:p w14:paraId="2851886B"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1"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police_officers.id AS </w:t>
      </w:r>
      <w:proofErr w:type="spellStart"/>
      <w:r w:rsidRPr="001933BF">
        <w:rPr>
          <w:rFonts w:ascii="Times New Roman" w:eastAsia="Times New Roman" w:hAnsi="Times New Roman" w:cs="Times New Roman"/>
          <w:sz w:val="28"/>
          <w:szCs w:val="28"/>
        </w:rPr>
        <w:t>officer_id</w:t>
      </w:r>
      <w:proofErr w:type="spellEnd"/>
      <w:r w:rsidRPr="001933BF">
        <w:rPr>
          <w:rFonts w:ascii="Times New Roman" w:eastAsia="Times New Roman" w:hAnsi="Times New Roman" w:cs="Times New Roman"/>
          <w:sz w:val="28"/>
          <w:szCs w:val="28"/>
        </w:rPr>
        <w:t>,</w:t>
      </w:r>
    </w:p>
    <w:p w14:paraId="5AEB35F4"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2"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get_citizen_full_name</w:t>
      </w:r>
      <w:proofErr w:type="spellEnd"/>
      <w:r w:rsidRPr="001933BF">
        <w:rPr>
          <w:rFonts w:ascii="Times New Roman" w:eastAsia="Times New Roman" w:hAnsi="Times New Roman" w:cs="Times New Roman"/>
          <w:sz w:val="28"/>
          <w:szCs w:val="28"/>
        </w:rPr>
        <w:t>(</w:t>
      </w:r>
      <w:proofErr w:type="spellStart"/>
      <w:r w:rsidRPr="001933BF">
        <w:rPr>
          <w:rFonts w:ascii="Times New Roman" w:eastAsia="Times New Roman" w:hAnsi="Times New Roman" w:cs="Times New Roman"/>
          <w:sz w:val="28"/>
          <w:szCs w:val="28"/>
        </w:rPr>
        <w:t>police_officers.citizen_id</w:t>
      </w:r>
      <w:proofErr w:type="spellEnd"/>
      <w:r w:rsidRPr="001933BF">
        <w:rPr>
          <w:rFonts w:ascii="Times New Roman" w:eastAsia="Times New Roman" w:hAnsi="Times New Roman" w:cs="Times New Roman"/>
          <w:sz w:val="28"/>
          <w:szCs w:val="28"/>
        </w:rPr>
        <w:t xml:space="preserve">) AS </w:t>
      </w:r>
      <w:proofErr w:type="spellStart"/>
      <w:r w:rsidRPr="001933BF">
        <w:rPr>
          <w:rFonts w:ascii="Times New Roman" w:eastAsia="Times New Roman" w:hAnsi="Times New Roman" w:cs="Times New Roman"/>
          <w:sz w:val="28"/>
          <w:szCs w:val="28"/>
        </w:rPr>
        <w:t>full_name</w:t>
      </w:r>
      <w:proofErr w:type="spellEnd"/>
      <w:r w:rsidRPr="001933BF">
        <w:rPr>
          <w:rFonts w:ascii="Times New Roman" w:eastAsia="Times New Roman" w:hAnsi="Times New Roman" w:cs="Times New Roman"/>
          <w:sz w:val="28"/>
          <w:szCs w:val="28"/>
        </w:rPr>
        <w:t>,</w:t>
      </w:r>
    </w:p>
    <w:p w14:paraId="0C81BD9E"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3"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police_officers.rank</w:t>
      </w:r>
      <w:proofErr w:type="spellEnd"/>
      <w:r w:rsidRPr="001933BF">
        <w:rPr>
          <w:rFonts w:ascii="Times New Roman" w:eastAsia="Times New Roman" w:hAnsi="Times New Roman" w:cs="Times New Roman"/>
          <w:sz w:val="28"/>
          <w:szCs w:val="28"/>
        </w:rPr>
        <w:t>,</w:t>
      </w:r>
    </w:p>
    <w:p w14:paraId="6854000E"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4"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police_officers.badge_number</w:t>
      </w:r>
      <w:proofErr w:type="spellEnd"/>
      <w:r w:rsidRPr="001933BF">
        <w:rPr>
          <w:rFonts w:ascii="Times New Roman" w:eastAsia="Times New Roman" w:hAnsi="Times New Roman" w:cs="Times New Roman"/>
          <w:sz w:val="28"/>
          <w:szCs w:val="28"/>
        </w:rPr>
        <w:t>,</w:t>
      </w:r>
    </w:p>
    <w:p w14:paraId="799318FC"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5"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get_officer_protocol_count</w:t>
      </w:r>
      <w:proofErr w:type="spellEnd"/>
      <w:r w:rsidRPr="001933BF">
        <w:rPr>
          <w:rFonts w:ascii="Times New Roman" w:eastAsia="Times New Roman" w:hAnsi="Times New Roman" w:cs="Times New Roman"/>
          <w:sz w:val="28"/>
          <w:szCs w:val="28"/>
        </w:rPr>
        <w:t xml:space="preserve">(police_officers.id) AS </w:t>
      </w:r>
      <w:proofErr w:type="spellStart"/>
      <w:r w:rsidRPr="001933BF">
        <w:rPr>
          <w:rFonts w:ascii="Times New Roman" w:eastAsia="Times New Roman" w:hAnsi="Times New Roman" w:cs="Times New Roman"/>
          <w:sz w:val="28"/>
          <w:szCs w:val="28"/>
        </w:rPr>
        <w:t>protocol_count</w:t>
      </w:r>
      <w:proofErr w:type="spellEnd"/>
      <w:r w:rsidRPr="001933BF">
        <w:rPr>
          <w:rFonts w:ascii="Times New Roman" w:eastAsia="Times New Roman" w:hAnsi="Times New Roman" w:cs="Times New Roman"/>
          <w:sz w:val="28"/>
          <w:szCs w:val="28"/>
        </w:rPr>
        <w:t>,</w:t>
      </w:r>
    </w:p>
    <w:p w14:paraId="1B327E13"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6"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get_officer_resolution_count</w:t>
      </w:r>
      <w:proofErr w:type="spellEnd"/>
      <w:r w:rsidRPr="001933BF">
        <w:rPr>
          <w:rFonts w:ascii="Times New Roman" w:eastAsia="Times New Roman" w:hAnsi="Times New Roman" w:cs="Times New Roman"/>
          <w:sz w:val="28"/>
          <w:szCs w:val="28"/>
        </w:rPr>
        <w:t xml:space="preserve">(police_officers.id) AS </w:t>
      </w:r>
      <w:proofErr w:type="spellStart"/>
      <w:r w:rsidRPr="001933BF">
        <w:rPr>
          <w:rFonts w:ascii="Times New Roman" w:eastAsia="Times New Roman" w:hAnsi="Times New Roman" w:cs="Times New Roman"/>
          <w:sz w:val="28"/>
          <w:szCs w:val="28"/>
        </w:rPr>
        <w:t>resolution_count</w:t>
      </w:r>
      <w:proofErr w:type="spellEnd"/>
    </w:p>
    <w:p w14:paraId="7B1B628F"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7"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lastRenderedPageBreak/>
        <w:t xml:space="preserve">    FROM</w:t>
      </w:r>
    </w:p>
    <w:p w14:paraId="64A108F9"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8"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police_officers</w:t>
      </w:r>
      <w:proofErr w:type="spellEnd"/>
    </w:p>
    <w:p w14:paraId="10E23092"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79"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w:t>
      </w:r>
    </w:p>
    <w:p w14:paraId="506E0B08"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0"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SELECT</w:t>
      </w:r>
    </w:p>
    <w:p w14:paraId="28AA2260"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1"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full_name</w:t>
      </w:r>
      <w:proofErr w:type="spellEnd"/>
      <w:r w:rsidRPr="001933BF">
        <w:rPr>
          <w:rFonts w:ascii="Times New Roman" w:eastAsia="Times New Roman" w:hAnsi="Times New Roman" w:cs="Times New Roman"/>
          <w:sz w:val="28"/>
          <w:szCs w:val="28"/>
        </w:rPr>
        <w:t>,</w:t>
      </w:r>
    </w:p>
    <w:p w14:paraId="21F58901"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2"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rank</w:t>
      </w:r>
      <w:proofErr w:type="spellEnd"/>
      <w:r w:rsidRPr="001933BF">
        <w:rPr>
          <w:rFonts w:ascii="Times New Roman" w:eastAsia="Times New Roman" w:hAnsi="Times New Roman" w:cs="Times New Roman"/>
          <w:sz w:val="28"/>
          <w:szCs w:val="28"/>
        </w:rPr>
        <w:t>,</w:t>
      </w:r>
    </w:p>
    <w:p w14:paraId="6395B3D1"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3"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badge_number</w:t>
      </w:r>
      <w:proofErr w:type="spellEnd"/>
      <w:r w:rsidRPr="001933BF">
        <w:rPr>
          <w:rFonts w:ascii="Times New Roman" w:eastAsia="Times New Roman" w:hAnsi="Times New Roman" w:cs="Times New Roman"/>
          <w:sz w:val="28"/>
          <w:szCs w:val="28"/>
        </w:rPr>
        <w:t>,</w:t>
      </w:r>
    </w:p>
    <w:p w14:paraId="01204B92"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4"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protocol_count</w:t>
      </w:r>
      <w:proofErr w:type="spellEnd"/>
      <w:r w:rsidRPr="001933BF">
        <w:rPr>
          <w:rFonts w:ascii="Times New Roman" w:eastAsia="Times New Roman" w:hAnsi="Times New Roman" w:cs="Times New Roman"/>
          <w:sz w:val="28"/>
          <w:szCs w:val="28"/>
        </w:rPr>
        <w:t>,</w:t>
      </w:r>
    </w:p>
    <w:p w14:paraId="4EFFD011"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5"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resolution_count</w:t>
      </w:r>
      <w:proofErr w:type="spellEnd"/>
    </w:p>
    <w:p w14:paraId="46DE0693"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6"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FROM</w:t>
      </w:r>
    </w:p>
    <w:p w14:paraId="4EAF1802"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7"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officer_counts</w:t>
      </w:r>
      <w:proofErr w:type="spellEnd"/>
    </w:p>
    <w:p w14:paraId="2E38E011"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8"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ORDER BY</w:t>
      </w:r>
    </w:p>
    <w:p w14:paraId="56F8AFC3" w14:textId="77777777" w:rsidR="001933BF" w:rsidRPr="001933BF" w:rsidRDefault="001933BF" w:rsidP="00DD4FFE">
      <w:pPr>
        <w:pStyle w:val="ListParagraph"/>
        <w:spacing w:after="0" w:line="360" w:lineRule="auto"/>
        <w:ind w:firstLine="709"/>
        <w:rPr>
          <w:rFonts w:ascii="Times New Roman" w:eastAsia="Times New Roman" w:hAnsi="Times New Roman" w:cs="Times New Roman"/>
          <w:sz w:val="28"/>
          <w:szCs w:val="28"/>
        </w:rPr>
        <w:pPrChange w:id="789" w:author="Соколов Олександр" w:date="2024-12-22T22:27:00Z">
          <w:pPr>
            <w:pStyle w:val="ListParagraph"/>
            <w:spacing w:after="0" w:line="360" w:lineRule="auto"/>
            <w:ind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protocol_count</w:t>
      </w:r>
      <w:proofErr w:type="spellEnd"/>
      <w:r w:rsidRPr="001933BF">
        <w:rPr>
          <w:rFonts w:ascii="Times New Roman" w:eastAsia="Times New Roman" w:hAnsi="Times New Roman" w:cs="Times New Roman"/>
          <w:sz w:val="28"/>
          <w:szCs w:val="28"/>
        </w:rPr>
        <w:t xml:space="preserve"> DESC,</w:t>
      </w:r>
    </w:p>
    <w:p w14:paraId="775FB25D" w14:textId="1D7B9F8A" w:rsidR="001933BF" w:rsidRDefault="001933BF" w:rsidP="00DD4FFE">
      <w:pPr>
        <w:pStyle w:val="ListParagraph"/>
        <w:spacing w:after="0" w:line="360" w:lineRule="auto"/>
        <w:ind w:left="0" w:firstLine="709"/>
        <w:rPr>
          <w:rFonts w:ascii="Times New Roman" w:eastAsia="Times New Roman" w:hAnsi="Times New Roman" w:cs="Times New Roman"/>
          <w:sz w:val="28"/>
          <w:szCs w:val="28"/>
        </w:rPr>
        <w:pPrChange w:id="790" w:author="Соколов Олександр" w:date="2024-12-22T22:27:00Z">
          <w:pPr>
            <w:pStyle w:val="ListParagraph"/>
            <w:spacing w:after="0" w:line="360" w:lineRule="auto"/>
            <w:ind w:left="0" w:firstLine="709"/>
            <w:outlineLvl w:val="1"/>
          </w:pPr>
        </w:pPrChange>
      </w:pPr>
      <w:r w:rsidRPr="001933BF">
        <w:rPr>
          <w:rFonts w:ascii="Times New Roman" w:eastAsia="Times New Roman" w:hAnsi="Times New Roman" w:cs="Times New Roman"/>
          <w:sz w:val="28"/>
          <w:szCs w:val="28"/>
        </w:rPr>
        <w:t xml:space="preserve">    </w:t>
      </w:r>
      <w:proofErr w:type="spellStart"/>
      <w:r w:rsidRPr="001933BF">
        <w:rPr>
          <w:rFonts w:ascii="Times New Roman" w:eastAsia="Times New Roman" w:hAnsi="Times New Roman" w:cs="Times New Roman"/>
          <w:sz w:val="28"/>
          <w:szCs w:val="28"/>
        </w:rPr>
        <w:t>resolution_count</w:t>
      </w:r>
      <w:proofErr w:type="spellEnd"/>
      <w:r w:rsidRPr="001933BF">
        <w:rPr>
          <w:rFonts w:ascii="Times New Roman" w:eastAsia="Times New Roman" w:hAnsi="Times New Roman" w:cs="Times New Roman"/>
          <w:sz w:val="28"/>
          <w:szCs w:val="28"/>
        </w:rPr>
        <w:t xml:space="preserve"> DESC;</w:t>
      </w:r>
    </w:p>
    <w:p w14:paraId="68CB919D" w14:textId="2AA4207D" w:rsidR="00A81D44" w:rsidRDefault="00A81D44" w:rsidP="00DD4FFE">
      <w:pPr>
        <w:pStyle w:val="ListParagraph"/>
        <w:spacing w:after="0" w:line="360" w:lineRule="auto"/>
        <w:ind w:left="0" w:firstLine="709"/>
        <w:rPr>
          <w:rFonts w:ascii="Times New Roman" w:eastAsia="Times New Roman" w:hAnsi="Times New Roman" w:cs="Times New Roman"/>
          <w:sz w:val="28"/>
          <w:szCs w:val="28"/>
        </w:rPr>
        <w:pPrChange w:id="791" w:author="Соколов Олександр" w:date="2024-12-22T22:27:00Z">
          <w:pPr>
            <w:pStyle w:val="ListParagraph"/>
            <w:spacing w:after="0" w:line="360" w:lineRule="auto"/>
            <w:ind w:left="0" w:firstLine="709"/>
            <w:outlineLvl w:val="1"/>
          </w:pPr>
        </w:pPrChange>
      </w:pPr>
    </w:p>
    <w:p w14:paraId="3ECB1E2E" w14:textId="42819DB5" w:rsidR="001933BF" w:rsidRDefault="001933BF" w:rsidP="00DD4FFE">
      <w:pPr>
        <w:pStyle w:val="ListParagraph"/>
        <w:spacing w:after="0" w:line="360" w:lineRule="auto"/>
        <w:ind w:left="0" w:firstLine="709"/>
        <w:jc w:val="both"/>
        <w:rPr>
          <w:rFonts w:ascii="Times New Roman" w:eastAsia="Times New Roman" w:hAnsi="Times New Roman" w:cs="Times New Roman"/>
          <w:sz w:val="28"/>
          <w:szCs w:val="28"/>
        </w:rPr>
        <w:pPrChange w:id="792" w:author="Соколов Олександр" w:date="2024-12-22T22:27:00Z">
          <w:pPr>
            <w:pStyle w:val="ListParagraph"/>
            <w:spacing w:after="0" w:line="360" w:lineRule="auto"/>
            <w:ind w:left="0" w:firstLine="709"/>
            <w:jc w:val="both"/>
            <w:outlineLvl w:val="1"/>
          </w:pPr>
        </w:pPrChange>
      </w:pPr>
      <w:r w:rsidRPr="001933BF">
        <w:rPr>
          <w:rFonts w:ascii="Times New Roman" w:eastAsia="Times New Roman" w:hAnsi="Times New Roman" w:cs="Times New Roman"/>
          <w:sz w:val="28"/>
          <w:szCs w:val="28"/>
        </w:rPr>
        <w:t>На рис. 7.4.</w:t>
      </w:r>
      <w:r>
        <w:rPr>
          <w:rFonts w:ascii="Times New Roman" w:eastAsia="Times New Roman" w:hAnsi="Times New Roman" w:cs="Times New Roman"/>
          <w:sz w:val="28"/>
          <w:szCs w:val="28"/>
        </w:rPr>
        <w:t>3</w:t>
      </w:r>
      <w:r w:rsidRPr="001933BF">
        <w:rPr>
          <w:rFonts w:ascii="Times New Roman" w:eastAsia="Times New Roman" w:hAnsi="Times New Roman" w:cs="Times New Roman"/>
          <w:sz w:val="28"/>
          <w:szCs w:val="28"/>
        </w:rPr>
        <w:t xml:space="preserve">.1 наведено результати роботи запиту, який повертає </w:t>
      </w:r>
      <w:r>
        <w:rPr>
          <w:rFonts w:ascii="Times New Roman" w:eastAsia="Times New Roman" w:hAnsi="Times New Roman" w:cs="Times New Roman"/>
          <w:sz w:val="28"/>
          <w:szCs w:val="28"/>
        </w:rPr>
        <w:t>п</w:t>
      </w:r>
      <w:r>
        <w:rPr>
          <w:rFonts w:ascii="Times New Roman" w:eastAsia="Times New Roman" w:hAnsi="Times New Roman" w:cs="Times New Roman"/>
          <w:sz w:val="28"/>
          <w:szCs w:val="28"/>
        </w:rPr>
        <w:t>ерелік поліцейських, які склали найбільше протоколів та постанов</w:t>
      </w:r>
      <w:r>
        <w:rPr>
          <w:rFonts w:ascii="Times New Roman" w:eastAsia="Times New Roman" w:hAnsi="Times New Roman" w:cs="Times New Roman"/>
          <w:sz w:val="28"/>
          <w:szCs w:val="28"/>
        </w:rPr>
        <w:t>.</w:t>
      </w:r>
    </w:p>
    <w:p w14:paraId="018BF81B" w14:textId="77777777" w:rsidR="001933BF" w:rsidRDefault="001933BF" w:rsidP="00DD4FFE">
      <w:pPr>
        <w:spacing w:line="360" w:lineRule="auto"/>
        <w:rPr>
          <w:sz w:val="28"/>
          <w:szCs w:val="28"/>
        </w:rPr>
        <w:pPrChange w:id="793" w:author="Соколов Олександр" w:date="2024-12-22T22:27:00Z">
          <w:pPr/>
        </w:pPrChange>
      </w:pPr>
      <w:r>
        <w:rPr>
          <w:sz w:val="28"/>
          <w:szCs w:val="28"/>
        </w:rPr>
        <w:br w:type="page"/>
      </w:r>
    </w:p>
    <w:p w14:paraId="6DDFEC85" w14:textId="5A53FB5C" w:rsidR="001933BF" w:rsidDel="00DD4FFE" w:rsidRDefault="001933BF" w:rsidP="00DD4FFE">
      <w:pPr>
        <w:pStyle w:val="ListParagraph"/>
        <w:spacing w:after="0" w:line="360" w:lineRule="auto"/>
        <w:ind w:left="0" w:firstLine="709"/>
        <w:jc w:val="both"/>
        <w:rPr>
          <w:del w:id="794" w:author="Соколов Олександр" w:date="2024-12-22T22:27:00Z"/>
          <w:rFonts w:ascii="Times New Roman" w:eastAsia="Times New Roman" w:hAnsi="Times New Roman" w:cs="Times New Roman"/>
          <w:sz w:val="28"/>
          <w:szCs w:val="28"/>
        </w:rPr>
        <w:pPrChange w:id="795" w:author="Соколов Олександр" w:date="2024-12-22T22:27:00Z">
          <w:pPr>
            <w:pStyle w:val="ListParagraph"/>
            <w:spacing w:after="0" w:line="360" w:lineRule="auto"/>
            <w:ind w:left="0" w:firstLine="709"/>
            <w:jc w:val="both"/>
            <w:outlineLvl w:val="1"/>
          </w:pPr>
        </w:pPrChange>
      </w:pPr>
    </w:p>
    <w:p w14:paraId="513EB1AB" w14:textId="62DEDFF9" w:rsidR="001933BF" w:rsidDel="00DD4FFE" w:rsidRDefault="001933BF" w:rsidP="00DD4FFE">
      <w:pPr>
        <w:pStyle w:val="ListParagraph"/>
        <w:spacing w:after="0" w:line="360" w:lineRule="auto"/>
        <w:ind w:left="0" w:firstLine="709"/>
        <w:jc w:val="both"/>
        <w:rPr>
          <w:del w:id="796" w:author="Соколов Олександр" w:date="2024-12-22T22:27:00Z"/>
          <w:rFonts w:ascii="Times New Roman" w:eastAsia="Times New Roman" w:hAnsi="Times New Roman" w:cs="Times New Roman"/>
          <w:sz w:val="28"/>
          <w:szCs w:val="28"/>
        </w:rPr>
        <w:pPrChange w:id="797" w:author="Соколов Олександр" w:date="2024-12-22T22:27:00Z">
          <w:pPr>
            <w:pStyle w:val="ListParagraph"/>
            <w:spacing w:after="0" w:line="360" w:lineRule="auto"/>
            <w:ind w:left="0" w:firstLine="709"/>
            <w:jc w:val="both"/>
            <w:outlineLvl w:val="1"/>
          </w:pPr>
        </w:pPrChange>
      </w:pPr>
    </w:p>
    <w:p w14:paraId="4FEDBE34" w14:textId="39730771" w:rsidR="001933BF" w:rsidRDefault="001933BF" w:rsidP="00DD4FFE">
      <w:pPr>
        <w:pStyle w:val="ListParagraph"/>
        <w:spacing w:after="0" w:line="360" w:lineRule="auto"/>
        <w:ind w:left="0" w:firstLine="709"/>
        <w:jc w:val="center"/>
        <w:rPr>
          <w:rFonts w:ascii="Times New Roman" w:eastAsia="Times New Roman" w:hAnsi="Times New Roman" w:cs="Times New Roman"/>
          <w:sz w:val="28"/>
          <w:szCs w:val="28"/>
        </w:rPr>
        <w:pPrChange w:id="798" w:author="Соколов Олександр" w:date="2024-12-22T22:27:00Z">
          <w:pPr>
            <w:pStyle w:val="ListParagraph"/>
            <w:spacing w:after="0" w:line="360" w:lineRule="auto"/>
            <w:ind w:left="0" w:firstLine="709"/>
            <w:jc w:val="center"/>
            <w:outlineLvl w:val="1"/>
          </w:pPr>
        </w:pPrChange>
      </w:pPr>
      <w:r w:rsidRPr="001933BF">
        <w:rPr>
          <w:rFonts w:ascii="Times New Roman" w:eastAsia="Times New Roman" w:hAnsi="Times New Roman" w:cs="Times New Roman"/>
          <w:sz w:val="28"/>
          <w:szCs w:val="28"/>
        </w:rPr>
        <w:drawing>
          <wp:inline distT="0" distB="0" distL="0" distR="0" wp14:anchorId="0CF13ADC" wp14:editId="325AECDC">
            <wp:extent cx="5495724" cy="2936875"/>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7915" cy="2943390"/>
                    </a:xfrm>
                    <a:prstGeom prst="rect">
                      <a:avLst/>
                    </a:prstGeom>
                  </pic:spPr>
                </pic:pic>
              </a:graphicData>
            </a:graphic>
          </wp:inline>
        </w:drawing>
      </w:r>
    </w:p>
    <w:p w14:paraId="05AEE95B" w14:textId="2CA431AB" w:rsidR="001933BF" w:rsidRDefault="001933BF" w:rsidP="00DD4FFE">
      <w:pPr>
        <w:pStyle w:val="ListParagraph"/>
        <w:spacing w:after="0" w:line="360" w:lineRule="auto"/>
        <w:ind w:left="0" w:firstLine="709"/>
        <w:jc w:val="center"/>
        <w:rPr>
          <w:rFonts w:ascii="Times New Roman" w:eastAsia="Times New Roman" w:hAnsi="Times New Roman" w:cs="Times New Roman"/>
          <w:sz w:val="28"/>
          <w:szCs w:val="28"/>
        </w:rPr>
        <w:pPrChange w:id="799" w:author="Соколов Олександр" w:date="2024-12-22T22:27:00Z">
          <w:pPr>
            <w:pStyle w:val="ListParagraph"/>
            <w:spacing w:after="0" w:line="360" w:lineRule="auto"/>
            <w:ind w:left="0" w:firstLine="709"/>
            <w:jc w:val="center"/>
            <w:outlineLvl w:val="1"/>
          </w:pPr>
        </w:pPrChange>
      </w:pPr>
      <w:r w:rsidRPr="001933BF">
        <w:rPr>
          <w:rFonts w:ascii="Times New Roman" w:eastAsia="Times New Roman" w:hAnsi="Times New Roman" w:cs="Times New Roman"/>
          <w:sz w:val="28"/>
          <w:szCs w:val="28"/>
        </w:rPr>
        <w:t>Рисунок 7.4.</w:t>
      </w:r>
      <w:r>
        <w:rPr>
          <w:rFonts w:ascii="Times New Roman" w:eastAsia="Times New Roman" w:hAnsi="Times New Roman" w:cs="Times New Roman"/>
          <w:sz w:val="28"/>
          <w:szCs w:val="28"/>
        </w:rPr>
        <w:t>3</w:t>
      </w:r>
      <w:r w:rsidRPr="001933BF">
        <w:rPr>
          <w:rFonts w:ascii="Times New Roman" w:eastAsia="Times New Roman" w:hAnsi="Times New Roman" w:cs="Times New Roman"/>
          <w:sz w:val="28"/>
          <w:szCs w:val="28"/>
        </w:rPr>
        <w:t xml:space="preserve">.1 – </w:t>
      </w:r>
      <w:del w:id="800" w:author="Соколов Олександр" w:date="2024-12-22T22:27:00Z">
        <w:r w:rsidRPr="001933BF" w:rsidDel="00DD4FFE">
          <w:rPr>
            <w:rFonts w:ascii="Times New Roman" w:eastAsia="Times New Roman" w:hAnsi="Times New Roman" w:cs="Times New Roman"/>
            <w:sz w:val="28"/>
            <w:szCs w:val="28"/>
          </w:rPr>
          <w:delText xml:space="preserve">результати </w:delText>
        </w:r>
      </w:del>
      <w:ins w:id="801" w:author="Соколов Олександр" w:date="2024-12-22T22:27:00Z">
        <w:r w:rsidR="00DD4FFE">
          <w:rPr>
            <w:rFonts w:ascii="Times New Roman" w:eastAsia="Times New Roman" w:hAnsi="Times New Roman" w:cs="Times New Roman"/>
            <w:sz w:val="28"/>
            <w:szCs w:val="28"/>
          </w:rPr>
          <w:t>Р</w:t>
        </w:r>
        <w:r w:rsidR="00DD4FFE" w:rsidRPr="001933BF">
          <w:rPr>
            <w:rFonts w:ascii="Times New Roman" w:eastAsia="Times New Roman" w:hAnsi="Times New Roman" w:cs="Times New Roman"/>
            <w:sz w:val="28"/>
            <w:szCs w:val="28"/>
          </w:rPr>
          <w:t xml:space="preserve">езультати </w:t>
        </w:r>
      </w:ins>
      <w:r w:rsidRPr="001933BF">
        <w:rPr>
          <w:rFonts w:ascii="Times New Roman" w:eastAsia="Times New Roman" w:hAnsi="Times New Roman" w:cs="Times New Roman"/>
          <w:sz w:val="28"/>
          <w:szCs w:val="28"/>
        </w:rPr>
        <w:t>роботи запиту</w:t>
      </w:r>
      <w:r>
        <w:rPr>
          <w:rFonts w:ascii="Times New Roman" w:eastAsia="Times New Roman" w:hAnsi="Times New Roman" w:cs="Times New Roman"/>
          <w:sz w:val="28"/>
          <w:szCs w:val="28"/>
        </w:rPr>
        <w:t xml:space="preserve">, </w:t>
      </w:r>
      <w:r w:rsidRPr="001933BF">
        <w:rPr>
          <w:rFonts w:ascii="Times New Roman" w:eastAsia="Times New Roman" w:hAnsi="Times New Roman" w:cs="Times New Roman"/>
          <w:sz w:val="28"/>
          <w:szCs w:val="28"/>
        </w:rPr>
        <w:t xml:space="preserve">який повертає </w:t>
      </w:r>
      <w:r>
        <w:rPr>
          <w:rFonts w:ascii="Times New Roman" w:eastAsia="Times New Roman" w:hAnsi="Times New Roman" w:cs="Times New Roman"/>
          <w:sz w:val="28"/>
          <w:szCs w:val="28"/>
        </w:rPr>
        <w:t>перелік поліцейських, які склали найбільше протоколів та постанов</w:t>
      </w:r>
    </w:p>
    <w:p w14:paraId="49E4FE8E" w14:textId="380FA11D" w:rsidR="001933BF" w:rsidRDefault="001933BF" w:rsidP="00DD4FFE">
      <w:pPr>
        <w:spacing w:line="360" w:lineRule="auto"/>
        <w:ind w:firstLine="709"/>
        <w:rPr>
          <w:sz w:val="28"/>
          <w:szCs w:val="28"/>
        </w:rPr>
        <w:pPrChange w:id="802" w:author="Соколов Олександр" w:date="2024-12-22T22:27:00Z">
          <w:pPr>
            <w:ind w:firstLine="709"/>
          </w:pPr>
        </w:pPrChange>
      </w:pPr>
    </w:p>
    <w:p w14:paraId="4AA4A003" w14:textId="79BA13E1" w:rsidR="001933BF" w:rsidRDefault="001933BF" w:rsidP="00DD4FFE">
      <w:pPr>
        <w:spacing w:line="360" w:lineRule="auto"/>
        <w:ind w:firstLine="709"/>
        <w:jc w:val="both"/>
        <w:outlineLvl w:val="2"/>
        <w:rPr>
          <w:sz w:val="28"/>
          <w:szCs w:val="28"/>
        </w:rPr>
        <w:pPrChange w:id="803" w:author="Соколов Олександр" w:date="2024-12-22T22:27:00Z">
          <w:pPr>
            <w:ind w:firstLine="709"/>
            <w:jc w:val="both"/>
          </w:pPr>
        </w:pPrChange>
      </w:pPr>
      <w:bookmarkStart w:id="804" w:name="_Toc185798489"/>
      <w:r w:rsidRPr="001933BF">
        <w:rPr>
          <w:sz w:val="28"/>
          <w:szCs w:val="28"/>
        </w:rPr>
        <w:t>7.4.</w:t>
      </w:r>
      <w:r>
        <w:rPr>
          <w:sz w:val="28"/>
          <w:szCs w:val="28"/>
        </w:rPr>
        <w:t>4 Перелік постанов, де автомобіль знаходиться у власності поліцейського</w:t>
      </w:r>
      <w:bookmarkEnd w:id="804"/>
    </w:p>
    <w:p w14:paraId="78C8C6E0" w14:textId="77777777" w:rsidR="001933BF" w:rsidRPr="001933BF" w:rsidRDefault="001933BF" w:rsidP="00DD4FFE">
      <w:pPr>
        <w:spacing w:line="360" w:lineRule="auto"/>
        <w:ind w:firstLine="709"/>
        <w:rPr>
          <w:sz w:val="28"/>
          <w:szCs w:val="28"/>
        </w:rPr>
        <w:pPrChange w:id="805" w:author="Соколов Олександр" w:date="2024-12-22T22:27:00Z">
          <w:pPr>
            <w:ind w:firstLine="709"/>
          </w:pPr>
        </w:pPrChange>
      </w:pPr>
      <w:r w:rsidRPr="001933BF">
        <w:rPr>
          <w:sz w:val="28"/>
          <w:szCs w:val="28"/>
        </w:rPr>
        <w:t>SELECT</w:t>
      </w:r>
    </w:p>
    <w:p w14:paraId="498282B9" w14:textId="77777777" w:rsidR="001933BF" w:rsidRPr="001933BF" w:rsidRDefault="001933BF" w:rsidP="00DD4FFE">
      <w:pPr>
        <w:spacing w:line="360" w:lineRule="auto"/>
        <w:ind w:firstLine="709"/>
        <w:rPr>
          <w:sz w:val="28"/>
          <w:szCs w:val="28"/>
        </w:rPr>
        <w:pPrChange w:id="806" w:author="Соколов Олександр" w:date="2024-12-22T22:27:00Z">
          <w:pPr>
            <w:ind w:firstLine="709"/>
          </w:pPr>
        </w:pPrChange>
      </w:pPr>
      <w:r w:rsidRPr="001933BF">
        <w:rPr>
          <w:sz w:val="28"/>
          <w:szCs w:val="28"/>
        </w:rPr>
        <w:t xml:space="preserve">    accident_resolutions.id AS </w:t>
      </w:r>
      <w:proofErr w:type="spellStart"/>
      <w:r w:rsidRPr="001933BF">
        <w:rPr>
          <w:sz w:val="28"/>
          <w:szCs w:val="28"/>
        </w:rPr>
        <w:t>resolution_id</w:t>
      </w:r>
      <w:proofErr w:type="spellEnd"/>
      <w:r w:rsidRPr="001933BF">
        <w:rPr>
          <w:sz w:val="28"/>
          <w:szCs w:val="28"/>
        </w:rPr>
        <w:t>,</w:t>
      </w:r>
    </w:p>
    <w:p w14:paraId="2EDDDD15" w14:textId="77777777" w:rsidR="001933BF" w:rsidRPr="001933BF" w:rsidRDefault="001933BF" w:rsidP="00DD4FFE">
      <w:pPr>
        <w:spacing w:line="360" w:lineRule="auto"/>
        <w:ind w:firstLine="709"/>
        <w:rPr>
          <w:sz w:val="28"/>
          <w:szCs w:val="28"/>
        </w:rPr>
        <w:pPrChange w:id="807"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accident_resolutions.series</w:t>
      </w:r>
      <w:proofErr w:type="spellEnd"/>
      <w:r w:rsidRPr="001933BF">
        <w:rPr>
          <w:sz w:val="28"/>
          <w:szCs w:val="28"/>
        </w:rPr>
        <w:t>,</w:t>
      </w:r>
    </w:p>
    <w:p w14:paraId="10773B5C" w14:textId="77777777" w:rsidR="001933BF" w:rsidRPr="001933BF" w:rsidRDefault="001933BF" w:rsidP="00DD4FFE">
      <w:pPr>
        <w:spacing w:line="360" w:lineRule="auto"/>
        <w:ind w:firstLine="709"/>
        <w:rPr>
          <w:sz w:val="28"/>
          <w:szCs w:val="28"/>
        </w:rPr>
        <w:pPrChange w:id="808"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accident_resolutions.number</w:t>
      </w:r>
      <w:proofErr w:type="spellEnd"/>
      <w:r w:rsidRPr="001933BF">
        <w:rPr>
          <w:sz w:val="28"/>
          <w:szCs w:val="28"/>
        </w:rPr>
        <w:t>,</w:t>
      </w:r>
    </w:p>
    <w:p w14:paraId="492CEBE6" w14:textId="77777777" w:rsidR="001933BF" w:rsidRPr="001933BF" w:rsidRDefault="001933BF" w:rsidP="00DD4FFE">
      <w:pPr>
        <w:spacing w:line="360" w:lineRule="auto"/>
        <w:ind w:firstLine="709"/>
        <w:rPr>
          <w:sz w:val="28"/>
          <w:szCs w:val="28"/>
        </w:rPr>
        <w:pPrChange w:id="809"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accident_resolutions.time_of_consideration</w:t>
      </w:r>
      <w:proofErr w:type="spellEnd"/>
      <w:r w:rsidRPr="001933BF">
        <w:rPr>
          <w:sz w:val="28"/>
          <w:szCs w:val="28"/>
        </w:rPr>
        <w:t>,</w:t>
      </w:r>
    </w:p>
    <w:p w14:paraId="5B62A83A" w14:textId="77777777" w:rsidR="001933BF" w:rsidRPr="001933BF" w:rsidRDefault="001933BF" w:rsidP="00DD4FFE">
      <w:pPr>
        <w:spacing w:line="360" w:lineRule="auto"/>
        <w:ind w:firstLine="709"/>
        <w:rPr>
          <w:sz w:val="28"/>
          <w:szCs w:val="28"/>
        </w:rPr>
        <w:pPrChange w:id="810"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accident_resolutions.time_of_entry_into_force</w:t>
      </w:r>
      <w:proofErr w:type="spellEnd"/>
      <w:r w:rsidRPr="001933BF">
        <w:rPr>
          <w:sz w:val="28"/>
          <w:szCs w:val="28"/>
        </w:rPr>
        <w:t>,</w:t>
      </w:r>
    </w:p>
    <w:p w14:paraId="72DC9275" w14:textId="77777777" w:rsidR="001933BF" w:rsidRPr="001933BF" w:rsidRDefault="001933BF" w:rsidP="00DD4FFE">
      <w:pPr>
        <w:spacing w:line="360" w:lineRule="auto"/>
        <w:ind w:firstLine="709"/>
        <w:rPr>
          <w:sz w:val="28"/>
          <w:szCs w:val="28"/>
        </w:rPr>
        <w:pPrChange w:id="811" w:author="Соколов Олександр" w:date="2024-12-22T22:27:00Z">
          <w:pPr>
            <w:ind w:firstLine="709"/>
          </w:pPr>
        </w:pPrChange>
      </w:pPr>
      <w:r w:rsidRPr="001933BF">
        <w:rPr>
          <w:sz w:val="28"/>
          <w:szCs w:val="28"/>
        </w:rPr>
        <w:t xml:space="preserve">    </w:t>
      </w:r>
      <w:proofErr w:type="spellStart"/>
      <w:r w:rsidRPr="001933BF">
        <w:rPr>
          <w:sz w:val="28"/>
          <w:szCs w:val="28"/>
        </w:rPr>
        <w:t>get_citizen_full_name</w:t>
      </w:r>
      <w:proofErr w:type="spellEnd"/>
      <w:r w:rsidRPr="001933BF">
        <w:rPr>
          <w:sz w:val="28"/>
          <w:szCs w:val="28"/>
        </w:rPr>
        <w:t>(</w:t>
      </w:r>
      <w:proofErr w:type="spellStart"/>
      <w:r w:rsidRPr="001933BF">
        <w:rPr>
          <w:sz w:val="28"/>
          <w:szCs w:val="28"/>
        </w:rPr>
        <w:t>police_officers.citizen_id</w:t>
      </w:r>
      <w:proofErr w:type="spellEnd"/>
      <w:r w:rsidRPr="001933BF">
        <w:rPr>
          <w:sz w:val="28"/>
          <w:szCs w:val="28"/>
        </w:rPr>
        <w:t xml:space="preserve">) AS </w:t>
      </w:r>
      <w:proofErr w:type="spellStart"/>
      <w:r w:rsidRPr="001933BF">
        <w:rPr>
          <w:sz w:val="28"/>
          <w:szCs w:val="28"/>
        </w:rPr>
        <w:t>officer_full_name</w:t>
      </w:r>
      <w:proofErr w:type="spellEnd"/>
      <w:r w:rsidRPr="001933BF">
        <w:rPr>
          <w:sz w:val="28"/>
          <w:szCs w:val="28"/>
        </w:rPr>
        <w:t>,</w:t>
      </w:r>
    </w:p>
    <w:p w14:paraId="12EB8718" w14:textId="77777777" w:rsidR="001933BF" w:rsidRPr="001933BF" w:rsidRDefault="001933BF" w:rsidP="00DD4FFE">
      <w:pPr>
        <w:spacing w:line="360" w:lineRule="auto"/>
        <w:ind w:firstLine="709"/>
        <w:rPr>
          <w:sz w:val="28"/>
          <w:szCs w:val="28"/>
        </w:rPr>
        <w:pPrChange w:id="812" w:author="Соколов Олександр" w:date="2024-12-22T22:27:00Z">
          <w:pPr>
            <w:ind w:firstLine="709"/>
          </w:pPr>
        </w:pPrChange>
      </w:pPr>
      <w:r w:rsidRPr="001933BF">
        <w:rPr>
          <w:sz w:val="28"/>
          <w:szCs w:val="28"/>
        </w:rPr>
        <w:t xml:space="preserve">    </w:t>
      </w:r>
      <w:proofErr w:type="spellStart"/>
      <w:r w:rsidRPr="001933BF">
        <w:rPr>
          <w:sz w:val="28"/>
          <w:szCs w:val="28"/>
        </w:rPr>
        <w:t>vehicles.registration_number</w:t>
      </w:r>
      <w:proofErr w:type="spellEnd"/>
      <w:r w:rsidRPr="001933BF">
        <w:rPr>
          <w:sz w:val="28"/>
          <w:szCs w:val="28"/>
        </w:rPr>
        <w:t>,</w:t>
      </w:r>
    </w:p>
    <w:p w14:paraId="70AA6F78" w14:textId="77777777" w:rsidR="001933BF" w:rsidRPr="001933BF" w:rsidRDefault="001933BF" w:rsidP="00DD4FFE">
      <w:pPr>
        <w:spacing w:line="360" w:lineRule="auto"/>
        <w:ind w:firstLine="709"/>
        <w:rPr>
          <w:sz w:val="28"/>
          <w:szCs w:val="28"/>
        </w:rPr>
        <w:pPrChange w:id="813" w:author="Соколов Олександр" w:date="2024-12-22T22:27:00Z">
          <w:pPr>
            <w:ind w:firstLine="709"/>
          </w:pPr>
        </w:pPrChange>
      </w:pPr>
      <w:r w:rsidRPr="001933BF">
        <w:rPr>
          <w:sz w:val="28"/>
          <w:szCs w:val="28"/>
        </w:rPr>
        <w:t xml:space="preserve">    </w:t>
      </w:r>
      <w:proofErr w:type="spellStart"/>
      <w:r w:rsidRPr="001933BF">
        <w:rPr>
          <w:sz w:val="28"/>
          <w:szCs w:val="28"/>
        </w:rPr>
        <w:t>vehicles.vin</w:t>
      </w:r>
      <w:proofErr w:type="spellEnd"/>
    </w:p>
    <w:p w14:paraId="558340EF" w14:textId="77777777" w:rsidR="001933BF" w:rsidRPr="001933BF" w:rsidRDefault="001933BF" w:rsidP="00DD4FFE">
      <w:pPr>
        <w:spacing w:line="360" w:lineRule="auto"/>
        <w:ind w:firstLine="709"/>
        <w:rPr>
          <w:sz w:val="28"/>
          <w:szCs w:val="28"/>
        </w:rPr>
        <w:pPrChange w:id="814" w:author="Соколов Олександр" w:date="2024-12-22T22:27:00Z">
          <w:pPr>
            <w:ind w:firstLine="709"/>
          </w:pPr>
        </w:pPrChange>
      </w:pPr>
      <w:r w:rsidRPr="001933BF">
        <w:rPr>
          <w:sz w:val="28"/>
          <w:szCs w:val="28"/>
        </w:rPr>
        <w:t>FROM</w:t>
      </w:r>
    </w:p>
    <w:p w14:paraId="275EF1DC" w14:textId="77777777" w:rsidR="001933BF" w:rsidRPr="001933BF" w:rsidRDefault="001933BF" w:rsidP="00DD4FFE">
      <w:pPr>
        <w:spacing w:line="360" w:lineRule="auto"/>
        <w:ind w:firstLine="709"/>
        <w:rPr>
          <w:sz w:val="28"/>
          <w:szCs w:val="28"/>
        </w:rPr>
        <w:pPrChange w:id="815"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w:t>
      </w:r>
      <w:proofErr w:type="spellEnd"/>
    </w:p>
    <w:p w14:paraId="00714105" w14:textId="77777777" w:rsidR="001933BF" w:rsidRPr="001933BF" w:rsidRDefault="001933BF" w:rsidP="00DD4FFE">
      <w:pPr>
        <w:spacing w:line="360" w:lineRule="auto"/>
        <w:ind w:firstLine="709"/>
        <w:rPr>
          <w:sz w:val="28"/>
          <w:szCs w:val="28"/>
        </w:rPr>
        <w:pPrChange w:id="816" w:author="Соколов Олександр" w:date="2024-12-22T22:27:00Z">
          <w:pPr>
            <w:ind w:firstLine="709"/>
          </w:pPr>
        </w:pPrChange>
      </w:pPr>
      <w:r w:rsidRPr="001933BF">
        <w:rPr>
          <w:sz w:val="28"/>
          <w:szCs w:val="28"/>
        </w:rPr>
        <w:t xml:space="preserve">    JOIN </w:t>
      </w:r>
      <w:proofErr w:type="spellStart"/>
      <w:r w:rsidRPr="001933BF">
        <w:rPr>
          <w:sz w:val="28"/>
          <w:szCs w:val="28"/>
        </w:rPr>
        <w:t>vehicles</w:t>
      </w:r>
      <w:proofErr w:type="spellEnd"/>
      <w:r w:rsidRPr="001933BF">
        <w:rPr>
          <w:sz w:val="28"/>
          <w:szCs w:val="28"/>
        </w:rPr>
        <w:t xml:space="preserve"> ON </w:t>
      </w:r>
      <w:proofErr w:type="spellStart"/>
      <w:r w:rsidRPr="001933BF">
        <w:rPr>
          <w:sz w:val="28"/>
          <w:szCs w:val="28"/>
        </w:rPr>
        <w:t>accident_resolutions.violation_id</w:t>
      </w:r>
      <w:proofErr w:type="spellEnd"/>
      <w:r w:rsidRPr="001933BF">
        <w:rPr>
          <w:sz w:val="28"/>
          <w:szCs w:val="28"/>
        </w:rPr>
        <w:t xml:space="preserve"> = vehicles.id</w:t>
      </w:r>
    </w:p>
    <w:p w14:paraId="13D803DB" w14:textId="77777777" w:rsidR="001933BF" w:rsidRPr="001933BF" w:rsidRDefault="001933BF" w:rsidP="00DD4FFE">
      <w:pPr>
        <w:spacing w:line="360" w:lineRule="auto"/>
        <w:ind w:firstLine="709"/>
        <w:rPr>
          <w:sz w:val="28"/>
          <w:szCs w:val="28"/>
        </w:rPr>
        <w:pPrChange w:id="817" w:author="Соколов Олександр" w:date="2024-12-22T22:27:00Z">
          <w:pPr>
            <w:ind w:firstLine="709"/>
          </w:pPr>
        </w:pPrChange>
      </w:pPr>
      <w:r w:rsidRPr="001933BF">
        <w:rPr>
          <w:sz w:val="28"/>
          <w:szCs w:val="28"/>
        </w:rPr>
        <w:t xml:space="preserve">    JOIN </w:t>
      </w:r>
      <w:proofErr w:type="spellStart"/>
      <w:r w:rsidRPr="001933BF">
        <w:rPr>
          <w:sz w:val="28"/>
          <w:szCs w:val="28"/>
        </w:rPr>
        <w:t>police_officers</w:t>
      </w:r>
      <w:proofErr w:type="spellEnd"/>
      <w:r w:rsidRPr="001933BF">
        <w:rPr>
          <w:sz w:val="28"/>
          <w:szCs w:val="28"/>
        </w:rPr>
        <w:t xml:space="preserve"> ON </w:t>
      </w:r>
      <w:proofErr w:type="spellStart"/>
      <w:r w:rsidRPr="001933BF">
        <w:rPr>
          <w:sz w:val="28"/>
          <w:szCs w:val="28"/>
        </w:rPr>
        <w:t>vehicles.owner_id</w:t>
      </w:r>
      <w:proofErr w:type="spellEnd"/>
      <w:r w:rsidRPr="001933BF">
        <w:rPr>
          <w:sz w:val="28"/>
          <w:szCs w:val="28"/>
        </w:rPr>
        <w:t xml:space="preserve"> = </w:t>
      </w:r>
      <w:proofErr w:type="spellStart"/>
      <w:r w:rsidRPr="001933BF">
        <w:rPr>
          <w:sz w:val="28"/>
          <w:szCs w:val="28"/>
        </w:rPr>
        <w:t>police_officers.citizen_id</w:t>
      </w:r>
      <w:proofErr w:type="spellEnd"/>
    </w:p>
    <w:p w14:paraId="6118B463" w14:textId="77777777" w:rsidR="001933BF" w:rsidRPr="001933BF" w:rsidRDefault="001933BF" w:rsidP="00DD4FFE">
      <w:pPr>
        <w:spacing w:line="360" w:lineRule="auto"/>
        <w:ind w:firstLine="709"/>
        <w:rPr>
          <w:sz w:val="28"/>
          <w:szCs w:val="28"/>
        </w:rPr>
        <w:pPrChange w:id="818" w:author="Соколов Олександр" w:date="2024-12-22T22:27:00Z">
          <w:pPr>
            <w:ind w:firstLine="709"/>
          </w:pPr>
        </w:pPrChange>
      </w:pPr>
      <w:r w:rsidRPr="001933BF">
        <w:rPr>
          <w:sz w:val="28"/>
          <w:szCs w:val="28"/>
        </w:rPr>
        <w:t>ORDER BY</w:t>
      </w:r>
    </w:p>
    <w:p w14:paraId="72998769" w14:textId="562E5F97" w:rsidR="001933BF" w:rsidRDefault="001933BF" w:rsidP="00DD4FFE">
      <w:pPr>
        <w:spacing w:line="360" w:lineRule="auto"/>
        <w:ind w:firstLine="709"/>
        <w:rPr>
          <w:sz w:val="28"/>
          <w:szCs w:val="28"/>
        </w:rPr>
        <w:pPrChange w:id="819" w:author="Соколов Олександр" w:date="2024-12-22T22:27:00Z">
          <w:pPr>
            <w:ind w:firstLine="709"/>
          </w:pPr>
        </w:pPrChange>
      </w:pPr>
      <w:r w:rsidRPr="001933BF">
        <w:rPr>
          <w:sz w:val="28"/>
          <w:szCs w:val="28"/>
        </w:rPr>
        <w:t xml:space="preserve">    </w:t>
      </w:r>
      <w:proofErr w:type="spellStart"/>
      <w:r w:rsidRPr="001933BF">
        <w:rPr>
          <w:sz w:val="28"/>
          <w:szCs w:val="28"/>
        </w:rPr>
        <w:t>accident_resolutions.time_of_consideration</w:t>
      </w:r>
      <w:proofErr w:type="spellEnd"/>
      <w:r w:rsidRPr="001933BF">
        <w:rPr>
          <w:sz w:val="28"/>
          <w:szCs w:val="28"/>
        </w:rPr>
        <w:t xml:space="preserve"> DESC;</w:t>
      </w:r>
    </w:p>
    <w:p w14:paraId="4C160FD4" w14:textId="056A080B" w:rsidR="001933BF" w:rsidRDefault="001933BF" w:rsidP="00DD4FFE">
      <w:pPr>
        <w:spacing w:line="360" w:lineRule="auto"/>
        <w:ind w:firstLine="709"/>
        <w:rPr>
          <w:sz w:val="28"/>
          <w:szCs w:val="28"/>
        </w:rPr>
        <w:pPrChange w:id="820" w:author="Соколов Олександр" w:date="2024-12-22T22:27:00Z">
          <w:pPr>
            <w:ind w:firstLine="709"/>
          </w:pPr>
        </w:pPrChange>
      </w:pPr>
    </w:p>
    <w:p w14:paraId="71E0A4E3" w14:textId="13777D76" w:rsidR="001933BF" w:rsidRDefault="001933BF" w:rsidP="00DD4FFE">
      <w:pPr>
        <w:spacing w:line="360" w:lineRule="auto"/>
        <w:ind w:firstLine="709"/>
        <w:jc w:val="both"/>
        <w:rPr>
          <w:sz w:val="28"/>
          <w:szCs w:val="28"/>
        </w:rPr>
        <w:pPrChange w:id="821" w:author="Соколов Олександр" w:date="2024-12-22T22:27:00Z">
          <w:pPr>
            <w:ind w:firstLine="709"/>
            <w:jc w:val="both"/>
          </w:pPr>
        </w:pPrChange>
      </w:pPr>
      <w:r w:rsidRPr="001933BF">
        <w:rPr>
          <w:sz w:val="28"/>
          <w:szCs w:val="28"/>
        </w:rPr>
        <w:t>На рис. 7.4.</w:t>
      </w:r>
      <w:r>
        <w:rPr>
          <w:sz w:val="28"/>
          <w:szCs w:val="28"/>
        </w:rPr>
        <w:t>4</w:t>
      </w:r>
      <w:r w:rsidRPr="001933BF">
        <w:rPr>
          <w:sz w:val="28"/>
          <w:szCs w:val="28"/>
        </w:rPr>
        <w:t xml:space="preserve">.1 наведено результати роботи запиту, який повертає </w:t>
      </w:r>
      <w:r>
        <w:rPr>
          <w:sz w:val="28"/>
          <w:szCs w:val="28"/>
        </w:rPr>
        <w:t xml:space="preserve">перелік </w:t>
      </w:r>
      <w:r>
        <w:rPr>
          <w:sz w:val="28"/>
          <w:szCs w:val="28"/>
        </w:rPr>
        <w:t>постанов, де автомобіль знаходиться у власності поліцейського</w:t>
      </w:r>
    </w:p>
    <w:p w14:paraId="6A14DE99" w14:textId="636A7C56" w:rsidR="00DA1B22" w:rsidRDefault="00DA1B22" w:rsidP="00651CFD">
      <w:pPr>
        <w:ind w:firstLine="709"/>
        <w:jc w:val="center"/>
        <w:rPr>
          <w:sz w:val="28"/>
          <w:szCs w:val="28"/>
        </w:rPr>
      </w:pPr>
      <w:r w:rsidRPr="00DA1B22">
        <w:rPr>
          <w:sz w:val="28"/>
          <w:szCs w:val="28"/>
        </w:rPr>
        <w:drawing>
          <wp:inline distT="0" distB="0" distL="0" distR="0" wp14:anchorId="297224D4" wp14:editId="5BA8524F">
            <wp:extent cx="5610024" cy="251587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5556" cy="2518351"/>
                    </a:xfrm>
                    <a:prstGeom prst="rect">
                      <a:avLst/>
                    </a:prstGeom>
                  </pic:spPr>
                </pic:pic>
              </a:graphicData>
            </a:graphic>
          </wp:inline>
        </w:drawing>
      </w:r>
    </w:p>
    <w:p w14:paraId="4C33BE91" w14:textId="7BDB6B4E" w:rsidR="00DA1B22" w:rsidRDefault="00DA1B22" w:rsidP="004136B4">
      <w:pPr>
        <w:spacing w:line="360" w:lineRule="auto"/>
        <w:ind w:firstLine="709"/>
        <w:jc w:val="center"/>
        <w:rPr>
          <w:sz w:val="28"/>
          <w:szCs w:val="28"/>
        </w:rPr>
        <w:pPrChange w:id="822" w:author="Соколов Олександр" w:date="2024-12-22T23:00:00Z">
          <w:pPr>
            <w:ind w:firstLine="709"/>
            <w:jc w:val="center"/>
          </w:pPr>
        </w:pPrChange>
      </w:pPr>
      <w:r w:rsidRPr="00DA1B22">
        <w:rPr>
          <w:sz w:val="28"/>
          <w:szCs w:val="28"/>
        </w:rPr>
        <w:t>Рисунок 7.4.</w:t>
      </w:r>
      <w:r>
        <w:rPr>
          <w:sz w:val="28"/>
          <w:szCs w:val="28"/>
        </w:rPr>
        <w:t>4</w:t>
      </w:r>
      <w:r w:rsidRPr="00DA1B22">
        <w:rPr>
          <w:sz w:val="28"/>
          <w:szCs w:val="28"/>
        </w:rPr>
        <w:t xml:space="preserve">.1 – </w:t>
      </w:r>
      <w:ins w:id="823" w:author="Соколов Олександр" w:date="2024-12-22T22:27:00Z">
        <w:r w:rsidR="00DD4FFE">
          <w:rPr>
            <w:sz w:val="28"/>
            <w:szCs w:val="28"/>
          </w:rPr>
          <w:t>Р</w:t>
        </w:r>
      </w:ins>
      <w:del w:id="824" w:author="Соколов Олександр" w:date="2024-12-22T22:27:00Z">
        <w:r w:rsidRPr="00DA1B22" w:rsidDel="00DD4FFE">
          <w:rPr>
            <w:sz w:val="28"/>
            <w:szCs w:val="28"/>
          </w:rPr>
          <w:delText>р</w:delText>
        </w:r>
      </w:del>
      <w:r w:rsidRPr="00DA1B22">
        <w:rPr>
          <w:sz w:val="28"/>
          <w:szCs w:val="28"/>
        </w:rPr>
        <w:t>езультати роботи запиту, який повертає</w:t>
      </w:r>
      <w:r>
        <w:rPr>
          <w:sz w:val="28"/>
          <w:szCs w:val="28"/>
        </w:rPr>
        <w:t xml:space="preserve"> перелік</w:t>
      </w:r>
    </w:p>
    <w:p w14:paraId="76336966" w14:textId="7864C057" w:rsidR="00DA1B22" w:rsidRDefault="00DA1B22" w:rsidP="004136B4">
      <w:pPr>
        <w:spacing w:line="360" w:lineRule="auto"/>
        <w:ind w:firstLine="709"/>
        <w:jc w:val="center"/>
        <w:rPr>
          <w:sz w:val="28"/>
          <w:szCs w:val="28"/>
        </w:rPr>
        <w:pPrChange w:id="825" w:author="Соколов Олександр" w:date="2024-12-22T23:00:00Z">
          <w:pPr>
            <w:ind w:firstLine="709"/>
            <w:jc w:val="center"/>
          </w:pPr>
        </w:pPrChange>
      </w:pPr>
      <w:r w:rsidRPr="00DA1B22">
        <w:rPr>
          <w:sz w:val="28"/>
          <w:szCs w:val="28"/>
        </w:rPr>
        <w:t>постанов, де автомобіль знаходиться у власності поліцейського</w:t>
      </w:r>
    </w:p>
    <w:p w14:paraId="40803273" w14:textId="7822AF57" w:rsidR="00DA1B22" w:rsidRDefault="00DA1B22" w:rsidP="004136B4">
      <w:pPr>
        <w:spacing w:line="360" w:lineRule="auto"/>
        <w:ind w:firstLine="709"/>
        <w:jc w:val="center"/>
        <w:rPr>
          <w:sz w:val="28"/>
          <w:szCs w:val="28"/>
        </w:rPr>
        <w:pPrChange w:id="826" w:author="Соколов Олександр" w:date="2024-12-22T23:00:00Z">
          <w:pPr>
            <w:ind w:firstLine="709"/>
            <w:jc w:val="center"/>
          </w:pPr>
        </w:pPrChange>
      </w:pPr>
    </w:p>
    <w:p w14:paraId="65ADA7AC" w14:textId="1342E893" w:rsidR="00DA1B22" w:rsidRDefault="00DA1B22" w:rsidP="004136B4">
      <w:pPr>
        <w:spacing w:line="360" w:lineRule="auto"/>
        <w:ind w:firstLine="709"/>
        <w:jc w:val="both"/>
        <w:outlineLvl w:val="2"/>
        <w:rPr>
          <w:sz w:val="28"/>
          <w:szCs w:val="28"/>
        </w:rPr>
        <w:pPrChange w:id="827" w:author="Соколов Олександр" w:date="2024-12-22T23:00:00Z">
          <w:pPr>
            <w:ind w:firstLine="709"/>
            <w:jc w:val="both"/>
          </w:pPr>
        </w:pPrChange>
      </w:pPr>
      <w:bookmarkStart w:id="828" w:name="_Toc185798490"/>
      <w:r w:rsidRPr="00DA1B22">
        <w:rPr>
          <w:sz w:val="28"/>
          <w:szCs w:val="28"/>
        </w:rPr>
        <w:t>7.4.</w:t>
      </w:r>
      <w:r>
        <w:rPr>
          <w:sz w:val="28"/>
          <w:szCs w:val="28"/>
        </w:rPr>
        <w:t xml:space="preserve">5 Перелік </w:t>
      </w:r>
      <w:bookmarkStart w:id="829" w:name="OLE_LINK27"/>
      <w:r>
        <w:rPr>
          <w:sz w:val="28"/>
          <w:szCs w:val="28"/>
        </w:rPr>
        <w:t>громадян, які порушували ПДР найчастіше за останній рік</w:t>
      </w:r>
      <w:bookmarkEnd w:id="828"/>
      <w:bookmarkEnd w:id="829"/>
    </w:p>
    <w:p w14:paraId="3DE6082C" w14:textId="77777777" w:rsidR="00DA1B22" w:rsidRPr="00DA1B22" w:rsidRDefault="00DA1B22" w:rsidP="004136B4">
      <w:pPr>
        <w:spacing w:line="360" w:lineRule="auto"/>
        <w:ind w:firstLine="709"/>
        <w:rPr>
          <w:sz w:val="28"/>
          <w:szCs w:val="28"/>
        </w:rPr>
        <w:pPrChange w:id="830" w:author="Соколов Олександр" w:date="2024-12-22T23:00:00Z">
          <w:pPr>
            <w:ind w:firstLine="709"/>
          </w:pPr>
        </w:pPrChange>
      </w:pPr>
      <w:r w:rsidRPr="00DA1B22">
        <w:rPr>
          <w:sz w:val="28"/>
          <w:szCs w:val="28"/>
        </w:rPr>
        <w:t>SELECT</w:t>
      </w:r>
    </w:p>
    <w:p w14:paraId="3CD46523" w14:textId="77777777" w:rsidR="00DA1B22" w:rsidRPr="00DA1B22" w:rsidRDefault="00DA1B22" w:rsidP="004136B4">
      <w:pPr>
        <w:spacing w:line="360" w:lineRule="auto"/>
        <w:ind w:firstLine="709"/>
        <w:rPr>
          <w:sz w:val="28"/>
          <w:szCs w:val="28"/>
        </w:rPr>
        <w:pPrChange w:id="831" w:author="Соколов Олександр" w:date="2024-12-22T23:00:00Z">
          <w:pPr>
            <w:ind w:firstLine="709"/>
          </w:pPr>
        </w:pPrChange>
      </w:pPr>
      <w:r w:rsidRPr="00DA1B22">
        <w:rPr>
          <w:sz w:val="28"/>
          <w:szCs w:val="28"/>
        </w:rPr>
        <w:t xml:space="preserve">    citizens.id,</w:t>
      </w:r>
    </w:p>
    <w:p w14:paraId="3B38D1CC" w14:textId="77777777" w:rsidR="00DA1B22" w:rsidRPr="00DA1B22" w:rsidRDefault="00DA1B22" w:rsidP="004136B4">
      <w:pPr>
        <w:spacing w:line="360" w:lineRule="auto"/>
        <w:ind w:firstLine="709"/>
        <w:rPr>
          <w:sz w:val="28"/>
          <w:szCs w:val="28"/>
        </w:rPr>
        <w:pPrChange w:id="832" w:author="Соколов Олександр" w:date="2024-12-22T23:00:00Z">
          <w:pPr>
            <w:ind w:firstLine="709"/>
          </w:pPr>
        </w:pPrChange>
      </w:pPr>
      <w:r w:rsidRPr="00DA1B22">
        <w:rPr>
          <w:sz w:val="28"/>
          <w:szCs w:val="28"/>
        </w:rPr>
        <w:t xml:space="preserve">    </w:t>
      </w:r>
      <w:proofErr w:type="spellStart"/>
      <w:r w:rsidRPr="00DA1B22">
        <w:rPr>
          <w:sz w:val="28"/>
          <w:szCs w:val="28"/>
        </w:rPr>
        <w:t>get_citizen_full_name</w:t>
      </w:r>
      <w:proofErr w:type="spellEnd"/>
      <w:r w:rsidRPr="00DA1B22">
        <w:rPr>
          <w:sz w:val="28"/>
          <w:szCs w:val="28"/>
        </w:rPr>
        <w:t>(citizens.id),</w:t>
      </w:r>
    </w:p>
    <w:p w14:paraId="0DD55009" w14:textId="77777777" w:rsidR="00DA1B22" w:rsidRPr="00DA1B22" w:rsidRDefault="00DA1B22" w:rsidP="004136B4">
      <w:pPr>
        <w:spacing w:line="360" w:lineRule="auto"/>
        <w:ind w:firstLine="709"/>
        <w:rPr>
          <w:sz w:val="28"/>
          <w:szCs w:val="28"/>
        </w:rPr>
        <w:pPrChange w:id="833" w:author="Соколов Олександр" w:date="2024-12-22T23:00:00Z">
          <w:pPr>
            <w:ind w:firstLine="709"/>
          </w:pPr>
        </w:pPrChange>
      </w:pPr>
      <w:r w:rsidRPr="00DA1B22">
        <w:rPr>
          <w:sz w:val="28"/>
          <w:szCs w:val="28"/>
        </w:rPr>
        <w:t xml:space="preserve">    COUNT(violations.id)</w:t>
      </w:r>
    </w:p>
    <w:p w14:paraId="4B6C2357" w14:textId="77777777" w:rsidR="00DA1B22" w:rsidRPr="00DA1B22" w:rsidRDefault="00DA1B22" w:rsidP="004136B4">
      <w:pPr>
        <w:spacing w:line="360" w:lineRule="auto"/>
        <w:ind w:firstLine="709"/>
        <w:rPr>
          <w:sz w:val="28"/>
          <w:szCs w:val="28"/>
        </w:rPr>
        <w:pPrChange w:id="834" w:author="Соколов Олександр" w:date="2024-12-22T23:00:00Z">
          <w:pPr>
            <w:ind w:firstLine="709"/>
          </w:pPr>
        </w:pPrChange>
      </w:pPr>
      <w:r w:rsidRPr="00DA1B22">
        <w:rPr>
          <w:sz w:val="28"/>
          <w:szCs w:val="28"/>
        </w:rPr>
        <w:t>FROM</w:t>
      </w:r>
    </w:p>
    <w:p w14:paraId="0E9491AE" w14:textId="77777777" w:rsidR="00DA1B22" w:rsidRPr="00DA1B22" w:rsidRDefault="00DA1B22" w:rsidP="004136B4">
      <w:pPr>
        <w:spacing w:line="360" w:lineRule="auto"/>
        <w:ind w:firstLine="709"/>
        <w:rPr>
          <w:sz w:val="28"/>
          <w:szCs w:val="28"/>
        </w:rPr>
        <w:pPrChange w:id="835" w:author="Соколов Олександр" w:date="2024-12-22T23:00:00Z">
          <w:pPr>
            <w:ind w:firstLine="709"/>
          </w:pPr>
        </w:pPrChange>
      </w:pPr>
      <w:r w:rsidRPr="00DA1B22">
        <w:rPr>
          <w:sz w:val="28"/>
          <w:szCs w:val="28"/>
        </w:rPr>
        <w:t xml:space="preserve">    </w:t>
      </w:r>
      <w:proofErr w:type="spellStart"/>
      <w:r w:rsidRPr="00DA1B22">
        <w:rPr>
          <w:sz w:val="28"/>
          <w:szCs w:val="28"/>
        </w:rPr>
        <w:t>citizens</w:t>
      </w:r>
      <w:proofErr w:type="spellEnd"/>
    </w:p>
    <w:p w14:paraId="74A58837" w14:textId="77777777" w:rsidR="00DA1B22" w:rsidRPr="00DA1B22" w:rsidRDefault="00DA1B22" w:rsidP="004136B4">
      <w:pPr>
        <w:spacing w:line="360" w:lineRule="auto"/>
        <w:ind w:firstLine="709"/>
        <w:rPr>
          <w:sz w:val="28"/>
          <w:szCs w:val="28"/>
        </w:rPr>
        <w:pPrChange w:id="836" w:author="Соколов Олександр" w:date="2024-12-22T23:00:00Z">
          <w:pPr>
            <w:ind w:firstLine="709"/>
          </w:pPr>
        </w:pPrChange>
      </w:pPr>
      <w:r w:rsidRPr="00DA1B22">
        <w:rPr>
          <w:sz w:val="28"/>
          <w:szCs w:val="28"/>
        </w:rPr>
        <w:t xml:space="preserve">    JOIN </w:t>
      </w:r>
      <w:proofErr w:type="spellStart"/>
      <w:r w:rsidRPr="00DA1B22">
        <w:rPr>
          <w:sz w:val="28"/>
          <w:szCs w:val="28"/>
        </w:rPr>
        <w:t>vehicles</w:t>
      </w:r>
      <w:proofErr w:type="spellEnd"/>
      <w:r w:rsidRPr="00DA1B22">
        <w:rPr>
          <w:sz w:val="28"/>
          <w:szCs w:val="28"/>
        </w:rPr>
        <w:t xml:space="preserve"> ON citizens.id = </w:t>
      </w:r>
      <w:proofErr w:type="spellStart"/>
      <w:r w:rsidRPr="00DA1B22">
        <w:rPr>
          <w:sz w:val="28"/>
          <w:szCs w:val="28"/>
        </w:rPr>
        <w:t>vehicles.owner_id</w:t>
      </w:r>
      <w:proofErr w:type="spellEnd"/>
    </w:p>
    <w:p w14:paraId="0D67952D" w14:textId="77777777" w:rsidR="00DA1B22" w:rsidRPr="00DA1B22" w:rsidRDefault="00DA1B22" w:rsidP="004136B4">
      <w:pPr>
        <w:spacing w:line="360" w:lineRule="auto"/>
        <w:ind w:firstLine="709"/>
        <w:rPr>
          <w:sz w:val="28"/>
          <w:szCs w:val="28"/>
        </w:rPr>
        <w:pPrChange w:id="837" w:author="Соколов Олександр" w:date="2024-12-22T23:00:00Z">
          <w:pPr>
            <w:ind w:firstLine="709"/>
          </w:pPr>
        </w:pPrChange>
      </w:pPr>
      <w:r w:rsidRPr="00DA1B22">
        <w:rPr>
          <w:sz w:val="28"/>
          <w:szCs w:val="28"/>
        </w:rPr>
        <w:t xml:space="preserve">    JOIN </w:t>
      </w:r>
      <w:proofErr w:type="spellStart"/>
      <w:r w:rsidRPr="00DA1B22">
        <w:rPr>
          <w:sz w:val="28"/>
          <w:szCs w:val="28"/>
        </w:rPr>
        <w:t>violations</w:t>
      </w:r>
      <w:proofErr w:type="spellEnd"/>
      <w:r w:rsidRPr="00DA1B22">
        <w:rPr>
          <w:sz w:val="28"/>
          <w:szCs w:val="28"/>
        </w:rPr>
        <w:t xml:space="preserve"> ON vehicles.id = </w:t>
      </w:r>
      <w:proofErr w:type="spellStart"/>
      <w:r w:rsidRPr="00DA1B22">
        <w:rPr>
          <w:sz w:val="28"/>
          <w:szCs w:val="28"/>
        </w:rPr>
        <w:t>violations.vehicle_id</w:t>
      </w:r>
      <w:proofErr w:type="spellEnd"/>
    </w:p>
    <w:p w14:paraId="59D2A81A" w14:textId="77777777" w:rsidR="00DA1B22" w:rsidRPr="00DA1B22" w:rsidRDefault="00DA1B22" w:rsidP="004136B4">
      <w:pPr>
        <w:spacing w:line="360" w:lineRule="auto"/>
        <w:ind w:firstLine="709"/>
        <w:rPr>
          <w:sz w:val="28"/>
          <w:szCs w:val="28"/>
        </w:rPr>
        <w:pPrChange w:id="838" w:author="Соколов Олександр" w:date="2024-12-22T23:00:00Z">
          <w:pPr>
            <w:ind w:firstLine="709"/>
          </w:pPr>
        </w:pPrChange>
      </w:pPr>
      <w:r w:rsidRPr="00DA1B22">
        <w:rPr>
          <w:sz w:val="28"/>
          <w:szCs w:val="28"/>
        </w:rPr>
        <w:t>WHERE</w:t>
      </w:r>
    </w:p>
    <w:p w14:paraId="0187D59A" w14:textId="77777777" w:rsidR="00DA1B22" w:rsidRPr="00DA1B22" w:rsidRDefault="00DA1B22" w:rsidP="004136B4">
      <w:pPr>
        <w:spacing w:line="360" w:lineRule="auto"/>
        <w:ind w:firstLine="709"/>
        <w:rPr>
          <w:sz w:val="28"/>
          <w:szCs w:val="28"/>
        </w:rPr>
        <w:pPrChange w:id="839" w:author="Соколов Олександр" w:date="2024-12-22T23:00:00Z">
          <w:pPr>
            <w:ind w:firstLine="709"/>
          </w:pPr>
        </w:pPrChange>
      </w:pPr>
      <w:r w:rsidRPr="00DA1B22">
        <w:rPr>
          <w:sz w:val="28"/>
          <w:szCs w:val="28"/>
        </w:rPr>
        <w:t xml:space="preserve">    </w:t>
      </w:r>
      <w:proofErr w:type="spellStart"/>
      <w:r w:rsidRPr="00DA1B22">
        <w:rPr>
          <w:sz w:val="28"/>
          <w:szCs w:val="28"/>
        </w:rPr>
        <w:t>violations.time_of_violation</w:t>
      </w:r>
      <w:proofErr w:type="spellEnd"/>
      <w:r w:rsidRPr="00DA1B22">
        <w:rPr>
          <w:sz w:val="28"/>
          <w:szCs w:val="28"/>
        </w:rPr>
        <w:t xml:space="preserve"> &gt;= CURRENT_DATE - INTERVAL '1 </w:t>
      </w:r>
      <w:proofErr w:type="spellStart"/>
      <w:r w:rsidRPr="00DA1B22">
        <w:rPr>
          <w:sz w:val="28"/>
          <w:szCs w:val="28"/>
        </w:rPr>
        <w:t>year</w:t>
      </w:r>
      <w:proofErr w:type="spellEnd"/>
      <w:r w:rsidRPr="00DA1B22">
        <w:rPr>
          <w:sz w:val="28"/>
          <w:szCs w:val="28"/>
        </w:rPr>
        <w:t>'</w:t>
      </w:r>
    </w:p>
    <w:p w14:paraId="531A147D" w14:textId="77777777" w:rsidR="00DA1B22" w:rsidRPr="00DA1B22" w:rsidRDefault="00DA1B22" w:rsidP="004136B4">
      <w:pPr>
        <w:spacing w:line="360" w:lineRule="auto"/>
        <w:ind w:firstLine="709"/>
        <w:rPr>
          <w:sz w:val="28"/>
          <w:szCs w:val="28"/>
        </w:rPr>
        <w:pPrChange w:id="840" w:author="Соколов Олександр" w:date="2024-12-22T23:00:00Z">
          <w:pPr>
            <w:ind w:firstLine="709"/>
          </w:pPr>
        </w:pPrChange>
      </w:pPr>
      <w:r w:rsidRPr="00DA1B22">
        <w:rPr>
          <w:sz w:val="28"/>
          <w:szCs w:val="28"/>
        </w:rPr>
        <w:t>GROUP BY</w:t>
      </w:r>
    </w:p>
    <w:p w14:paraId="2A90EB4F" w14:textId="77777777" w:rsidR="00DA1B22" w:rsidRPr="00DA1B22" w:rsidRDefault="00DA1B22" w:rsidP="004136B4">
      <w:pPr>
        <w:spacing w:line="360" w:lineRule="auto"/>
        <w:ind w:firstLine="709"/>
        <w:rPr>
          <w:sz w:val="28"/>
          <w:szCs w:val="28"/>
        </w:rPr>
        <w:pPrChange w:id="841" w:author="Соколов Олександр" w:date="2024-12-22T23:00:00Z">
          <w:pPr>
            <w:ind w:firstLine="709"/>
          </w:pPr>
        </w:pPrChange>
      </w:pPr>
      <w:r w:rsidRPr="00DA1B22">
        <w:rPr>
          <w:sz w:val="28"/>
          <w:szCs w:val="28"/>
        </w:rPr>
        <w:t xml:space="preserve">    citizens.id</w:t>
      </w:r>
    </w:p>
    <w:p w14:paraId="14A00A39" w14:textId="77777777" w:rsidR="00DA1B22" w:rsidRPr="00DA1B22" w:rsidRDefault="00DA1B22" w:rsidP="004136B4">
      <w:pPr>
        <w:spacing w:line="360" w:lineRule="auto"/>
        <w:ind w:firstLine="709"/>
        <w:rPr>
          <w:sz w:val="28"/>
          <w:szCs w:val="28"/>
        </w:rPr>
        <w:pPrChange w:id="842" w:author="Соколов Олександр" w:date="2024-12-22T23:00:00Z">
          <w:pPr>
            <w:ind w:firstLine="709"/>
          </w:pPr>
        </w:pPrChange>
      </w:pPr>
      <w:r w:rsidRPr="00DA1B22">
        <w:rPr>
          <w:sz w:val="28"/>
          <w:szCs w:val="28"/>
        </w:rPr>
        <w:t>ORDER BY</w:t>
      </w:r>
    </w:p>
    <w:p w14:paraId="5AB4DBFC" w14:textId="77777777" w:rsidR="00DA1B22" w:rsidRPr="00DA1B22" w:rsidRDefault="00DA1B22" w:rsidP="004136B4">
      <w:pPr>
        <w:spacing w:line="360" w:lineRule="auto"/>
        <w:ind w:firstLine="709"/>
        <w:rPr>
          <w:sz w:val="28"/>
          <w:szCs w:val="28"/>
        </w:rPr>
        <w:pPrChange w:id="843" w:author="Соколов Олександр" w:date="2024-12-22T23:00:00Z">
          <w:pPr>
            <w:ind w:firstLine="709"/>
          </w:pPr>
        </w:pPrChange>
      </w:pPr>
      <w:r w:rsidRPr="00DA1B22">
        <w:rPr>
          <w:sz w:val="28"/>
          <w:szCs w:val="28"/>
        </w:rPr>
        <w:t xml:space="preserve">    COUNT(violations.id) DESC</w:t>
      </w:r>
    </w:p>
    <w:p w14:paraId="676843FC" w14:textId="77777777" w:rsidR="00DA1B22" w:rsidRPr="00DA1B22" w:rsidRDefault="00DA1B22" w:rsidP="004136B4">
      <w:pPr>
        <w:spacing w:line="360" w:lineRule="auto"/>
        <w:ind w:firstLine="709"/>
        <w:rPr>
          <w:sz w:val="28"/>
          <w:szCs w:val="28"/>
        </w:rPr>
        <w:pPrChange w:id="844" w:author="Соколов Олександр" w:date="2024-12-22T23:00:00Z">
          <w:pPr>
            <w:ind w:firstLine="709"/>
          </w:pPr>
        </w:pPrChange>
      </w:pPr>
      <w:r w:rsidRPr="00DA1B22">
        <w:rPr>
          <w:sz w:val="28"/>
          <w:szCs w:val="28"/>
        </w:rPr>
        <w:t>LIMIT</w:t>
      </w:r>
    </w:p>
    <w:p w14:paraId="08E10727" w14:textId="2CE5C92A" w:rsidR="00DA1B22" w:rsidRDefault="00DA1B22" w:rsidP="004136B4">
      <w:pPr>
        <w:spacing w:line="360" w:lineRule="auto"/>
        <w:ind w:firstLine="709"/>
        <w:rPr>
          <w:sz w:val="28"/>
          <w:szCs w:val="28"/>
        </w:rPr>
        <w:pPrChange w:id="845" w:author="Соколов Олександр" w:date="2024-12-22T23:00:00Z">
          <w:pPr>
            <w:ind w:firstLine="709"/>
          </w:pPr>
        </w:pPrChange>
      </w:pPr>
      <w:r w:rsidRPr="00DA1B22">
        <w:rPr>
          <w:sz w:val="28"/>
          <w:szCs w:val="28"/>
        </w:rPr>
        <w:lastRenderedPageBreak/>
        <w:t xml:space="preserve">    10;</w:t>
      </w:r>
    </w:p>
    <w:p w14:paraId="06632169" w14:textId="240561C2" w:rsidR="00DA1B22" w:rsidRDefault="00DA1B22" w:rsidP="004136B4">
      <w:pPr>
        <w:spacing w:line="360" w:lineRule="auto"/>
        <w:ind w:firstLine="709"/>
        <w:rPr>
          <w:sz w:val="28"/>
          <w:szCs w:val="28"/>
        </w:rPr>
        <w:pPrChange w:id="846" w:author="Соколов Олександр" w:date="2024-12-22T23:00:00Z">
          <w:pPr>
            <w:ind w:firstLine="709"/>
          </w:pPr>
        </w:pPrChange>
      </w:pPr>
    </w:p>
    <w:p w14:paraId="7D84142F" w14:textId="6A2F543B" w:rsidR="00DA1B22" w:rsidRDefault="00DA1B22" w:rsidP="004136B4">
      <w:pPr>
        <w:spacing w:line="360" w:lineRule="auto"/>
        <w:ind w:firstLine="709"/>
        <w:rPr>
          <w:sz w:val="28"/>
          <w:szCs w:val="28"/>
        </w:rPr>
        <w:pPrChange w:id="847" w:author="Соколов Олександр" w:date="2024-12-22T23:00:00Z">
          <w:pPr>
            <w:ind w:firstLine="709"/>
          </w:pPr>
        </w:pPrChange>
      </w:pPr>
      <w:bookmarkStart w:id="848" w:name="OLE_LINK28"/>
      <w:r w:rsidRPr="00DA1B22">
        <w:rPr>
          <w:sz w:val="28"/>
          <w:szCs w:val="28"/>
        </w:rPr>
        <w:t>На рис. 7.4.</w:t>
      </w:r>
      <w:r>
        <w:rPr>
          <w:sz w:val="28"/>
          <w:szCs w:val="28"/>
        </w:rPr>
        <w:t>4</w:t>
      </w:r>
      <w:r w:rsidRPr="00DA1B22">
        <w:rPr>
          <w:sz w:val="28"/>
          <w:szCs w:val="28"/>
        </w:rPr>
        <w:t xml:space="preserve">.1 наведено результати роботи запиту, який повертає </w:t>
      </w:r>
      <w:r>
        <w:rPr>
          <w:sz w:val="28"/>
          <w:szCs w:val="28"/>
        </w:rPr>
        <w:t>перелік</w:t>
      </w:r>
      <w:bookmarkEnd w:id="848"/>
      <w:r>
        <w:rPr>
          <w:sz w:val="28"/>
          <w:szCs w:val="28"/>
        </w:rPr>
        <w:t xml:space="preserve"> </w:t>
      </w:r>
      <w:r>
        <w:rPr>
          <w:sz w:val="28"/>
          <w:szCs w:val="28"/>
        </w:rPr>
        <w:t>громадян, які порушували ПДР найчастіше за останній рік</w:t>
      </w:r>
      <w:r>
        <w:rPr>
          <w:sz w:val="28"/>
          <w:szCs w:val="28"/>
        </w:rPr>
        <w:t>.</w:t>
      </w:r>
    </w:p>
    <w:p w14:paraId="60C313BC" w14:textId="36D8F561" w:rsidR="00DA1B22" w:rsidRDefault="00DA1B22" w:rsidP="004136B4">
      <w:pPr>
        <w:spacing w:line="360" w:lineRule="auto"/>
        <w:ind w:firstLine="709"/>
        <w:rPr>
          <w:sz w:val="28"/>
          <w:szCs w:val="28"/>
        </w:rPr>
        <w:pPrChange w:id="849" w:author="Соколов Олександр" w:date="2024-12-22T23:00:00Z">
          <w:pPr>
            <w:ind w:firstLine="709"/>
          </w:pPr>
        </w:pPrChange>
      </w:pPr>
    </w:p>
    <w:p w14:paraId="3C4A5B29" w14:textId="06A024B2" w:rsidR="00DA1B22" w:rsidRDefault="00DA1B22" w:rsidP="004136B4">
      <w:pPr>
        <w:spacing w:line="360" w:lineRule="auto"/>
        <w:ind w:firstLine="709"/>
        <w:jc w:val="center"/>
        <w:rPr>
          <w:sz w:val="28"/>
          <w:szCs w:val="28"/>
        </w:rPr>
        <w:pPrChange w:id="850" w:author="Соколов Олександр" w:date="2024-12-22T23:00:00Z">
          <w:pPr>
            <w:ind w:firstLine="709"/>
            <w:jc w:val="center"/>
          </w:pPr>
        </w:pPrChange>
      </w:pPr>
      <w:r w:rsidRPr="00DA1B22">
        <w:rPr>
          <w:sz w:val="28"/>
          <w:szCs w:val="28"/>
        </w:rPr>
        <w:drawing>
          <wp:inline distT="0" distB="0" distL="0" distR="0" wp14:anchorId="6E8D05DD" wp14:editId="1E1E2C8F">
            <wp:extent cx="5488849" cy="38080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9611" cy="3815562"/>
                    </a:xfrm>
                    <a:prstGeom prst="rect">
                      <a:avLst/>
                    </a:prstGeom>
                  </pic:spPr>
                </pic:pic>
              </a:graphicData>
            </a:graphic>
          </wp:inline>
        </w:drawing>
      </w:r>
    </w:p>
    <w:p w14:paraId="3E98B210" w14:textId="3D11FD6B" w:rsidR="00DA1B22" w:rsidRDefault="00DA1B22" w:rsidP="004136B4">
      <w:pPr>
        <w:spacing w:line="360" w:lineRule="auto"/>
        <w:ind w:firstLine="709"/>
        <w:jc w:val="center"/>
        <w:rPr>
          <w:sz w:val="28"/>
          <w:szCs w:val="28"/>
        </w:rPr>
        <w:pPrChange w:id="851" w:author="Соколов Олександр" w:date="2024-12-22T23:00:00Z">
          <w:pPr>
            <w:ind w:firstLine="709"/>
            <w:jc w:val="center"/>
          </w:pPr>
        </w:pPrChange>
      </w:pPr>
      <w:r w:rsidRPr="00DA1B22">
        <w:rPr>
          <w:sz w:val="28"/>
          <w:szCs w:val="28"/>
        </w:rPr>
        <w:t>Рисунок 7.4.</w:t>
      </w:r>
      <w:r>
        <w:rPr>
          <w:sz w:val="28"/>
          <w:szCs w:val="28"/>
        </w:rPr>
        <w:t>5</w:t>
      </w:r>
      <w:r w:rsidRPr="00DA1B22">
        <w:rPr>
          <w:sz w:val="28"/>
          <w:szCs w:val="28"/>
        </w:rPr>
        <w:t xml:space="preserve">.1 – </w:t>
      </w:r>
      <w:ins w:id="852" w:author="Соколов Олександр" w:date="2024-12-22T22:27:00Z">
        <w:r w:rsidR="00DD4FFE">
          <w:rPr>
            <w:sz w:val="28"/>
            <w:szCs w:val="28"/>
          </w:rPr>
          <w:t>Р</w:t>
        </w:r>
      </w:ins>
      <w:del w:id="853" w:author="Соколов Олександр" w:date="2024-12-22T22:27:00Z">
        <w:r w:rsidRPr="00DA1B22" w:rsidDel="00DD4FFE">
          <w:rPr>
            <w:sz w:val="28"/>
            <w:szCs w:val="28"/>
          </w:rPr>
          <w:delText>р</w:delText>
        </w:r>
      </w:del>
      <w:r w:rsidRPr="00DA1B22">
        <w:rPr>
          <w:sz w:val="28"/>
          <w:szCs w:val="28"/>
        </w:rPr>
        <w:t xml:space="preserve">езультати роботи запиту, який повертає </w:t>
      </w:r>
      <w:r>
        <w:rPr>
          <w:sz w:val="28"/>
          <w:szCs w:val="28"/>
        </w:rPr>
        <w:t>перелік</w:t>
      </w:r>
    </w:p>
    <w:p w14:paraId="48AC83BA" w14:textId="02F3D7AC" w:rsidR="00DA1B22" w:rsidRDefault="00DA1B22" w:rsidP="004136B4">
      <w:pPr>
        <w:spacing w:line="360" w:lineRule="auto"/>
        <w:ind w:firstLine="709"/>
        <w:jc w:val="center"/>
        <w:rPr>
          <w:sz w:val="28"/>
          <w:szCs w:val="28"/>
        </w:rPr>
        <w:pPrChange w:id="854" w:author="Соколов Олександр" w:date="2024-12-22T23:00:00Z">
          <w:pPr>
            <w:ind w:firstLine="709"/>
            <w:jc w:val="center"/>
          </w:pPr>
        </w:pPrChange>
      </w:pPr>
      <w:r>
        <w:rPr>
          <w:sz w:val="28"/>
          <w:szCs w:val="28"/>
        </w:rPr>
        <w:t>громадян, які порушували ПДР найчастіше за останній рік</w:t>
      </w:r>
    </w:p>
    <w:p w14:paraId="5FA59C60" w14:textId="6F6D063C" w:rsidR="00DA1B22" w:rsidRDefault="00DA1B22" w:rsidP="004136B4">
      <w:pPr>
        <w:spacing w:line="360" w:lineRule="auto"/>
        <w:ind w:firstLine="709"/>
        <w:jc w:val="center"/>
        <w:rPr>
          <w:sz w:val="28"/>
          <w:szCs w:val="28"/>
        </w:rPr>
        <w:pPrChange w:id="855" w:author="Соколов Олександр" w:date="2024-12-22T23:00:00Z">
          <w:pPr>
            <w:ind w:firstLine="709"/>
            <w:jc w:val="center"/>
          </w:pPr>
        </w:pPrChange>
      </w:pPr>
    </w:p>
    <w:p w14:paraId="44952A33" w14:textId="2C62F3F2" w:rsidR="00DA1B22" w:rsidRDefault="00DA1B22" w:rsidP="004136B4">
      <w:pPr>
        <w:spacing w:line="360" w:lineRule="auto"/>
        <w:ind w:firstLine="709"/>
        <w:jc w:val="both"/>
        <w:outlineLvl w:val="2"/>
        <w:rPr>
          <w:sz w:val="28"/>
          <w:szCs w:val="28"/>
        </w:rPr>
        <w:pPrChange w:id="856" w:author="Соколов Олександр" w:date="2024-12-22T23:00:00Z">
          <w:pPr>
            <w:ind w:firstLine="709"/>
            <w:jc w:val="both"/>
          </w:pPr>
        </w:pPrChange>
      </w:pPr>
      <w:bookmarkStart w:id="857" w:name="_Toc185798491"/>
      <w:r w:rsidRPr="00DA1B22">
        <w:rPr>
          <w:sz w:val="28"/>
          <w:szCs w:val="28"/>
        </w:rPr>
        <w:t>7.4.</w:t>
      </w:r>
      <w:r>
        <w:rPr>
          <w:sz w:val="28"/>
          <w:szCs w:val="28"/>
        </w:rPr>
        <w:t>6 К</w:t>
      </w:r>
      <w:r w:rsidRPr="00DA1B22">
        <w:rPr>
          <w:sz w:val="28"/>
          <w:szCs w:val="28"/>
        </w:rPr>
        <w:t>ількість порушників та порушень, які скоєні на автомобілях із звичайними номерами та іменними</w:t>
      </w:r>
      <w:bookmarkEnd w:id="857"/>
    </w:p>
    <w:p w14:paraId="5FA8AA95" w14:textId="77777777" w:rsidR="00692C3A" w:rsidRPr="00692C3A" w:rsidRDefault="00692C3A" w:rsidP="004136B4">
      <w:pPr>
        <w:spacing w:line="360" w:lineRule="auto"/>
        <w:ind w:firstLine="709"/>
        <w:jc w:val="both"/>
        <w:rPr>
          <w:sz w:val="28"/>
          <w:szCs w:val="28"/>
        </w:rPr>
        <w:pPrChange w:id="858" w:author="Соколов Олександр" w:date="2024-12-22T23:00:00Z">
          <w:pPr>
            <w:ind w:firstLine="709"/>
            <w:jc w:val="both"/>
          </w:pPr>
        </w:pPrChange>
      </w:pPr>
      <w:r w:rsidRPr="00692C3A">
        <w:rPr>
          <w:sz w:val="28"/>
          <w:szCs w:val="28"/>
        </w:rPr>
        <w:t xml:space="preserve">WITH </w:t>
      </w:r>
      <w:proofErr w:type="spellStart"/>
      <w:r w:rsidRPr="00692C3A">
        <w:rPr>
          <w:sz w:val="28"/>
          <w:szCs w:val="28"/>
        </w:rPr>
        <w:t>categorized_vehicles</w:t>
      </w:r>
      <w:proofErr w:type="spellEnd"/>
      <w:r w:rsidRPr="00692C3A">
        <w:rPr>
          <w:sz w:val="28"/>
          <w:szCs w:val="28"/>
        </w:rPr>
        <w:t xml:space="preserve"> AS (</w:t>
      </w:r>
    </w:p>
    <w:p w14:paraId="64A50E50" w14:textId="77777777" w:rsidR="00692C3A" w:rsidRPr="00692C3A" w:rsidRDefault="00692C3A" w:rsidP="004136B4">
      <w:pPr>
        <w:spacing w:line="360" w:lineRule="auto"/>
        <w:ind w:firstLine="709"/>
        <w:jc w:val="both"/>
        <w:rPr>
          <w:sz w:val="28"/>
          <w:szCs w:val="28"/>
        </w:rPr>
        <w:pPrChange w:id="859" w:author="Соколов Олександр" w:date="2024-12-22T23:00:00Z">
          <w:pPr>
            <w:ind w:firstLine="709"/>
            <w:jc w:val="both"/>
          </w:pPr>
        </w:pPrChange>
      </w:pPr>
      <w:r w:rsidRPr="00692C3A">
        <w:rPr>
          <w:sz w:val="28"/>
          <w:szCs w:val="28"/>
        </w:rPr>
        <w:t xml:space="preserve">    SELECT</w:t>
      </w:r>
    </w:p>
    <w:p w14:paraId="2B22FA64" w14:textId="77777777" w:rsidR="00692C3A" w:rsidRPr="00692C3A" w:rsidRDefault="00692C3A" w:rsidP="004136B4">
      <w:pPr>
        <w:spacing w:line="360" w:lineRule="auto"/>
        <w:ind w:firstLine="709"/>
        <w:jc w:val="both"/>
        <w:rPr>
          <w:sz w:val="28"/>
          <w:szCs w:val="28"/>
        </w:rPr>
        <w:pPrChange w:id="860" w:author="Соколов Олександр" w:date="2024-12-22T23:00:00Z">
          <w:pPr>
            <w:ind w:firstLine="709"/>
            <w:jc w:val="both"/>
          </w:pPr>
        </w:pPrChange>
      </w:pPr>
      <w:r w:rsidRPr="00692C3A">
        <w:rPr>
          <w:sz w:val="28"/>
          <w:szCs w:val="28"/>
        </w:rPr>
        <w:t xml:space="preserve">        vehicles.id,</w:t>
      </w:r>
    </w:p>
    <w:p w14:paraId="77EC944F" w14:textId="77777777" w:rsidR="00692C3A" w:rsidRPr="00692C3A" w:rsidRDefault="00692C3A" w:rsidP="004136B4">
      <w:pPr>
        <w:spacing w:line="360" w:lineRule="auto"/>
        <w:ind w:firstLine="709"/>
        <w:jc w:val="both"/>
        <w:rPr>
          <w:sz w:val="28"/>
          <w:szCs w:val="28"/>
        </w:rPr>
        <w:pPrChange w:id="861"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vehicles.registration_number</w:t>
      </w:r>
      <w:proofErr w:type="spellEnd"/>
      <w:r w:rsidRPr="00692C3A">
        <w:rPr>
          <w:sz w:val="28"/>
          <w:szCs w:val="28"/>
        </w:rPr>
        <w:t>,</w:t>
      </w:r>
    </w:p>
    <w:p w14:paraId="4A028D90" w14:textId="77777777" w:rsidR="00692C3A" w:rsidRPr="00692C3A" w:rsidRDefault="00692C3A" w:rsidP="004136B4">
      <w:pPr>
        <w:spacing w:line="360" w:lineRule="auto"/>
        <w:ind w:firstLine="709"/>
        <w:jc w:val="both"/>
        <w:rPr>
          <w:sz w:val="28"/>
          <w:szCs w:val="28"/>
        </w:rPr>
        <w:pPrChange w:id="862"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get_plate_type</w:t>
      </w:r>
      <w:proofErr w:type="spellEnd"/>
      <w:r w:rsidRPr="00692C3A">
        <w:rPr>
          <w:sz w:val="28"/>
          <w:szCs w:val="28"/>
        </w:rPr>
        <w:t>(</w:t>
      </w:r>
      <w:proofErr w:type="spellStart"/>
      <w:r w:rsidRPr="00692C3A">
        <w:rPr>
          <w:sz w:val="28"/>
          <w:szCs w:val="28"/>
        </w:rPr>
        <w:t>vehicles.registration_number</w:t>
      </w:r>
      <w:proofErr w:type="spellEnd"/>
      <w:r w:rsidRPr="00692C3A">
        <w:rPr>
          <w:sz w:val="28"/>
          <w:szCs w:val="28"/>
        </w:rPr>
        <w:t xml:space="preserve">) AS </w:t>
      </w:r>
      <w:proofErr w:type="spellStart"/>
      <w:r w:rsidRPr="00692C3A">
        <w:rPr>
          <w:sz w:val="28"/>
          <w:szCs w:val="28"/>
        </w:rPr>
        <w:t>plate_type</w:t>
      </w:r>
      <w:proofErr w:type="spellEnd"/>
    </w:p>
    <w:p w14:paraId="5EFDB8AF" w14:textId="77777777" w:rsidR="00692C3A" w:rsidRPr="00692C3A" w:rsidRDefault="00692C3A" w:rsidP="004136B4">
      <w:pPr>
        <w:spacing w:line="360" w:lineRule="auto"/>
        <w:ind w:firstLine="709"/>
        <w:jc w:val="both"/>
        <w:rPr>
          <w:sz w:val="28"/>
          <w:szCs w:val="28"/>
        </w:rPr>
        <w:pPrChange w:id="863" w:author="Соколов Олександр" w:date="2024-12-22T23:00:00Z">
          <w:pPr>
            <w:ind w:firstLine="709"/>
            <w:jc w:val="both"/>
          </w:pPr>
        </w:pPrChange>
      </w:pPr>
      <w:r w:rsidRPr="00692C3A">
        <w:rPr>
          <w:sz w:val="28"/>
          <w:szCs w:val="28"/>
        </w:rPr>
        <w:t xml:space="preserve">    FROM</w:t>
      </w:r>
    </w:p>
    <w:p w14:paraId="46A2F694" w14:textId="77777777" w:rsidR="00692C3A" w:rsidRPr="00692C3A" w:rsidRDefault="00692C3A" w:rsidP="004136B4">
      <w:pPr>
        <w:spacing w:line="360" w:lineRule="auto"/>
        <w:ind w:firstLine="709"/>
        <w:jc w:val="both"/>
        <w:rPr>
          <w:sz w:val="28"/>
          <w:szCs w:val="28"/>
        </w:rPr>
        <w:pPrChange w:id="864"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vehicles</w:t>
      </w:r>
      <w:proofErr w:type="spellEnd"/>
    </w:p>
    <w:p w14:paraId="74DA5FE8" w14:textId="77777777" w:rsidR="00692C3A" w:rsidRPr="00692C3A" w:rsidRDefault="00692C3A" w:rsidP="004136B4">
      <w:pPr>
        <w:spacing w:line="360" w:lineRule="auto"/>
        <w:ind w:firstLine="709"/>
        <w:jc w:val="both"/>
        <w:rPr>
          <w:sz w:val="28"/>
          <w:szCs w:val="28"/>
        </w:rPr>
        <w:pPrChange w:id="865" w:author="Соколов Олександр" w:date="2024-12-22T23:00:00Z">
          <w:pPr>
            <w:ind w:firstLine="709"/>
            <w:jc w:val="both"/>
          </w:pPr>
        </w:pPrChange>
      </w:pPr>
      <w:r w:rsidRPr="00692C3A">
        <w:rPr>
          <w:sz w:val="28"/>
          <w:szCs w:val="28"/>
        </w:rPr>
        <w:lastRenderedPageBreak/>
        <w:t>),</w:t>
      </w:r>
    </w:p>
    <w:p w14:paraId="789E46CE" w14:textId="77777777" w:rsidR="00692C3A" w:rsidRPr="00692C3A" w:rsidRDefault="00692C3A" w:rsidP="004136B4">
      <w:pPr>
        <w:spacing w:line="360" w:lineRule="auto"/>
        <w:ind w:firstLine="709"/>
        <w:jc w:val="both"/>
        <w:rPr>
          <w:sz w:val="28"/>
          <w:szCs w:val="28"/>
        </w:rPr>
        <w:pPrChange w:id="866" w:author="Соколов Олександр" w:date="2024-12-22T23:00:00Z">
          <w:pPr>
            <w:ind w:firstLine="709"/>
            <w:jc w:val="both"/>
          </w:pPr>
        </w:pPrChange>
      </w:pPr>
      <w:proofErr w:type="spellStart"/>
      <w:r w:rsidRPr="00692C3A">
        <w:rPr>
          <w:sz w:val="28"/>
          <w:szCs w:val="28"/>
        </w:rPr>
        <w:t>violations_summary</w:t>
      </w:r>
      <w:proofErr w:type="spellEnd"/>
      <w:r w:rsidRPr="00692C3A">
        <w:rPr>
          <w:sz w:val="28"/>
          <w:szCs w:val="28"/>
        </w:rPr>
        <w:t xml:space="preserve"> AS (</w:t>
      </w:r>
    </w:p>
    <w:p w14:paraId="6B0F5308" w14:textId="77777777" w:rsidR="00692C3A" w:rsidRPr="00692C3A" w:rsidRDefault="00692C3A" w:rsidP="004136B4">
      <w:pPr>
        <w:spacing w:line="360" w:lineRule="auto"/>
        <w:ind w:firstLine="709"/>
        <w:jc w:val="both"/>
        <w:rPr>
          <w:sz w:val="28"/>
          <w:szCs w:val="28"/>
        </w:rPr>
        <w:pPrChange w:id="867" w:author="Соколов Олександр" w:date="2024-12-22T23:00:00Z">
          <w:pPr>
            <w:ind w:firstLine="709"/>
            <w:jc w:val="both"/>
          </w:pPr>
        </w:pPrChange>
      </w:pPr>
      <w:r w:rsidRPr="00692C3A">
        <w:rPr>
          <w:sz w:val="28"/>
          <w:szCs w:val="28"/>
        </w:rPr>
        <w:t xml:space="preserve">    SELECT</w:t>
      </w:r>
    </w:p>
    <w:p w14:paraId="45F14009" w14:textId="77777777" w:rsidR="00692C3A" w:rsidRPr="00692C3A" w:rsidRDefault="00692C3A" w:rsidP="004136B4">
      <w:pPr>
        <w:spacing w:line="360" w:lineRule="auto"/>
        <w:ind w:firstLine="709"/>
        <w:jc w:val="both"/>
        <w:rPr>
          <w:sz w:val="28"/>
          <w:szCs w:val="28"/>
        </w:rPr>
        <w:pPrChange w:id="868"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categorized_vehicles.plate_type</w:t>
      </w:r>
      <w:proofErr w:type="spellEnd"/>
      <w:r w:rsidRPr="00692C3A">
        <w:rPr>
          <w:sz w:val="28"/>
          <w:szCs w:val="28"/>
        </w:rPr>
        <w:t>,</w:t>
      </w:r>
    </w:p>
    <w:p w14:paraId="533262EC" w14:textId="77777777" w:rsidR="00692C3A" w:rsidRPr="00692C3A" w:rsidRDefault="00692C3A" w:rsidP="004136B4">
      <w:pPr>
        <w:spacing w:line="360" w:lineRule="auto"/>
        <w:ind w:firstLine="709"/>
        <w:jc w:val="both"/>
        <w:rPr>
          <w:sz w:val="28"/>
          <w:szCs w:val="28"/>
        </w:rPr>
        <w:pPrChange w:id="869" w:author="Соколов Олександр" w:date="2024-12-22T23:00:00Z">
          <w:pPr>
            <w:ind w:firstLine="709"/>
            <w:jc w:val="both"/>
          </w:pPr>
        </w:pPrChange>
      </w:pPr>
      <w:r w:rsidRPr="00692C3A">
        <w:rPr>
          <w:sz w:val="28"/>
          <w:szCs w:val="28"/>
        </w:rPr>
        <w:t xml:space="preserve">        COUNT(violations.id) AS </w:t>
      </w:r>
      <w:proofErr w:type="spellStart"/>
      <w:r w:rsidRPr="00692C3A">
        <w:rPr>
          <w:sz w:val="28"/>
          <w:szCs w:val="28"/>
        </w:rPr>
        <w:t>violation_count</w:t>
      </w:r>
      <w:proofErr w:type="spellEnd"/>
    </w:p>
    <w:p w14:paraId="4F09E6C7" w14:textId="77777777" w:rsidR="00692C3A" w:rsidRPr="00692C3A" w:rsidRDefault="00692C3A" w:rsidP="004136B4">
      <w:pPr>
        <w:spacing w:line="360" w:lineRule="auto"/>
        <w:ind w:firstLine="709"/>
        <w:jc w:val="both"/>
        <w:rPr>
          <w:sz w:val="28"/>
          <w:szCs w:val="28"/>
        </w:rPr>
        <w:pPrChange w:id="870" w:author="Соколов Олександр" w:date="2024-12-22T23:00:00Z">
          <w:pPr>
            <w:ind w:firstLine="709"/>
            <w:jc w:val="both"/>
          </w:pPr>
        </w:pPrChange>
      </w:pPr>
      <w:r w:rsidRPr="00692C3A">
        <w:rPr>
          <w:sz w:val="28"/>
          <w:szCs w:val="28"/>
        </w:rPr>
        <w:t xml:space="preserve">    FROM</w:t>
      </w:r>
    </w:p>
    <w:p w14:paraId="49E7417A" w14:textId="77777777" w:rsidR="00692C3A" w:rsidRPr="00692C3A" w:rsidRDefault="00692C3A" w:rsidP="004136B4">
      <w:pPr>
        <w:spacing w:line="360" w:lineRule="auto"/>
        <w:ind w:firstLine="709"/>
        <w:jc w:val="both"/>
        <w:rPr>
          <w:sz w:val="28"/>
          <w:szCs w:val="28"/>
        </w:rPr>
        <w:pPrChange w:id="871"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categorized_vehicles</w:t>
      </w:r>
      <w:proofErr w:type="spellEnd"/>
    </w:p>
    <w:p w14:paraId="47C7AF59" w14:textId="77777777" w:rsidR="00692C3A" w:rsidRPr="00692C3A" w:rsidRDefault="00692C3A" w:rsidP="004136B4">
      <w:pPr>
        <w:spacing w:line="360" w:lineRule="auto"/>
        <w:ind w:firstLine="709"/>
        <w:jc w:val="both"/>
        <w:rPr>
          <w:sz w:val="28"/>
          <w:szCs w:val="28"/>
        </w:rPr>
        <w:pPrChange w:id="872" w:author="Соколов Олександр" w:date="2024-12-22T23:00:00Z">
          <w:pPr>
            <w:ind w:firstLine="709"/>
            <w:jc w:val="both"/>
          </w:pPr>
        </w:pPrChange>
      </w:pPr>
      <w:r w:rsidRPr="00692C3A">
        <w:rPr>
          <w:sz w:val="28"/>
          <w:szCs w:val="28"/>
        </w:rPr>
        <w:t xml:space="preserve">        JOIN </w:t>
      </w:r>
      <w:proofErr w:type="spellStart"/>
      <w:r w:rsidRPr="00692C3A">
        <w:rPr>
          <w:sz w:val="28"/>
          <w:szCs w:val="28"/>
        </w:rPr>
        <w:t>violations</w:t>
      </w:r>
      <w:proofErr w:type="spellEnd"/>
      <w:r w:rsidRPr="00692C3A">
        <w:rPr>
          <w:sz w:val="28"/>
          <w:szCs w:val="28"/>
        </w:rPr>
        <w:t xml:space="preserve"> ON categorized_vehicles.id = </w:t>
      </w:r>
      <w:proofErr w:type="spellStart"/>
      <w:r w:rsidRPr="00692C3A">
        <w:rPr>
          <w:sz w:val="28"/>
          <w:szCs w:val="28"/>
        </w:rPr>
        <w:t>violations.vehicle_id</w:t>
      </w:r>
      <w:proofErr w:type="spellEnd"/>
    </w:p>
    <w:p w14:paraId="529ED4DA" w14:textId="77777777" w:rsidR="00692C3A" w:rsidRPr="00692C3A" w:rsidRDefault="00692C3A" w:rsidP="004136B4">
      <w:pPr>
        <w:spacing w:line="360" w:lineRule="auto"/>
        <w:ind w:firstLine="709"/>
        <w:jc w:val="both"/>
        <w:rPr>
          <w:sz w:val="28"/>
          <w:szCs w:val="28"/>
        </w:rPr>
        <w:pPrChange w:id="873" w:author="Соколов Олександр" w:date="2024-12-22T23:00:00Z">
          <w:pPr>
            <w:ind w:firstLine="709"/>
            <w:jc w:val="both"/>
          </w:pPr>
        </w:pPrChange>
      </w:pPr>
      <w:r w:rsidRPr="00692C3A">
        <w:rPr>
          <w:sz w:val="28"/>
          <w:szCs w:val="28"/>
        </w:rPr>
        <w:t xml:space="preserve">    WHERE</w:t>
      </w:r>
    </w:p>
    <w:p w14:paraId="3258A223" w14:textId="77777777" w:rsidR="00692C3A" w:rsidRPr="00692C3A" w:rsidRDefault="00692C3A" w:rsidP="004136B4">
      <w:pPr>
        <w:spacing w:line="360" w:lineRule="auto"/>
        <w:ind w:firstLine="709"/>
        <w:jc w:val="both"/>
        <w:rPr>
          <w:sz w:val="28"/>
          <w:szCs w:val="28"/>
        </w:rPr>
        <w:pPrChange w:id="874"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categorized_vehicles.plate_type</w:t>
      </w:r>
      <w:proofErr w:type="spellEnd"/>
      <w:r w:rsidRPr="00692C3A">
        <w:rPr>
          <w:sz w:val="28"/>
          <w:szCs w:val="28"/>
        </w:rPr>
        <w:t xml:space="preserve"> IN ('</w:t>
      </w:r>
      <w:proofErr w:type="spellStart"/>
      <w:r w:rsidRPr="00692C3A">
        <w:rPr>
          <w:sz w:val="28"/>
          <w:szCs w:val="28"/>
        </w:rPr>
        <w:t>regular</w:t>
      </w:r>
      <w:proofErr w:type="spellEnd"/>
      <w:r w:rsidRPr="00692C3A">
        <w:rPr>
          <w:sz w:val="28"/>
          <w:szCs w:val="28"/>
        </w:rPr>
        <w:t>', '</w:t>
      </w:r>
      <w:proofErr w:type="spellStart"/>
      <w:r w:rsidRPr="00692C3A">
        <w:rPr>
          <w:sz w:val="28"/>
          <w:szCs w:val="28"/>
        </w:rPr>
        <w:t>personalized</w:t>
      </w:r>
      <w:proofErr w:type="spellEnd"/>
      <w:r w:rsidRPr="00692C3A">
        <w:rPr>
          <w:sz w:val="28"/>
          <w:szCs w:val="28"/>
        </w:rPr>
        <w:t>')</w:t>
      </w:r>
    </w:p>
    <w:p w14:paraId="0D50E49F" w14:textId="77777777" w:rsidR="00692C3A" w:rsidRPr="00692C3A" w:rsidRDefault="00692C3A" w:rsidP="004136B4">
      <w:pPr>
        <w:spacing w:line="360" w:lineRule="auto"/>
        <w:ind w:firstLine="709"/>
        <w:jc w:val="both"/>
        <w:rPr>
          <w:sz w:val="28"/>
          <w:szCs w:val="28"/>
        </w:rPr>
        <w:pPrChange w:id="875" w:author="Соколов Олександр" w:date="2024-12-22T23:00:00Z">
          <w:pPr>
            <w:ind w:firstLine="709"/>
            <w:jc w:val="both"/>
          </w:pPr>
        </w:pPrChange>
      </w:pPr>
      <w:r w:rsidRPr="00692C3A">
        <w:rPr>
          <w:sz w:val="28"/>
          <w:szCs w:val="28"/>
        </w:rPr>
        <w:t xml:space="preserve">    GROUP BY</w:t>
      </w:r>
    </w:p>
    <w:p w14:paraId="735F5B4F" w14:textId="77777777" w:rsidR="00692C3A" w:rsidRPr="00692C3A" w:rsidRDefault="00692C3A" w:rsidP="004136B4">
      <w:pPr>
        <w:spacing w:line="360" w:lineRule="auto"/>
        <w:ind w:firstLine="709"/>
        <w:jc w:val="both"/>
        <w:rPr>
          <w:sz w:val="28"/>
          <w:szCs w:val="28"/>
        </w:rPr>
        <w:pPrChange w:id="876"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categorized_vehicles.plate_type</w:t>
      </w:r>
      <w:proofErr w:type="spellEnd"/>
    </w:p>
    <w:p w14:paraId="2C3EE4B4" w14:textId="77777777" w:rsidR="00692C3A" w:rsidRPr="00692C3A" w:rsidRDefault="00692C3A" w:rsidP="004136B4">
      <w:pPr>
        <w:spacing w:line="360" w:lineRule="auto"/>
        <w:ind w:firstLine="709"/>
        <w:jc w:val="both"/>
        <w:rPr>
          <w:sz w:val="28"/>
          <w:szCs w:val="28"/>
        </w:rPr>
        <w:pPrChange w:id="877" w:author="Соколов Олександр" w:date="2024-12-22T23:00:00Z">
          <w:pPr>
            <w:ind w:firstLine="709"/>
            <w:jc w:val="both"/>
          </w:pPr>
        </w:pPrChange>
      </w:pPr>
      <w:r w:rsidRPr="00692C3A">
        <w:rPr>
          <w:sz w:val="28"/>
          <w:szCs w:val="28"/>
        </w:rPr>
        <w:t>)</w:t>
      </w:r>
    </w:p>
    <w:p w14:paraId="03D8A2BD" w14:textId="77777777" w:rsidR="00692C3A" w:rsidRPr="00692C3A" w:rsidRDefault="00692C3A" w:rsidP="004136B4">
      <w:pPr>
        <w:spacing w:line="360" w:lineRule="auto"/>
        <w:ind w:firstLine="709"/>
        <w:jc w:val="both"/>
        <w:rPr>
          <w:sz w:val="28"/>
          <w:szCs w:val="28"/>
        </w:rPr>
        <w:pPrChange w:id="878" w:author="Соколов Олександр" w:date="2024-12-22T23:00:00Z">
          <w:pPr>
            <w:ind w:firstLine="709"/>
            <w:jc w:val="both"/>
          </w:pPr>
        </w:pPrChange>
      </w:pPr>
      <w:r w:rsidRPr="00692C3A">
        <w:rPr>
          <w:sz w:val="28"/>
          <w:szCs w:val="28"/>
        </w:rPr>
        <w:t>SELECT</w:t>
      </w:r>
    </w:p>
    <w:p w14:paraId="28E7DBDE" w14:textId="77777777" w:rsidR="00692C3A" w:rsidRPr="00692C3A" w:rsidRDefault="00692C3A" w:rsidP="004136B4">
      <w:pPr>
        <w:spacing w:line="360" w:lineRule="auto"/>
        <w:ind w:firstLine="709"/>
        <w:jc w:val="both"/>
        <w:rPr>
          <w:sz w:val="28"/>
          <w:szCs w:val="28"/>
        </w:rPr>
        <w:pPrChange w:id="879"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plate_type</w:t>
      </w:r>
      <w:proofErr w:type="spellEnd"/>
      <w:r w:rsidRPr="00692C3A">
        <w:rPr>
          <w:sz w:val="28"/>
          <w:szCs w:val="28"/>
        </w:rPr>
        <w:t>,</w:t>
      </w:r>
    </w:p>
    <w:p w14:paraId="61EA97C2" w14:textId="77777777" w:rsidR="00692C3A" w:rsidRPr="00692C3A" w:rsidRDefault="00692C3A" w:rsidP="004136B4">
      <w:pPr>
        <w:spacing w:line="360" w:lineRule="auto"/>
        <w:ind w:firstLine="709"/>
        <w:jc w:val="both"/>
        <w:rPr>
          <w:sz w:val="28"/>
          <w:szCs w:val="28"/>
        </w:rPr>
        <w:pPrChange w:id="880"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violation_count</w:t>
      </w:r>
      <w:proofErr w:type="spellEnd"/>
    </w:p>
    <w:p w14:paraId="7FCCCB95" w14:textId="77777777" w:rsidR="00692C3A" w:rsidRPr="00692C3A" w:rsidRDefault="00692C3A" w:rsidP="004136B4">
      <w:pPr>
        <w:spacing w:line="360" w:lineRule="auto"/>
        <w:ind w:firstLine="709"/>
        <w:jc w:val="both"/>
        <w:rPr>
          <w:sz w:val="28"/>
          <w:szCs w:val="28"/>
        </w:rPr>
        <w:pPrChange w:id="881" w:author="Соколов Олександр" w:date="2024-12-22T23:00:00Z">
          <w:pPr>
            <w:ind w:firstLine="709"/>
            <w:jc w:val="both"/>
          </w:pPr>
        </w:pPrChange>
      </w:pPr>
      <w:r w:rsidRPr="00692C3A">
        <w:rPr>
          <w:sz w:val="28"/>
          <w:szCs w:val="28"/>
        </w:rPr>
        <w:t>FROM</w:t>
      </w:r>
    </w:p>
    <w:p w14:paraId="6B355072" w14:textId="34E06C51" w:rsidR="00DA1B22" w:rsidRDefault="00692C3A" w:rsidP="004136B4">
      <w:pPr>
        <w:spacing w:line="360" w:lineRule="auto"/>
        <w:ind w:firstLine="709"/>
        <w:jc w:val="both"/>
        <w:rPr>
          <w:sz w:val="28"/>
          <w:szCs w:val="28"/>
        </w:rPr>
        <w:pPrChange w:id="882" w:author="Соколов Олександр" w:date="2024-12-22T23:00:00Z">
          <w:pPr>
            <w:ind w:firstLine="709"/>
            <w:jc w:val="both"/>
          </w:pPr>
        </w:pPrChange>
      </w:pPr>
      <w:r w:rsidRPr="00692C3A">
        <w:rPr>
          <w:sz w:val="28"/>
          <w:szCs w:val="28"/>
        </w:rPr>
        <w:t xml:space="preserve">    </w:t>
      </w:r>
      <w:proofErr w:type="spellStart"/>
      <w:r w:rsidRPr="00692C3A">
        <w:rPr>
          <w:sz w:val="28"/>
          <w:szCs w:val="28"/>
        </w:rPr>
        <w:t>violations_summary</w:t>
      </w:r>
      <w:proofErr w:type="spellEnd"/>
      <w:r w:rsidRPr="00692C3A">
        <w:rPr>
          <w:sz w:val="28"/>
          <w:szCs w:val="28"/>
        </w:rPr>
        <w:t>;</w:t>
      </w:r>
    </w:p>
    <w:p w14:paraId="20A823B0" w14:textId="6D6DDC9E" w:rsidR="00692C3A" w:rsidRDefault="00692C3A" w:rsidP="004136B4">
      <w:pPr>
        <w:spacing w:line="360" w:lineRule="auto"/>
        <w:ind w:firstLine="709"/>
        <w:jc w:val="both"/>
        <w:rPr>
          <w:sz w:val="28"/>
          <w:szCs w:val="28"/>
        </w:rPr>
        <w:pPrChange w:id="883" w:author="Соколов Олександр" w:date="2024-12-22T23:00:00Z">
          <w:pPr>
            <w:ind w:firstLine="709"/>
            <w:jc w:val="both"/>
          </w:pPr>
        </w:pPrChange>
      </w:pPr>
    </w:p>
    <w:p w14:paraId="2AB596C1" w14:textId="4E944AF3" w:rsidR="00692C3A" w:rsidRDefault="00692C3A" w:rsidP="004136B4">
      <w:pPr>
        <w:spacing w:line="360" w:lineRule="auto"/>
        <w:ind w:firstLine="709"/>
        <w:jc w:val="both"/>
        <w:rPr>
          <w:sz w:val="28"/>
          <w:szCs w:val="28"/>
        </w:rPr>
        <w:pPrChange w:id="884" w:author="Соколов Олександр" w:date="2024-12-22T23:00:00Z">
          <w:pPr>
            <w:ind w:firstLine="709"/>
            <w:jc w:val="both"/>
          </w:pPr>
        </w:pPrChange>
      </w:pPr>
      <w:r w:rsidRPr="00DA1B22">
        <w:rPr>
          <w:sz w:val="28"/>
          <w:szCs w:val="28"/>
        </w:rPr>
        <w:t>На рис. 7.4.</w:t>
      </w:r>
      <w:r>
        <w:rPr>
          <w:sz w:val="28"/>
          <w:szCs w:val="28"/>
        </w:rPr>
        <w:t>6</w:t>
      </w:r>
      <w:r w:rsidRPr="00DA1B22">
        <w:rPr>
          <w:sz w:val="28"/>
          <w:szCs w:val="28"/>
        </w:rPr>
        <w:t xml:space="preserve">.1 наведено результати роботи запиту, який повертає </w:t>
      </w:r>
      <w:r w:rsidRPr="00692C3A">
        <w:rPr>
          <w:sz w:val="28"/>
          <w:szCs w:val="28"/>
        </w:rPr>
        <w:t>кількість порушників та порушень, які скоєні на автомобілях із звичайними номерами та іменними</w:t>
      </w:r>
      <w:r>
        <w:rPr>
          <w:sz w:val="28"/>
          <w:szCs w:val="28"/>
        </w:rPr>
        <w:t>.</w:t>
      </w:r>
    </w:p>
    <w:p w14:paraId="2A0C33D4" w14:textId="312D26E8" w:rsidR="00692C3A" w:rsidRDefault="00692C3A" w:rsidP="004136B4">
      <w:pPr>
        <w:spacing w:line="360" w:lineRule="auto"/>
        <w:ind w:firstLine="709"/>
        <w:jc w:val="both"/>
        <w:rPr>
          <w:sz w:val="28"/>
          <w:szCs w:val="28"/>
        </w:rPr>
        <w:pPrChange w:id="885" w:author="Соколов Олександр" w:date="2024-12-22T23:00:00Z">
          <w:pPr>
            <w:ind w:firstLine="709"/>
            <w:jc w:val="both"/>
          </w:pPr>
        </w:pPrChange>
      </w:pPr>
    </w:p>
    <w:p w14:paraId="2C3A526C" w14:textId="4CE8979B" w:rsidR="00692C3A" w:rsidRDefault="00692C3A" w:rsidP="004136B4">
      <w:pPr>
        <w:spacing w:line="360" w:lineRule="auto"/>
        <w:ind w:firstLine="709"/>
        <w:jc w:val="center"/>
        <w:rPr>
          <w:sz w:val="28"/>
          <w:szCs w:val="28"/>
        </w:rPr>
        <w:pPrChange w:id="886" w:author="Соколов Олександр" w:date="2024-12-22T23:00:00Z">
          <w:pPr>
            <w:ind w:firstLine="709"/>
            <w:jc w:val="center"/>
          </w:pPr>
        </w:pPrChange>
      </w:pPr>
      <w:r w:rsidRPr="00692C3A">
        <w:rPr>
          <w:sz w:val="28"/>
          <w:szCs w:val="28"/>
        </w:rPr>
        <w:lastRenderedPageBreak/>
        <w:drawing>
          <wp:inline distT="0" distB="0" distL="0" distR="0" wp14:anchorId="0EF070B2" wp14:editId="6A2A871F">
            <wp:extent cx="5831749" cy="255309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0726" cy="2583295"/>
                    </a:xfrm>
                    <a:prstGeom prst="rect">
                      <a:avLst/>
                    </a:prstGeom>
                  </pic:spPr>
                </pic:pic>
              </a:graphicData>
            </a:graphic>
          </wp:inline>
        </w:drawing>
      </w:r>
    </w:p>
    <w:p w14:paraId="7A1914D4" w14:textId="3D48CA2D" w:rsidR="00692C3A" w:rsidRDefault="00692C3A" w:rsidP="004136B4">
      <w:pPr>
        <w:spacing w:line="360" w:lineRule="auto"/>
        <w:ind w:firstLine="709"/>
        <w:jc w:val="center"/>
        <w:rPr>
          <w:sz w:val="28"/>
          <w:szCs w:val="28"/>
        </w:rPr>
        <w:pPrChange w:id="887" w:author="Соколов Олександр" w:date="2024-12-22T23:00:00Z">
          <w:pPr>
            <w:ind w:firstLine="709"/>
            <w:jc w:val="center"/>
          </w:pPr>
        </w:pPrChange>
      </w:pPr>
      <w:r w:rsidRPr="00692C3A">
        <w:rPr>
          <w:sz w:val="28"/>
          <w:szCs w:val="28"/>
        </w:rPr>
        <w:t>Рисунок 7.4.</w:t>
      </w:r>
      <w:r>
        <w:rPr>
          <w:sz w:val="28"/>
          <w:szCs w:val="28"/>
        </w:rPr>
        <w:t>6</w:t>
      </w:r>
      <w:r w:rsidRPr="00692C3A">
        <w:rPr>
          <w:sz w:val="28"/>
          <w:szCs w:val="28"/>
        </w:rPr>
        <w:t xml:space="preserve">.1 – </w:t>
      </w:r>
      <w:ins w:id="888" w:author="Соколов Олександр" w:date="2024-12-22T22:28:00Z">
        <w:r w:rsidR="00DD4FFE">
          <w:rPr>
            <w:sz w:val="28"/>
            <w:szCs w:val="28"/>
          </w:rPr>
          <w:t>Р</w:t>
        </w:r>
      </w:ins>
      <w:del w:id="889" w:author="Соколов Олександр" w:date="2024-12-22T22:28:00Z">
        <w:r w:rsidRPr="00692C3A" w:rsidDel="00DD4FFE">
          <w:rPr>
            <w:sz w:val="28"/>
            <w:szCs w:val="28"/>
          </w:rPr>
          <w:delText>р</w:delText>
        </w:r>
      </w:del>
      <w:r w:rsidRPr="00692C3A">
        <w:rPr>
          <w:sz w:val="28"/>
          <w:szCs w:val="28"/>
        </w:rPr>
        <w:t>езультати роботи запиту, який повертає кількість</w:t>
      </w:r>
    </w:p>
    <w:p w14:paraId="591EA1A0" w14:textId="77777777" w:rsidR="00692C3A" w:rsidRDefault="00692C3A" w:rsidP="004136B4">
      <w:pPr>
        <w:spacing w:line="360" w:lineRule="auto"/>
        <w:ind w:firstLine="709"/>
        <w:jc w:val="center"/>
        <w:rPr>
          <w:sz w:val="28"/>
          <w:szCs w:val="28"/>
        </w:rPr>
        <w:pPrChange w:id="890" w:author="Соколов Олександр" w:date="2024-12-22T23:00:00Z">
          <w:pPr>
            <w:ind w:firstLine="709"/>
            <w:jc w:val="center"/>
          </w:pPr>
        </w:pPrChange>
      </w:pPr>
      <w:r w:rsidRPr="00692C3A">
        <w:rPr>
          <w:sz w:val="28"/>
          <w:szCs w:val="28"/>
        </w:rPr>
        <w:t>порушників та порушень, які скоєні на автомобілях із звичайними</w:t>
      </w:r>
    </w:p>
    <w:p w14:paraId="120D02EF" w14:textId="072B4C2C" w:rsidR="00692C3A" w:rsidRDefault="00692C3A" w:rsidP="004136B4">
      <w:pPr>
        <w:spacing w:line="360" w:lineRule="auto"/>
        <w:ind w:firstLine="709"/>
        <w:jc w:val="center"/>
        <w:rPr>
          <w:sz w:val="28"/>
          <w:szCs w:val="28"/>
        </w:rPr>
        <w:pPrChange w:id="891" w:author="Соколов Олександр" w:date="2024-12-22T23:00:00Z">
          <w:pPr>
            <w:ind w:firstLine="709"/>
            <w:jc w:val="center"/>
          </w:pPr>
        </w:pPrChange>
      </w:pPr>
      <w:r w:rsidRPr="00692C3A">
        <w:rPr>
          <w:sz w:val="28"/>
          <w:szCs w:val="28"/>
        </w:rPr>
        <w:t>номерами та іменними</w:t>
      </w:r>
    </w:p>
    <w:p w14:paraId="2315EDAE" w14:textId="1B4C00CF" w:rsidR="00692C3A" w:rsidRDefault="00692C3A" w:rsidP="004136B4">
      <w:pPr>
        <w:spacing w:line="360" w:lineRule="auto"/>
        <w:ind w:firstLine="709"/>
        <w:jc w:val="center"/>
        <w:rPr>
          <w:sz w:val="28"/>
          <w:szCs w:val="28"/>
        </w:rPr>
        <w:pPrChange w:id="892" w:author="Соколов Олександр" w:date="2024-12-22T23:00:00Z">
          <w:pPr>
            <w:ind w:firstLine="709"/>
            <w:jc w:val="center"/>
          </w:pPr>
        </w:pPrChange>
      </w:pPr>
    </w:p>
    <w:p w14:paraId="4DC7BB72" w14:textId="67CA107F" w:rsidR="00692C3A" w:rsidRDefault="00692C3A" w:rsidP="004136B4">
      <w:pPr>
        <w:spacing w:line="360" w:lineRule="auto"/>
        <w:ind w:firstLine="709"/>
        <w:outlineLvl w:val="2"/>
        <w:rPr>
          <w:sz w:val="28"/>
          <w:szCs w:val="28"/>
        </w:rPr>
        <w:pPrChange w:id="893" w:author="Соколов Олександр" w:date="2024-12-22T23:00:00Z">
          <w:pPr>
            <w:ind w:firstLine="709"/>
          </w:pPr>
        </w:pPrChange>
      </w:pPr>
      <w:bookmarkStart w:id="894" w:name="_Toc185798492"/>
      <w:r w:rsidRPr="00692C3A">
        <w:rPr>
          <w:sz w:val="28"/>
          <w:szCs w:val="28"/>
        </w:rPr>
        <w:t>7.4.</w:t>
      </w:r>
      <w:r>
        <w:rPr>
          <w:sz w:val="28"/>
          <w:szCs w:val="28"/>
        </w:rPr>
        <w:t>7 К</w:t>
      </w:r>
      <w:r w:rsidRPr="00692C3A">
        <w:rPr>
          <w:sz w:val="28"/>
          <w:szCs w:val="28"/>
        </w:rPr>
        <w:t>ількість порушень по регіону реєстрації машини</w:t>
      </w:r>
      <w:bookmarkEnd w:id="894"/>
    </w:p>
    <w:p w14:paraId="3DEC01D1" w14:textId="77777777" w:rsidR="00692C3A" w:rsidRPr="00692C3A" w:rsidRDefault="00692C3A" w:rsidP="004136B4">
      <w:pPr>
        <w:spacing w:line="360" w:lineRule="auto"/>
        <w:ind w:firstLine="709"/>
        <w:rPr>
          <w:sz w:val="28"/>
          <w:szCs w:val="28"/>
        </w:rPr>
        <w:pPrChange w:id="895" w:author="Соколов Олександр" w:date="2024-12-22T23:00:00Z">
          <w:pPr>
            <w:ind w:firstLine="709"/>
          </w:pPr>
        </w:pPrChange>
      </w:pPr>
      <w:r w:rsidRPr="00692C3A">
        <w:rPr>
          <w:sz w:val="28"/>
          <w:szCs w:val="28"/>
        </w:rPr>
        <w:t>SELECT</w:t>
      </w:r>
    </w:p>
    <w:p w14:paraId="220E8C97" w14:textId="77777777" w:rsidR="00692C3A" w:rsidRPr="00692C3A" w:rsidRDefault="00692C3A" w:rsidP="004136B4">
      <w:pPr>
        <w:spacing w:line="360" w:lineRule="auto"/>
        <w:ind w:firstLine="709"/>
        <w:rPr>
          <w:sz w:val="28"/>
          <w:szCs w:val="28"/>
        </w:rPr>
        <w:pPrChange w:id="896" w:author="Соколов Олександр" w:date="2024-12-22T23:00:00Z">
          <w:pPr>
            <w:ind w:firstLine="709"/>
          </w:pPr>
        </w:pPrChange>
      </w:pPr>
      <w:r w:rsidRPr="00692C3A">
        <w:rPr>
          <w:sz w:val="28"/>
          <w:szCs w:val="28"/>
        </w:rPr>
        <w:t xml:space="preserve">    </w:t>
      </w:r>
      <w:proofErr w:type="spellStart"/>
      <w:r w:rsidRPr="00692C3A">
        <w:rPr>
          <w:sz w:val="28"/>
          <w:szCs w:val="28"/>
        </w:rPr>
        <w:t>get_region_by_code</w:t>
      </w:r>
      <w:proofErr w:type="spellEnd"/>
      <w:r w:rsidRPr="00692C3A">
        <w:rPr>
          <w:sz w:val="28"/>
          <w:szCs w:val="28"/>
        </w:rPr>
        <w:t>(</w:t>
      </w:r>
    </w:p>
    <w:p w14:paraId="23343248" w14:textId="77777777" w:rsidR="00692C3A" w:rsidRPr="00692C3A" w:rsidRDefault="00692C3A" w:rsidP="004136B4">
      <w:pPr>
        <w:spacing w:line="360" w:lineRule="auto"/>
        <w:ind w:firstLine="709"/>
        <w:rPr>
          <w:sz w:val="28"/>
          <w:szCs w:val="28"/>
        </w:rPr>
        <w:pPrChange w:id="897" w:author="Соколов Олександр" w:date="2024-12-22T23:00:00Z">
          <w:pPr>
            <w:ind w:firstLine="709"/>
          </w:pPr>
        </w:pPrChange>
      </w:pPr>
      <w:r w:rsidRPr="00692C3A">
        <w:rPr>
          <w:sz w:val="28"/>
          <w:szCs w:val="28"/>
        </w:rPr>
        <w:t xml:space="preserve">        SUBSTRING(</w:t>
      </w:r>
    </w:p>
    <w:p w14:paraId="2479BB31" w14:textId="77777777" w:rsidR="00692C3A" w:rsidRPr="00692C3A" w:rsidRDefault="00692C3A" w:rsidP="004136B4">
      <w:pPr>
        <w:spacing w:line="360" w:lineRule="auto"/>
        <w:ind w:firstLine="709"/>
        <w:rPr>
          <w:sz w:val="28"/>
          <w:szCs w:val="28"/>
        </w:rPr>
        <w:pPrChange w:id="898" w:author="Соколов Олександр" w:date="2024-12-22T23:00:00Z">
          <w:pPr>
            <w:ind w:firstLine="709"/>
          </w:pPr>
        </w:pPrChange>
      </w:pPr>
      <w:r w:rsidRPr="00692C3A">
        <w:rPr>
          <w:sz w:val="28"/>
          <w:szCs w:val="28"/>
        </w:rPr>
        <w:t xml:space="preserve">            </w:t>
      </w:r>
      <w:proofErr w:type="spellStart"/>
      <w:r w:rsidRPr="00692C3A">
        <w:rPr>
          <w:sz w:val="28"/>
          <w:szCs w:val="28"/>
        </w:rPr>
        <w:t>vehicles.registration_number</w:t>
      </w:r>
      <w:proofErr w:type="spellEnd"/>
    </w:p>
    <w:p w14:paraId="6D0F01C4" w14:textId="77777777" w:rsidR="00692C3A" w:rsidRPr="00692C3A" w:rsidRDefault="00692C3A" w:rsidP="004136B4">
      <w:pPr>
        <w:spacing w:line="360" w:lineRule="auto"/>
        <w:ind w:firstLine="709"/>
        <w:rPr>
          <w:sz w:val="28"/>
          <w:szCs w:val="28"/>
        </w:rPr>
        <w:pPrChange w:id="899" w:author="Соколов Олександр" w:date="2024-12-22T23:00:00Z">
          <w:pPr>
            <w:ind w:firstLine="709"/>
          </w:pPr>
        </w:pPrChange>
      </w:pPr>
      <w:r w:rsidRPr="00692C3A">
        <w:rPr>
          <w:sz w:val="28"/>
          <w:szCs w:val="28"/>
        </w:rPr>
        <w:t xml:space="preserve">            FROM</w:t>
      </w:r>
    </w:p>
    <w:p w14:paraId="73C3BA88" w14:textId="77777777" w:rsidR="00692C3A" w:rsidRPr="00692C3A" w:rsidRDefault="00692C3A" w:rsidP="004136B4">
      <w:pPr>
        <w:spacing w:line="360" w:lineRule="auto"/>
        <w:ind w:firstLine="709"/>
        <w:rPr>
          <w:sz w:val="28"/>
          <w:szCs w:val="28"/>
        </w:rPr>
        <w:pPrChange w:id="900" w:author="Соколов Олександр" w:date="2024-12-22T23:00:00Z">
          <w:pPr>
            <w:ind w:firstLine="709"/>
          </w:pPr>
        </w:pPrChange>
      </w:pPr>
      <w:r w:rsidRPr="00692C3A">
        <w:rPr>
          <w:sz w:val="28"/>
          <w:szCs w:val="28"/>
        </w:rPr>
        <w:t xml:space="preserve">                1 FOR 2</w:t>
      </w:r>
    </w:p>
    <w:p w14:paraId="36D7D6D6" w14:textId="77777777" w:rsidR="00692C3A" w:rsidRPr="00692C3A" w:rsidRDefault="00692C3A" w:rsidP="004136B4">
      <w:pPr>
        <w:spacing w:line="360" w:lineRule="auto"/>
        <w:ind w:firstLine="709"/>
        <w:rPr>
          <w:sz w:val="28"/>
          <w:szCs w:val="28"/>
        </w:rPr>
        <w:pPrChange w:id="901" w:author="Соколов Олександр" w:date="2024-12-22T23:00:00Z">
          <w:pPr>
            <w:ind w:firstLine="709"/>
          </w:pPr>
        </w:pPrChange>
      </w:pPr>
      <w:r w:rsidRPr="00692C3A">
        <w:rPr>
          <w:sz w:val="28"/>
          <w:szCs w:val="28"/>
        </w:rPr>
        <w:t xml:space="preserve">        )</w:t>
      </w:r>
    </w:p>
    <w:p w14:paraId="1159AB15" w14:textId="77777777" w:rsidR="00692C3A" w:rsidRPr="00692C3A" w:rsidRDefault="00692C3A" w:rsidP="004136B4">
      <w:pPr>
        <w:spacing w:line="360" w:lineRule="auto"/>
        <w:ind w:firstLine="709"/>
        <w:rPr>
          <w:sz w:val="28"/>
          <w:szCs w:val="28"/>
        </w:rPr>
        <w:pPrChange w:id="902" w:author="Соколов Олександр" w:date="2024-12-22T23:00:00Z">
          <w:pPr>
            <w:ind w:firstLine="709"/>
          </w:pPr>
        </w:pPrChange>
      </w:pPr>
      <w:r w:rsidRPr="00692C3A">
        <w:rPr>
          <w:sz w:val="28"/>
          <w:szCs w:val="28"/>
        </w:rPr>
        <w:t xml:space="preserve">    ),</w:t>
      </w:r>
    </w:p>
    <w:p w14:paraId="38050837" w14:textId="77777777" w:rsidR="00692C3A" w:rsidRPr="00692C3A" w:rsidRDefault="00692C3A" w:rsidP="004136B4">
      <w:pPr>
        <w:spacing w:line="360" w:lineRule="auto"/>
        <w:ind w:firstLine="709"/>
        <w:rPr>
          <w:sz w:val="28"/>
          <w:szCs w:val="28"/>
        </w:rPr>
        <w:pPrChange w:id="903" w:author="Соколов Олександр" w:date="2024-12-22T23:00:00Z">
          <w:pPr>
            <w:ind w:firstLine="709"/>
          </w:pPr>
        </w:pPrChange>
      </w:pPr>
      <w:r w:rsidRPr="00692C3A">
        <w:rPr>
          <w:sz w:val="28"/>
          <w:szCs w:val="28"/>
        </w:rPr>
        <w:t xml:space="preserve">    COUNT(violations.id)</w:t>
      </w:r>
    </w:p>
    <w:p w14:paraId="3418F9AD" w14:textId="77777777" w:rsidR="00692C3A" w:rsidRPr="00692C3A" w:rsidRDefault="00692C3A" w:rsidP="004136B4">
      <w:pPr>
        <w:spacing w:line="360" w:lineRule="auto"/>
        <w:ind w:firstLine="709"/>
        <w:rPr>
          <w:sz w:val="28"/>
          <w:szCs w:val="28"/>
        </w:rPr>
        <w:pPrChange w:id="904" w:author="Соколов Олександр" w:date="2024-12-22T23:00:00Z">
          <w:pPr>
            <w:ind w:firstLine="709"/>
          </w:pPr>
        </w:pPrChange>
      </w:pPr>
      <w:r w:rsidRPr="00692C3A">
        <w:rPr>
          <w:sz w:val="28"/>
          <w:szCs w:val="28"/>
        </w:rPr>
        <w:t>FROM</w:t>
      </w:r>
    </w:p>
    <w:p w14:paraId="3D2F3791" w14:textId="77777777" w:rsidR="00692C3A" w:rsidRPr="00692C3A" w:rsidRDefault="00692C3A" w:rsidP="004136B4">
      <w:pPr>
        <w:spacing w:line="360" w:lineRule="auto"/>
        <w:ind w:firstLine="709"/>
        <w:rPr>
          <w:sz w:val="28"/>
          <w:szCs w:val="28"/>
        </w:rPr>
        <w:pPrChange w:id="905" w:author="Соколов Олександр" w:date="2024-12-22T23:00:00Z">
          <w:pPr>
            <w:ind w:firstLine="709"/>
          </w:pPr>
        </w:pPrChange>
      </w:pPr>
      <w:r w:rsidRPr="00692C3A">
        <w:rPr>
          <w:sz w:val="28"/>
          <w:szCs w:val="28"/>
        </w:rPr>
        <w:t xml:space="preserve">    </w:t>
      </w:r>
      <w:proofErr w:type="spellStart"/>
      <w:r w:rsidRPr="00692C3A">
        <w:rPr>
          <w:sz w:val="28"/>
          <w:szCs w:val="28"/>
        </w:rPr>
        <w:t>violations</w:t>
      </w:r>
      <w:proofErr w:type="spellEnd"/>
    </w:p>
    <w:p w14:paraId="577387B9" w14:textId="77777777" w:rsidR="00692C3A" w:rsidRPr="00692C3A" w:rsidRDefault="00692C3A" w:rsidP="004136B4">
      <w:pPr>
        <w:spacing w:line="360" w:lineRule="auto"/>
        <w:ind w:firstLine="709"/>
        <w:rPr>
          <w:sz w:val="28"/>
          <w:szCs w:val="28"/>
        </w:rPr>
        <w:pPrChange w:id="906" w:author="Соколов Олександр" w:date="2024-12-22T23:00:00Z">
          <w:pPr>
            <w:ind w:firstLine="709"/>
          </w:pPr>
        </w:pPrChange>
      </w:pPr>
      <w:r w:rsidRPr="00692C3A">
        <w:rPr>
          <w:sz w:val="28"/>
          <w:szCs w:val="28"/>
        </w:rPr>
        <w:t xml:space="preserve">    JOIN </w:t>
      </w:r>
      <w:proofErr w:type="spellStart"/>
      <w:r w:rsidRPr="00692C3A">
        <w:rPr>
          <w:sz w:val="28"/>
          <w:szCs w:val="28"/>
        </w:rPr>
        <w:t>vehicles</w:t>
      </w:r>
      <w:proofErr w:type="spellEnd"/>
      <w:r w:rsidRPr="00692C3A">
        <w:rPr>
          <w:sz w:val="28"/>
          <w:szCs w:val="28"/>
        </w:rPr>
        <w:t xml:space="preserve"> ON </w:t>
      </w:r>
      <w:proofErr w:type="spellStart"/>
      <w:r w:rsidRPr="00692C3A">
        <w:rPr>
          <w:sz w:val="28"/>
          <w:szCs w:val="28"/>
        </w:rPr>
        <w:t>violations.vehicle_id</w:t>
      </w:r>
      <w:proofErr w:type="spellEnd"/>
      <w:r w:rsidRPr="00692C3A">
        <w:rPr>
          <w:sz w:val="28"/>
          <w:szCs w:val="28"/>
        </w:rPr>
        <w:t xml:space="preserve"> = vehicles.id</w:t>
      </w:r>
    </w:p>
    <w:p w14:paraId="062A9A14" w14:textId="77777777" w:rsidR="00692C3A" w:rsidRPr="00692C3A" w:rsidRDefault="00692C3A" w:rsidP="004136B4">
      <w:pPr>
        <w:spacing w:line="360" w:lineRule="auto"/>
        <w:ind w:firstLine="709"/>
        <w:rPr>
          <w:sz w:val="28"/>
          <w:szCs w:val="28"/>
        </w:rPr>
        <w:pPrChange w:id="907" w:author="Соколов Олександр" w:date="2024-12-22T23:00:00Z">
          <w:pPr>
            <w:ind w:firstLine="709"/>
          </w:pPr>
        </w:pPrChange>
      </w:pPr>
      <w:r w:rsidRPr="00692C3A">
        <w:rPr>
          <w:sz w:val="28"/>
          <w:szCs w:val="28"/>
        </w:rPr>
        <w:t>WHERE</w:t>
      </w:r>
    </w:p>
    <w:p w14:paraId="2B65AAE3" w14:textId="77777777" w:rsidR="00692C3A" w:rsidRPr="00692C3A" w:rsidRDefault="00692C3A" w:rsidP="004136B4">
      <w:pPr>
        <w:spacing w:line="360" w:lineRule="auto"/>
        <w:ind w:firstLine="709"/>
        <w:rPr>
          <w:sz w:val="28"/>
          <w:szCs w:val="28"/>
        </w:rPr>
        <w:pPrChange w:id="908" w:author="Соколов Олександр" w:date="2024-12-22T23:00:00Z">
          <w:pPr>
            <w:ind w:firstLine="709"/>
          </w:pPr>
        </w:pPrChange>
      </w:pPr>
      <w:r w:rsidRPr="00692C3A">
        <w:rPr>
          <w:sz w:val="28"/>
          <w:szCs w:val="28"/>
        </w:rPr>
        <w:t xml:space="preserve">    LENGTH(</w:t>
      </w:r>
      <w:proofErr w:type="spellStart"/>
      <w:r w:rsidRPr="00692C3A">
        <w:rPr>
          <w:sz w:val="28"/>
          <w:szCs w:val="28"/>
        </w:rPr>
        <w:t>vehicles.registration_number</w:t>
      </w:r>
      <w:proofErr w:type="spellEnd"/>
      <w:r w:rsidRPr="00692C3A">
        <w:rPr>
          <w:sz w:val="28"/>
          <w:szCs w:val="28"/>
        </w:rPr>
        <w:t>) = 8</w:t>
      </w:r>
    </w:p>
    <w:p w14:paraId="76599416" w14:textId="77777777" w:rsidR="00692C3A" w:rsidRPr="00692C3A" w:rsidRDefault="00692C3A" w:rsidP="004136B4">
      <w:pPr>
        <w:spacing w:line="360" w:lineRule="auto"/>
        <w:ind w:firstLine="709"/>
        <w:rPr>
          <w:sz w:val="28"/>
          <w:szCs w:val="28"/>
        </w:rPr>
        <w:pPrChange w:id="909" w:author="Соколов Олександр" w:date="2024-12-22T23:00:00Z">
          <w:pPr>
            <w:ind w:firstLine="709"/>
          </w:pPr>
        </w:pPrChange>
      </w:pPr>
      <w:r w:rsidRPr="00692C3A">
        <w:rPr>
          <w:sz w:val="28"/>
          <w:szCs w:val="28"/>
        </w:rPr>
        <w:t xml:space="preserve">    AND SUBSTRING(</w:t>
      </w:r>
    </w:p>
    <w:p w14:paraId="65931716" w14:textId="77777777" w:rsidR="00692C3A" w:rsidRPr="00692C3A" w:rsidRDefault="00692C3A" w:rsidP="004136B4">
      <w:pPr>
        <w:spacing w:line="360" w:lineRule="auto"/>
        <w:ind w:firstLine="709"/>
        <w:rPr>
          <w:sz w:val="28"/>
          <w:szCs w:val="28"/>
        </w:rPr>
        <w:pPrChange w:id="910" w:author="Соколов Олександр" w:date="2024-12-22T23:00:00Z">
          <w:pPr>
            <w:ind w:firstLine="709"/>
          </w:pPr>
        </w:pPrChange>
      </w:pPr>
      <w:r w:rsidRPr="00692C3A">
        <w:rPr>
          <w:sz w:val="28"/>
          <w:szCs w:val="28"/>
        </w:rPr>
        <w:t xml:space="preserve">        </w:t>
      </w:r>
      <w:proofErr w:type="spellStart"/>
      <w:r w:rsidRPr="00692C3A">
        <w:rPr>
          <w:sz w:val="28"/>
          <w:szCs w:val="28"/>
        </w:rPr>
        <w:t>vehicles.registration_number</w:t>
      </w:r>
      <w:proofErr w:type="spellEnd"/>
    </w:p>
    <w:p w14:paraId="56E99403" w14:textId="77777777" w:rsidR="00692C3A" w:rsidRPr="00692C3A" w:rsidRDefault="00692C3A" w:rsidP="004136B4">
      <w:pPr>
        <w:spacing w:line="360" w:lineRule="auto"/>
        <w:ind w:firstLine="709"/>
        <w:rPr>
          <w:sz w:val="28"/>
          <w:szCs w:val="28"/>
        </w:rPr>
        <w:pPrChange w:id="911" w:author="Соколов Олександр" w:date="2024-12-22T23:00:00Z">
          <w:pPr>
            <w:ind w:firstLine="709"/>
          </w:pPr>
        </w:pPrChange>
      </w:pPr>
      <w:r w:rsidRPr="00692C3A">
        <w:rPr>
          <w:sz w:val="28"/>
          <w:szCs w:val="28"/>
        </w:rPr>
        <w:lastRenderedPageBreak/>
        <w:t xml:space="preserve">        FROM</w:t>
      </w:r>
    </w:p>
    <w:p w14:paraId="59E01BF1" w14:textId="77777777" w:rsidR="00692C3A" w:rsidRPr="00692C3A" w:rsidRDefault="00692C3A" w:rsidP="004136B4">
      <w:pPr>
        <w:spacing w:line="360" w:lineRule="auto"/>
        <w:ind w:firstLine="709"/>
        <w:rPr>
          <w:sz w:val="28"/>
          <w:szCs w:val="28"/>
        </w:rPr>
        <w:pPrChange w:id="912" w:author="Соколов Олександр" w:date="2024-12-22T23:00:00Z">
          <w:pPr>
            <w:ind w:firstLine="709"/>
          </w:pPr>
        </w:pPrChange>
      </w:pPr>
      <w:r w:rsidRPr="00692C3A">
        <w:rPr>
          <w:sz w:val="28"/>
          <w:szCs w:val="28"/>
        </w:rPr>
        <w:t xml:space="preserve">            1 FOR 2</w:t>
      </w:r>
    </w:p>
    <w:p w14:paraId="059CD920" w14:textId="77777777" w:rsidR="00692C3A" w:rsidRPr="00692C3A" w:rsidRDefault="00692C3A" w:rsidP="004136B4">
      <w:pPr>
        <w:spacing w:line="360" w:lineRule="auto"/>
        <w:ind w:firstLine="709"/>
        <w:rPr>
          <w:sz w:val="28"/>
          <w:szCs w:val="28"/>
        </w:rPr>
        <w:pPrChange w:id="913" w:author="Соколов Олександр" w:date="2024-12-22T23:00:00Z">
          <w:pPr>
            <w:ind w:firstLine="709"/>
          </w:pPr>
        </w:pPrChange>
      </w:pPr>
      <w:r w:rsidRPr="00692C3A">
        <w:rPr>
          <w:sz w:val="28"/>
          <w:szCs w:val="28"/>
        </w:rPr>
        <w:t xml:space="preserve">    ) IN (</w:t>
      </w:r>
    </w:p>
    <w:p w14:paraId="6D425BAB" w14:textId="77777777" w:rsidR="00692C3A" w:rsidRPr="00692C3A" w:rsidRDefault="00692C3A" w:rsidP="004136B4">
      <w:pPr>
        <w:spacing w:line="360" w:lineRule="auto"/>
        <w:ind w:firstLine="709"/>
        <w:rPr>
          <w:sz w:val="28"/>
          <w:szCs w:val="28"/>
        </w:rPr>
        <w:pPrChange w:id="914" w:author="Соколов Олександр" w:date="2024-12-22T23:00:00Z">
          <w:pPr>
            <w:ind w:firstLine="709"/>
          </w:pPr>
        </w:pPrChange>
      </w:pPr>
      <w:r w:rsidRPr="00692C3A">
        <w:rPr>
          <w:sz w:val="28"/>
          <w:szCs w:val="28"/>
        </w:rPr>
        <w:t xml:space="preserve">        SELECT</w:t>
      </w:r>
    </w:p>
    <w:p w14:paraId="25C38E0F" w14:textId="77777777" w:rsidR="00692C3A" w:rsidRPr="00692C3A" w:rsidRDefault="00692C3A" w:rsidP="004136B4">
      <w:pPr>
        <w:spacing w:line="360" w:lineRule="auto"/>
        <w:ind w:firstLine="709"/>
        <w:rPr>
          <w:sz w:val="28"/>
          <w:szCs w:val="28"/>
        </w:rPr>
        <w:pPrChange w:id="915" w:author="Соколов Олександр" w:date="2024-12-22T23:00:00Z">
          <w:pPr>
            <w:ind w:firstLine="709"/>
          </w:pPr>
        </w:pPrChange>
      </w:pPr>
      <w:r w:rsidRPr="00692C3A">
        <w:rPr>
          <w:sz w:val="28"/>
          <w:szCs w:val="28"/>
        </w:rPr>
        <w:t xml:space="preserve">            DISTINCT LEFT(code_2004, 2)</w:t>
      </w:r>
    </w:p>
    <w:p w14:paraId="5A2D8E52" w14:textId="77777777" w:rsidR="00692C3A" w:rsidRPr="00692C3A" w:rsidRDefault="00692C3A" w:rsidP="004136B4">
      <w:pPr>
        <w:spacing w:line="360" w:lineRule="auto"/>
        <w:ind w:firstLine="709"/>
        <w:rPr>
          <w:sz w:val="28"/>
          <w:szCs w:val="28"/>
        </w:rPr>
        <w:pPrChange w:id="916" w:author="Соколов Олександр" w:date="2024-12-22T23:00:00Z">
          <w:pPr>
            <w:ind w:firstLine="709"/>
          </w:pPr>
        </w:pPrChange>
      </w:pPr>
      <w:r w:rsidRPr="00692C3A">
        <w:rPr>
          <w:sz w:val="28"/>
          <w:szCs w:val="28"/>
        </w:rPr>
        <w:t xml:space="preserve">        FROM</w:t>
      </w:r>
    </w:p>
    <w:p w14:paraId="20B9B476" w14:textId="77777777" w:rsidR="00692C3A" w:rsidRPr="00692C3A" w:rsidRDefault="00692C3A" w:rsidP="004136B4">
      <w:pPr>
        <w:spacing w:line="360" w:lineRule="auto"/>
        <w:ind w:firstLine="709"/>
        <w:rPr>
          <w:sz w:val="28"/>
          <w:szCs w:val="28"/>
        </w:rPr>
        <w:pPrChange w:id="917" w:author="Соколов Олександр" w:date="2024-12-22T23:00:00Z">
          <w:pPr>
            <w:ind w:firstLine="709"/>
          </w:pPr>
        </w:pPrChange>
      </w:pPr>
      <w:r w:rsidRPr="00692C3A">
        <w:rPr>
          <w:sz w:val="28"/>
          <w:szCs w:val="28"/>
        </w:rPr>
        <w:t xml:space="preserve">            </w:t>
      </w:r>
      <w:proofErr w:type="spellStart"/>
      <w:r w:rsidRPr="00692C3A">
        <w:rPr>
          <w:sz w:val="28"/>
          <w:szCs w:val="28"/>
        </w:rPr>
        <w:t>regions</w:t>
      </w:r>
      <w:proofErr w:type="spellEnd"/>
    </w:p>
    <w:p w14:paraId="0F4CD016" w14:textId="77777777" w:rsidR="00692C3A" w:rsidRPr="00692C3A" w:rsidRDefault="00692C3A" w:rsidP="004136B4">
      <w:pPr>
        <w:spacing w:line="360" w:lineRule="auto"/>
        <w:ind w:firstLine="709"/>
        <w:rPr>
          <w:sz w:val="28"/>
          <w:szCs w:val="28"/>
        </w:rPr>
        <w:pPrChange w:id="918" w:author="Соколов Олександр" w:date="2024-12-22T23:00:00Z">
          <w:pPr>
            <w:ind w:firstLine="709"/>
          </w:pPr>
        </w:pPrChange>
      </w:pPr>
      <w:r w:rsidRPr="00692C3A">
        <w:rPr>
          <w:sz w:val="28"/>
          <w:szCs w:val="28"/>
        </w:rPr>
        <w:t xml:space="preserve">        UNION</w:t>
      </w:r>
    </w:p>
    <w:p w14:paraId="10D79ED5" w14:textId="77777777" w:rsidR="00692C3A" w:rsidRPr="00692C3A" w:rsidRDefault="00692C3A" w:rsidP="004136B4">
      <w:pPr>
        <w:spacing w:line="360" w:lineRule="auto"/>
        <w:ind w:firstLine="709"/>
        <w:rPr>
          <w:sz w:val="28"/>
          <w:szCs w:val="28"/>
        </w:rPr>
        <w:pPrChange w:id="919" w:author="Соколов Олександр" w:date="2024-12-22T23:00:00Z">
          <w:pPr>
            <w:ind w:firstLine="709"/>
          </w:pPr>
        </w:pPrChange>
      </w:pPr>
      <w:r w:rsidRPr="00692C3A">
        <w:rPr>
          <w:sz w:val="28"/>
          <w:szCs w:val="28"/>
        </w:rPr>
        <w:t xml:space="preserve">        SELECT</w:t>
      </w:r>
    </w:p>
    <w:p w14:paraId="3AF505C1" w14:textId="77777777" w:rsidR="00692C3A" w:rsidRPr="00692C3A" w:rsidRDefault="00692C3A" w:rsidP="004136B4">
      <w:pPr>
        <w:spacing w:line="360" w:lineRule="auto"/>
        <w:ind w:firstLine="709"/>
        <w:rPr>
          <w:sz w:val="28"/>
          <w:szCs w:val="28"/>
        </w:rPr>
        <w:pPrChange w:id="920" w:author="Соколов Олександр" w:date="2024-12-22T23:00:00Z">
          <w:pPr>
            <w:ind w:firstLine="709"/>
          </w:pPr>
        </w:pPrChange>
      </w:pPr>
      <w:r w:rsidRPr="00692C3A">
        <w:rPr>
          <w:sz w:val="28"/>
          <w:szCs w:val="28"/>
        </w:rPr>
        <w:t xml:space="preserve">            DISTINCT LEFT(code_2013, 2)</w:t>
      </w:r>
    </w:p>
    <w:p w14:paraId="64EA95AD" w14:textId="77777777" w:rsidR="00692C3A" w:rsidRPr="00692C3A" w:rsidRDefault="00692C3A" w:rsidP="004136B4">
      <w:pPr>
        <w:spacing w:line="360" w:lineRule="auto"/>
        <w:ind w:firstLine="709"/>
        <w:rPr>
          <w:sz w:val="28"/>
          <w:szCs w:val="28"/>
        </w:rPr>
        <w:pPrChange w:id="921" w:author="Соколов Олександр" w:date="2024-12-22T23:00:00Z">
          <w:pPr>
            <w:ind w:firstLine="709"/>
          </w:pPr>
        </w:pPrChange>
      </w:pPr>
      <w:r w:rsidRPr="00692C3A">
        <w:rPr>
          <w:sz w:val="28"/>
          <w:szCs w:val="28"/>
        </w:rPr>
        <w:t xml:space="preserve">        FROM</w:t>
      </w:r>
    </w:p>
    <w:p w14:paraId="167D0284" w14:textId="77777777" w:rsidR="00692C3A" w:rsidRPr="00692C3A" w:rsidRDefault="00692C3A" w:rsidP="004136B4">
      <w:pPr>
        <w:spacing w:line="360" w:lineRule="auto"/>
        <w:ind w:firstLine="709"/>
        <w:rPr>
          <w:sz w:val="28"/>
          <w:szCs w:val="28"/>
        </w:rPr>
        <w:pPrChange w:id="922" w:author="Соколов Олександр" w:date="2024-12-22T23:00:00Z">
          <w:pPr>
            <w:ind w:firstLine="709"/>
          </w:pPr>
        </w:pPrChange>
      </w:pPr>
      <w:r w:rsidRPr="00692C3A">
        <w:rPr>
          <w:sz w:val="28"/>
          <w:szCs w:val="28"/>
        </w:rPr>
        <w:t xml:space="preserve">            </w:t>
      </w:r>
      <w:proofErr w:type="spellStart"/>
      <w:r w:rsidRPr="00692C3A">
        <w:rPr>
          <w:sz w:val="28"/>
          <w:szCs w:val="28"/>
        </w:rPr>
        <w:t>regions</w:t>
      </w:r>
      <w:proofErr w:type="spellEnd"/>
    </w:p>
    <w:p w14:paraId="54D62E4F" w14:textId="77777777" w:rsidR="00692C3A" w:rsidRPr="00692C3A" w:rsidRDefault="00692C3A" w:rsidP="004136B4">
      <w:pPr>
        <w:spacing w:line="360" w:lineRule="auto"/>
        <w:ind w:firstLine="709"/>
        <w:rPr>
          <w:sz w:val="28"/>
          <w:szCs w:val="28"/>
        </w:rPr>
        <w:pPrChange w:id="923" w:author="Соколов Олександр" w:date="2024-12-22T23:00:00Z">
          <w:pPr>
            <w:ind w:firstLine="709"/>
          </w:pPr>
        </w:pPrChange>
      </w:pPr>
      <w:r w:rsidRPr="00692C3A">
        <w:rPr>
          <w:sz w:val="28"/>
          <w:szCs w:val="28"/>
        </w:rPr>
        <w:t xml:space="preserve">        UNION</w:t>
      </w:r>
    </w:p>
    <w:p w14:paraId="37BB7AEB" w14:textId="77777777" w:rsidR="00692C3A" w:rsidRPr="00692C3A" w:rsidRDefault="00692C3A" w:rsidP="004136B4">
      <w:pPr>
        <w:spacing w:line="360" w:lineRule="auto"/>
        <w:ind w:firstLine="709"/>
        <w:rPr>
          <w:sz w:val="28"/>
          <w:szCs w:val="28"/>
        </w:rPr>
        <w:pPrChange w:id="924" w:author="Соколов Олександр" w:date="2024-12-22T23:00:00Z">
          <w:pPr>
            <w:ind w:firstLine="709"/>
          </w:pPr>
        </w:pPrChange>
      </w:pPr>
      <w:r w:rsidRPr="00692C3A">
        <w:rPr>
          <w:sz w:val="28"/>
          <w:szCs w:val="28"/>
        </w:rPr>
        <w:t xml:space="preserve">        SELECT</w:t>
      </w:r>
    </w:p>
    <w:p w14:paraId="2E676AA1" w14:textId="77777777" w:rsidR="00692C3A" w:rsidRPr="00692C3A" w:rsidRDefault="00692C3A" w:rsidP="004136B4">
      <w:pPr>
        <w:spacing w:line="360" w:lineRule="auto"/>
        <w:ind w:firstLine="709"/>
        <w:rPr>
          <w:sz w:val="28"/>
          <w:szCs w:val="28"/>
        </w:rPr>
        <w:pPrChange w:id="925" w:author="Соколов Олександр" w:date="2024-12-22T23:00:00Z">
          <w:pPr>
            <w:ind w:firstLine="709"/>
          </w:pPr>
        </w:pPrChange>
      </w:pPr>
      <w:r w:rsidRPr="00692C3A">
        <w:rPr>
          <w:sz w:val="28"/>
          <w:szCs w:val="28"/>
        </w:rPr>
        <w:t xml:space="preserve">            DISTINCT LEFT(code_2021, 2)</w:t>
      </w:r>
    </w:p>
    <w:p w14:paraId="5072737C" w14:textId="77777777" w:rsidR="00692C3A" w:rsidRPr="00692C3A" w:rsidRDefault="00692C3A" w:rsidP="004136B4">
      <w:pPr>
        <w:spacing w:line="360" w:lineRule="auto"/>
        <w:ind w:firstLine="709"/>
        <w:rPr>
          <w:sz w:val="28"/>
          <w:szCs w:val="28"/>
        </w:rPr>
        <w:pPrChange w:id="926" w:author="Соколов Олександр" w:date="2024-12-22T23:00:00Z">
          <w:pPr>
            <w:ind w:firstLine="709"/>
          </w:pPr>
        </w:pPrChange>
      </w:pPr>
      <w:r w:rsidRPr="00692C3A">
        <w:rPr>
          <w:sz w:val="28"/>
          <w:szCs w:val="28"/>
        </w:rPr>
        <w:t xml:space="preserve">        FROM</w:t>
      </w:r>
    </w:p>
    <w:p w14:paraId="51C54372" w14:textId="77777777" w:rsidR="00692C3A" w:rsidRPr="00692C3A" w:rsidRDefault="00692C3A" w:rsidP="004136B4">
      <w:pPr>
        <w:spacing w:line="360" w:lineRule="auto"/>
        <w:ind w:firstLine="709"/>
        <w:rPr>
          <w:sz w:val="28"/>
          <w:szCs w:val="28"/>
        </w:rPr>
        <w:pPrChange w:id="927" w:author="Соколов Олександр" w:date="2024-12-22T23:00:00Z">
          <w:pPr>
            <w:ind w:firstLine="709"/>
          </w:pPr>
        </w:pPrChange>
      </w:pPr>
      <w:r w:rsidRPr="00692C3A">
        <w:rPr>
          <w:sz w:val="28"/>
          <w:szCs w:val="28"/>
        </w:rPr>
        <w:t xml:space="preserve">            </w:t>
      </w:r>
      <w:proofErr w:type="spellStart"/>
      <w:r w:rsidRPr="00692C3A">
        <w:rPr>
          <w:sz w:val="28"/>
          <w:szCs w:val="28"/>
        </w:rPr>
        <w:t>regions</w:t>
      </w:r>
      <w:proofErr w:type="spellEnd"/>
    </w:p>
    <w:p w14:paraId="17B95FBB" w14:textId="77777777" w:rsidR="00692C3A" w:rsidRPr="00692C3A" w:rsidRDefault="00692C3A" w:rsidP="004136B4">
      <w:pPr>
        <w:spacing w:line="360" w:lineRule="auto"/>
        <w:ind w:firstLine="709"/>
        <w:rPr>
          <w:sz w:val="28"/>
          <w:szCs w:val="28"/>
        </w:rPr>
        <w:pPrChange w:id="928" w:author="Соколов Олександр" w:date="2024-12-22T23:00:00Z">
          <w:pPr>
            <w:ind w:firstLine="709"/>
          </w:pPr>
        </w:pPrChange>
      </w:pPr>
      <w:r w:rsidRPr="00692C3A">
        <w:rPr>
          <w:sz w:val="28"/>
          <w:szCs w:val="28"/>
        </w:rPr>
        <w:t xml:space="preserve">    )</w:t>
      </w:r>
    </w:p>
    <w:p w14:paraId="3D9A5151" w14:textId="77777777" w:rsidR="00692C3A" w:rsidRPr="00692C3A" w:rsidRDefault="00692C3A" w:rsidP="004136B4">
      <w:pPr>
        <w:spacing w:line="360" w:lineRule="auto"/>
        <w:ind w:firstLine="709"/>
        <w:rPr>
          <w:sz w:val="28"/>
          <w:szCs w:val="28"/>
        </w:rPr>
        <w:pPrChange w:id="929" w:author="Соколов Олександр" w:date="2024-12-22T23:00:00Z">
          <w:pPr>
            <w:ind w:firstLine="709"/>
          </w:pPr>
        </w:pPrChange>
      </w:pPr>
      <w:r w:rsidRPr="00692C3A">
        <w:rPr>
          <w:sz w:val="28"/>
          <w:szCs w:val="28"/>
        </w:rPr>
        <w:t>GROUP BY</w:t>
      </w:r>
    </w:p>
    <w:p w14:paraId="642E55BC" w14:textId="77777777" w:rsidR="00692C3A" w:rsidRPr="00692C3A" w:rsidRDefault="00692C3A" w:rsidP="004136B4">
      <w:pPr>
        <w:spacing w:line="360" w:lineRule="auto"/>
        <w:ind w:firstLine="709"/>
        <w:rPr>
          <w:sz w:val="28"/>
          <w:szCs w:val="28"/>
        </w:rPr>
        <w:pPrChange w:id="930" w:author="Соколов Олександр" w:date="2024-12-22T23:00:00Z">
          <w:pPr>
            <w:ind w:firstLine="709"/>
          </w:pPr>
        </w:pPrChange>
      </w:pPr>
      <w:r w:rsidRPr="00692C3A">
        <w:rPr>
          <w:sz w:val="28"/>
          <w:szCs w:val="28"/>
        </w:rPr>
        <w:t xml:space="preserve">    </w:t>
      </w:r>
      <w:proofErr w:type="spellStart"/>
      <w:r w:rsidRPr="00692C3A">
        <w:rPr>
          <w:sz w:val="28"/>
          <w:szCs w:val="28"/>
        </w:rPr>
        <w:t>get_region_by_code</w:t>
      </w:r>
      <w:proofErr w:type="spellEnd"/>
      <w:r w:rsidRPr="00692C3A">
        <w:rPr>
          <w:sz w:val="28"/>
          <w:szCs w:val="28"/>
        </w:rPr>
        <w:t>(</w:t>
      </w:r>
    </w:p>
    <w:p w14:paraId="609BE7CF" w14:textId="77777777" w:rsidR="00692C3A" w:rsidRPr="00692C3A" w:rsidRDefault="00692C3A" w:rsidP="004136B4">
      <w:pPr>
        <w:spacing w:line="360" w:lineRule="auto"/>
        <w:ind w:firstLine="709"/>
        <w:rPr>
          <w:sz w:val="28"/>
          <w:szCs w:val="28"/>
        </w:rPr>
        <w:pPrChange w:id="931" w:author="Соколов Олександр" w:date="2024-12-22T23:00:00Z">
          <w:pPr>
            <w:ind w:firstLine="709"/>
          </w:pPr>
        </w:pPrChange>
      </w:pPr>
      <w:r w:rsidRPr="00692C3A">
        <w:rPr>
          <w:sz w:val="28"/>
          <w:szCs w:val="28"/>
        </w:rPr>
        <w:t xml:space="preserve">        SUBSTRING(</w:t>
      </w:r>
    </w:p>
    <w:p w14:paraId="5818DA39" w14:textId="77777777" w:rsidR="00692C3A" w:rsidRPr="00692C3A" w:rsidRDefault="00692C3A" w:rsidP="004136B4">
      <w:pPr>
        <w:spacing w:line="360" w:lineRule="auto"/>
        <w:ind w:firstLine="709"/>
        <w:rPr>
          <w:sz w:val="28"/>
          <w:szCs w:val="28"/>
        </w:rPr>
        <w:pPrChange w:id="932" w:author="Соколов Олександр" w:date="2024-12-22T23:00:00Z">
          <w:pPr>
            <w:ind w:firstLine="709"/>
          </w:pPr>
        </w:pPrChange>
      </w:pPr>
      <w:r w:rsidRPr="00692C3A">
        <w:rPr>
          <w:sz w:val="28"/>
          <w:szCs w:val="28"/>
        </w:rPr>
        <w:t xml:space="preserve">            </w:t>
      </w:r>
      <w:proofErr w:type="spellStart"/>
      <w:r w:rsidRPr="00692C3A">
        <w:rPr>
          <w:sz w:val="28"/>
          <w:szCs w:val="28"/>
        </w:rPr>
        <w:t>vehicles.registration_number</w:t>
      </w:r>
      <w:proofErr w:type="spellEnd"/>
    </w:p>
    <w:p w14:paraId="4C78975F" w14:textId="77777777" w:rsidR="00692C3A" w:rsidRPr="00692C3A" w:rsidRDefault="00692C3A" w:rsidP="004136B4">
      <w:pPr>
        <w:spacing w:line="360" w:lineRule="auto"/>
        <w:ind w:firstLine="709"/>
        <w:rPr>
          <w:sz w:val="28"/>
          <w:szCs w:val="28"/>
        </w:rPr>
        <w:pPrChange w:id="933" w:author="Соколов Олександр" w:date="2024-12-22T23:00:00Z">
          <w:pPr>
            <w:ind w:firstLine="709"/>
          </w:pPr>
        </w:pPrChange>
      </w:pPr>
      <w:r w:rsidRPr="00692C3A">
        <w:rPr>
          <w:sz w:val="28"/>
          <w:szCs w:val="28"/>
        </w:rPr>
        <w:t xml:space="preserve">            FROM</w:t>
      </w:r>
    </w:p>
    <w:p w14:paraId="4953E91C" w14:textId="77777777" w:rsidR="00692C3A" w:rsidRPr="00692C3A" w:rsidRDefault="00692C3A" w:rsidP="004136B4">
      <w:pPr>
        <w:spacing w:line="360" w:lineRule="auto"/>
        <w:ind w:firstLine="709"/>
        <w:rPr>
          <w:sz w:val="28"/>
          <w:szCs w:val="28"/>
        </w:rPr>
        <w:pPrChange w:id="934" w:author="Соколов Олександр" w:date="2024-12-22T23:00:00Z">
          <w:pPr>
            <w:ind w:firstLine="709"/>
          </w:pPr>
        </w:pPrChange>
      </w:pPr>
      <w:r w:rsidRPr="00692C3A">
        <w:rPr>
          <w:sz w:val="28"/>
          <w:szCs w:val="28"/>
        </w:rPr>
        <w:t xml:space="preserve">                1 FOR 2</w:t>
      </w:r>
    </w:p>
    <w:p w14:paraId="3322A998" w14:textId="77777777" w:rsidR="00692C3A" w:rsidRPr="00692C3A" w:rsidRDefault="00692C3A" w:rsidP="004136B4">
      <w:pPr>
        <w:spacing w:line="360" w:lineRule="auto"/>
        <w:ind w:firstLine="709"/>
        <w:rPr>
          <w:sz w:val="28"/>
          <w:szCs w:val="28"/>
        </w:rPr>
        <w:pPrChange w:id="935" w:author="Соколов Олександр" w:date="2024-12-22T23:00:00Z">
          <w:pPr>
            <w:ind w:firstLine="709"/>
          </w:pPr>
        </w:pPrChange>
      </w:pPr>
      <w:r w:rsidRPr="00692C3A">
        <w:rPr>
          <w:sz w:val="28"/>
          <w:szCs w:val="28"/>
        </w:rPr>
        <w:t xml:space="preserve">        )</w:t>
      </w:r>
    </w:p>
    <w:p w14:paraId="53D0FE90" w14:textId="77777777" w:rsidR="00692C3A" w:rsidRPr="00692C3A" w:rsidRDefault="00692C3A" w:rsidP="004136B4">
      <w:pPr>
        <w:spacing w:line="360" w:lineRule="auto"/>
        <w:ind w:firstLine="709"/>
        <w:rPr>
          <w:sz w:val="28"/>
          <w:szCs w:val="28"/>
        </w:rPr>
        <w:pPrChange w:id="936" w:author="Соколов Олександр" w:date="2024-12-22T23:00:00Z">
          <w:pPr>
            <w:ind w:firstLine="709"/>
          </w:pPr>
        </w:pPrChange>
      </w:pPr>
      <w:r w:rsidRPr="00692C3A">
        <w:rPr>
          <w:sz w:val="28"/>
          <w:szCs w:val="28"/>
        </w:rPr>
        <w:t xml:space="preserve">    )</w:t>
      </w:r>
    </w:p>
    <w:p w14:paraId="13C2CC0F" w14:textId="77777777" w:rsidR="00692C3A" w:rsidRPr="00692C3A" w:rsidRDefault="00692C3A" w:rsidP="004136B4">
      <w:pPr>
        <w:spacing w:line="360" w:lineRule="auto"/>
        <w:ind w:firstLine="709"/>
        <w:rPr>
          <w:sz w:val="28"/>
          <w:szCs w:val="28"/>
        </w:rPr>
        <w:pPrChange w:id="937" w:author="Соколов Олександр" w:date="2024-12-22T23:00:00Z">
          <w:pPr>
            <w:ind w:firstLine="709"/>
          </w:pPr>
        </w:pPrChange>
      </w:pPr>
      <w:r w:rsidRPr="00692C3A">
        <w:rPr>
          <w:sz w:val="28"/>
          <w:szCs w:val="28"/>
        </w:rPr>
        <w:t>ORDER BY</w:t>
      </w:r>
    </w:p>
    <w:p w14:paraId="4DE7D3B1" w14:textId="2E8BBD9E" w:rsidR="00692C3A" w:rsidRDefault="00692C3A" w:rsidP="004136B4">
      <w:pPr>
        <w:spacing w:line="360" w:lineRule="auto"/>
        <w:ind w:firstLine="709"/>
        <w:rPr>
          <w:sz w:val="28"/>
          <w:szCs w:val="28"/>
        </w:rPr>
        <w:pPrChange w:id="938" w:author="Соколов Олександр" w:date="2024-12-22T23:00:00Z">
          <w:pPr>
            <w:ind w:firstLine="709"/>
          </w:pPr>
        </w:pPrChange>
      </w:pPr>
      <w:r w:rsidRPr="00692C3A">
        <w:rPr>
          <w:sz w:val="28"/>
          <w:szCs w:val="28"/>
        </w:rPr>
        <w:t xml:space="preserve">    COUNT(violations.id) DESC;</w:t>
      </w:r>
    </w:p>
    <w:p w14:paraId="41F6290B" w14:textId="1B917240" w:rsidR="00692C3A" w:rsidRDefault="00692C3A" w:rsidP="004136B4">
      <w:pPr>
        <w:spacing w:line="360" w:lineRule="auto"/>
        <w:ind w:firstLine="709"/>
        <w:rPr>
          <w:sz w:val="28"/>
          <w:szCs w:val="28"/>
        </w:rPr>
        <w:pPrChange w:id="939" w:author="Соколов Олександр" w:date="2024-12-22T23:00:00Z">
          <w:pPr>
            <w:ind w:firstLine="709"/>
          </w:pPr>
        </w:pPrChange>
      </w:pPr>
    </w:p>
    <w:p w14:paraId="35D8C044" w14:textId="57B6363E" w:rsidR="00692C3A" w:rsidRPr="00DC3812" w:rsidRDefault="00692C3A" w:rsidP="004136B4">
      <w:pPr>
        <w:spacing w:line="360" w:lineRule="auto"/>
        <w:ind w:firstLine="709"/>
        <w:jc w:val="both"/>
        <w:rPr>
          <w:sz w:val="28"/>
          <w:szCs w:val="28"/>
          <w:lang w:val="en-US"/>
          <w:rPrChange w:id="940" w:author="Соколов Олександр" w:date="2024-12-22T22:13:00Z">
            <w:rPr>
              <w:sz w:val="28"/>
              <w:szCs w:val="28"/>
            </w:rPr>
          </w:rPrChange>
        </w:rPr>
        <w:pPrChange w:id="941" w:author="Соколов Олександр" w:date="2024-12-22T23:00:00Z">
          <w:pPr>
            <w:ind w:firstLine="709"/>
            <w:jc w:val="both"/>
          </w:pPr>
        </w:pPrChange>
      </w:pPr>
      <w:r w:rsidRPr="00692C3A">
        <w:rPr>
          <w:sz w:val="28"/>
          <w:szCs w:val="28"/>
        </w:rPr>
        <w:lastRenderedPageBreak/>
        <w:t>На рис. 7.4.</w:t>
      </w:r>
      <w:r>
        <w:rPr>
          <w:sz w:val="28"/>
          <w:szCs w:val="28"/>
        </w:rPr>
        <w:t>7</w:t>
      </w:r>
      <w:r w:rsidRPr="00692C3A">
        <w:rPr>
          <w:sz w:val="28"/>
          <w:szCs w:val="28"/>
        </w:rPr>
        <w:t>.1 наведено результати роботи запиту, який повертає кількість порушень по регіону реєстрації машини</w:t>
      </w:r>
      <w:r>
        <w:rPr>
          <w:sz w:val="28"/>
          <w:szCs w:val="28"/>
        </w:rPr>
        <w:t>.</w:t>
      </w:r>
    </w:p>
    <w:p w14:paraId="044BCBBC" w14:textId="6AD3A24B" w:rsidR="00692C3A" w:rsidRDefault="00692C3A" w:rsidP="004136B4">
      <w:pPr>
        <w:spacing w:line="360" w:lineRule="auto"/>
        <w:ind w:firstLine="709"/>
        <w:jc w:val="both"/>
        <w:rPr>
          <w:sz w:val="28"/>
          <w:szCs w:val="28"/>
        </w:rPr>
        <w:pPrChange w:id="942" w:author="Соколов Олександр" w:date="2024-12-22T23:00:00Z">
          <w:pPr>
            <w:ind w:firstLine="709"/>
            <w:jc w:val="both"/>
          </w:pPr>
        </w:pPrChange>
      </w:pPr>
    </w:p>
    <w:p w14:paraId="5405FD86" w14:textId="5712A197" w:rsidR="00692C3A" w:rsidRDefault="00692C3A" w:rsidP="004136B4">
      <w:pPr>
        <w:spacing w:line="360" w:lineRule="auto"/>
        <w:ind w:firstLine="709"/>
        <w:jc w:val="center"/>
        <w:rPr>
          <w:sz w:val="28"/>
          <w:szCs w:val="28"/>
        </w:rPr>
        <w:pPrChange w:id="943" w:author="Соколов Олександр" w:date="2024-12-22T23:00:00Z">
          <w:pPr>
            <w:ind w:firstLine="709"/>
            <w:jc w:val="center"/>
          </w:pPr>
        </w:pPrChange>
      </w:pPr>
      <w:r w:rsidRPr="00692C3A">
        <w:rPr>
          <w:sz w:val="28"/>
          <w:szCs w:val="28"/>
        </w:rPr>
        <w:lastRenderedPageBreak/>
        <w:drawing>
          <wp:inline distT="0" distB="0" distL="0" distR="0" wp14:anchorId="00CDFBBF" wp14:editId="27EAD1BA">
            <wp:extent cx="5488017" cy="83732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9596" cy="8406144"/>
                    </a:xfrm>
                    <a:prstGeom prst="rect">
                      <a:avLst/>
                    </a:prstGeom>
                  </pic:spPr>
                </pic:pic>
              </a:graphicData>
            </a:graphic>
          </wp:inline>
        </w:drawing>
      </w:r>
    </w:p>
    <w:p w14:paraId="058FA8FA" w14:textId="5F1CD30F" w:rsidR="00692C3A" w:rsidRDefault="00692C3A" w:rsidP="004136B4">
      <w:pPr>
        <w:spacing w:line="360" w:lineRule="auto"/>
        <w:ind w:firstLine="709"/>
        <w:jc w:val="center"/>
        <w:rPr>
          <w:sz w:val="28"/>
          <w:szCs w:val="28"/>
        </w:rPr>
        <w:pPrChange w:id="944" w:author="Соколов Олександр" w:date="2024-12-22T23:00:00Z">
          <w:pPr>
            <w:ind w:firstLine="709"/>
            <w:jc w:val="center"/>
          </w:pPr>
        </w:pPrChange>
      </w:pPr>
      <w:r w:rsidRPr="00692C3A">
        <w:rPr>
          <w:sz w:val="28"/>
          <w:szCs w:val="28"/>
        </w:rPr>
        <w:t>Рисунок 7.4.</w:t>
      </w:r>
      <w:r>
        <w:rPr>
          <w:sz w:val="28"/>
          <w:szCs w:val="28"/>
        </w:rPr>
        <w:t>7</w:t>
      </w:r>
      <w:r w:rsidRPr="00692C3A">
        <w:rPr>
          <w:sz w:val="28"/>
          <w:szCs w:val="28"/>
        </w:rPr>
        <w:t xml:space="preserve">.1 – </w:t>
      </w:r>
      <w:ins w:id="945" w:author="Соколов Олександр" w:date="2024-12-22T22:28:00Z">
        <w:r w:rsidR="00DD4FFE">
          <w:rPr>
            <w:sz w:val="28"/>
            <w:szCs w:val="28"/>
          </w:rPr>
          <w:t>Р</w:t>
        </w:r>
      </w:ins>
      <w:del w:id="946" w:author="Соколов Олександр" w:date="2024-12-22T22:28:00Z">
        <w:r w:rsidRPr="00692C3A" w:rsidDel="00DD4FFE">
          <w:rPr>
            <w:sz w:val="28"/>
            <w:szCs w:val="28"/>
          </w:rPr>
          <w:delText>р</w:delText>
        </w:r>
      </w:del>
      <w:r w:rsidRPr="00692C3A">
        <w:rPr>
          <w:sz w:val="28"/>
          <w:szCs w:val="28"/>
        </w:rPr>
        <w:t>езультати роботи запиту, який повертає кількість порушень по регіону реєстрації машини</w:t>
      </w:r>
      <w:r w:rsidRPr="00692C3A">
        <w:rPr>
          <w:sz w:val="28"/>
          <w:szCs w:val="28"/>
        </w:rPr>
        <w:t xml:space="preserve"> </w:t>
      </w:r>
    </w:p>
    <w:p w14:paraId="33E77934" w14:textId="224D3421" w:rsidR="00692C3A" w:rsidRDefault="00EA7E77" w:rsidP="004136B4">
      <w:pPr>
        <w:spacing w:line="360" w:lineRule="auto"/>
        <w:ind w:firstLine="709"/>
        <w:outlineLvl w:val="2"/>
        <w:rPr>
          <w:sz w:val="28"/>
          <w:szCs w:val="28"/>
        </w:rPr>
        <w:pPrChange w:id="947" w:author="Соколов Олександр" w:date="2024-12-22T23:00:00Z">
          <w:pPr>
            <w:ind w:firstLine="709"/>
          </w:pPr>
        </w:pPrChange>
      </w:pPr>
      <w:bookmarkStart w:id="948" w:name="_Toc185798493"/>
      <w:r w:rsidRPr="00EA7E77">
        <w:rPr>
          <w:sz w:val="28"/>
          <w:szCs w:val="28"/>
        </w:rPr>
        <w:lastRenderedPageBreak/>
        <w:t>7.4.</w:t>
      </w:r>
      <w:r>
        <w:rPr>
          <w:sz w:val="28"/>
          <w:szCs w:val="28"/>
        </w:rPr>
        <w:t>8 К</w:t>
      </w:r>
      <w:r w:rsidRPr="00EA7E77">
        <w:rPr>
          <w:sz w:val="28"/>
          <w:szCs w:val="28"/>
        </w:rPr>
        <w:t>ількість порушень машинами із та без страхового полісу</w:t>
      </w:r>
      <w:bookmarkEnd w:id="948"/>
    </w:p>
    <w:p w14:paraId="756CFC18" w14:textId="77777777" w:rsidR="00EA7E77" w:rsidRPr="00EA7E77" w:rsidRDefault="00EA7E77" w:rsidP="004136B4">
      <w:pPr>
        <w:spacing w:line="360" w:lineRule="auto"/>
        <w:ind w:firstLine="709"/>
        <w:rPr>
          <w:sz w:val="28"/>
          <w:szCs w:val="28"/>
        </w:rPr>
        <w:pPrChange w:id="949" w:author="Соколов Олександр" w:date="2024-12-22T23:00:00Z">
          <w:pPr>
            <w:ind w:firstLine="709"/>
          </w:pPr>
        </w:pPrChange>
      </w:pPr>
      <w:r w:rsidRPr="00EA7E77">
        <w:rPr>
          <w:sz w:val="28"/>
          <w:szCs w:val="28"/>
        </w:rPr>
        <w:t>SELECT</w:t>
      </w:r>
    </w:p>
    <w:p w14:paraId="711019E7" w14:textId="77777777" w:rsidR="00EA7E77" w:rsidRPr="00EA7E77" w:rsidRDefault="00EA7E77" w:rsidP="004136B4">
      <w:pPr>
        <w:spacing w:line="360" w:lineRule="auto"/>
        <w:ind w:firstLine="709"/>
        <w:rPr>
          <w:sz w:val="28"/>
          <w:szCs w:val="28"/>
        </w:rPr>
        <w:pPrChange w:id="950" w:author="Соколов Олександр" w:date="2024-12-22T23:00:00Z">
          <w:pPr>
            <w:ind w:firstLine="709"/>
          </w:pPr>
        </w:pPrChange>
      </w:pPr>
      <w:r w:rsidRPr="00EA7E77">
        <w:rPr>
          <w:sz w:val="28"/>
          <w:szCs w:val="28"/>
        </w:rPr>
        <w:t xml:space="preserve">    CASE</w:t>
      </w:r>
    </w:p>
    <w:p w14:paraId="11BEB66C" w14:textId="77777777" w:rsidR="00EA7E77" w:rsidRPr="00EA7E77" w:rsidRDefault="00EA7E77" w:rsidP="004136B4">
      <w:pPr>
        <w:spacing w:line="360" w:lineRule="auto"/>
        <w:ind w:firstLine="709"/>
        <w:rPr>
          <w:sz w:val="28"/>
          <w:szCs w:val="28"/>
        </w:rPr>
        <w:pPrChange w:id="951" w:author="Соколов Олександр" w:date="2024-12-22T23:00:00Z">
          <w:pPr>
            <w:ind w:firstLine="709"/>
          </w:pPr>
        </w:pPrChange>
      </w:pPr>
      <w:r w:rsidRPr="00EA7E77">
        <w:rPr>
          <w:sz w:val="28"/>
          <w:szCs w:val="28"/>
        </w:rPr>
        <w:t xml:space="preserve">        WHEN </w:t>
      </w:r>
      <w:proofErr w:type="spellStart"/>
      <w:r w:rsidRPr="00EA7E77">
        <w:rPr>
          <w:sz w:val="28"/>
          <w:szCs w:val="28"/>
        </w:rPr>
        <w:t>vehicles.insurance_policy_number</w:t>
      </w:r>
      <w:proofErr w:type="spellEnd"/>
      <w:r w:rsidRPr="00EA7E77">
        <w:rPr>
          <w:sz w:val="28"/>
          <w:szCs w:val="28"/>
        </w:rPr>
        <w:t xml:space="preserve"> IS NOT NULL THEN '</w:t>
      </w:r>
      <w:proofErr w:type="spellStart"/>
      <w:r w:rsidRPr="00EA7E77">
        <w:rPr>
          <w:sz w:val="28"/>
          <w:szCs w:val="28"/>
        </w:rPr>
        <w:t>With</w:t>
      </w:r>
      <w:proofErr w:type="spellEnd"/>
      <w:r w:rsidRPr="00EA7E77">
        <w:rPr>
          <w:sz w:val="28"/>
          <w:szCs w:val="28"/>
        </w:rPr>
        <w:t xml:space="preserve"> </w:t>
      </w:r>
      <w:proofErr w:type="spellStart"/>
      <w:r w:rsidRPr="00EA7E77">
        <w:rPr>
          <w:sz w:val="28"/>
          <w:szCs w:val="28"/>
        </w:rPr>
        <w:t>Insurance</w:t>
      </w:r>
      <w:proofErr w:type="spellEnd"/>
      <w:r w:rsidRPr="00EA7E77">
        <w:rPr>
          <w:sz w:val="28"/>
          <w:szCs w:val="28"/>
        </w:rPr>
        <w:t>'</w:t>
      </w:r>
    </w:p>
    <w:p w14:paraId="5C68F851" w14:textId="77777777" w:rsidR="00EA7E77" w:rsidRPr="00EA7E77" w:rsidRDefault="00EA7E77" w:rsidP="004136B4">
      <w:pPr>
        <w:spacing w:line="360" w:lineRule="auto"/>
        <w:ind w:firstLine="709"/>
        <w:rPr>
          <w:sz w:val="28"/>
          <w:szCs w:val="28"/>
        </w:rPr>
        <w:pPrChange w:id="952" w:author="Соколов Олександр" w:date="2024-12-22T23:00:00Z">
          <w:pPr>
            <w:ind w:firstLine="709"/>
          </w:pPr>
        </w:pPrChange>
      </w:pPr>
      <w:r w:rsidRPr="00EA7E77">
        <w:rPr>
          <w:sz w:val="28"/>
          <w:szCs w:val="28"/>
        </w:rPr>
        <w:t xml:space="preserve">        ELSE '</w:t>
      </w:r>
      <w:proofErr w:type="spellStart"/>
      <w:r w:rsidRPr="00EA7E77">
        <w:rPr>
          <w:sz w:val="28"/>
          <w:szCs w:val="28"/>
        </w:rPr>
        <w:t>Without</w:t>
      </w:r>
      <w:proofErr w:type="spellEnd"/>
      <w:r w:rsidRPr="00EA7E77">
        <w:rPr>
          <w:sz w:val="28"/>
          <w:szCs w:val="28"/>
        </w:rPr>
        <w:t xml:space="preserve"> </w:t>
      </w:r>
      <w:proofErr w:type="spellStart"/>
      <w:r w:rsidRPr="00EA7E77">
        <w:rPr>
          <w:sz w:val="28"/>
          <w:szCs w:val="28"/>
        </w:rPr>
        <w:t>Insurance</w:t>
      </w:r>
      <w:proofErr w:type="spellEnd"/>
      <w:r w:rsidRPr="00EA7E77">
        <w:rPr>
          <w:sz w:val="28"/>
          <w:szCs w:val="28"/>
        </w:rPr>
        <w:t>'</w:t>
      </w:r>
    </w:p>
    <w:p w14:paraId="420B2646" w14:textId="77777777" w:rsidR="00EA7E77" w:rsidRPr="00EA7E77" w:rsidRDefault="00EA7E77" w:rsidP="004136B4">
      <w:pPr>
        <w:spacing w:line="360" w:lineRule="auto"/>
        <w:ind w:firstLine="709"/>
        <w:rPr>
          <w:sz w:val="28"/>
          <w:szCs w:val="28"/>
        </w:rPr>
        <w:pPrChange w:id="953" w:author="Соколов Олександр" w:date="2024-12-22T23:00:00Z">
          <w:pPr>
            <w:ind w:firstLine="709"/>
          </w:pPr>
        </w:pPrChange>
      </w:pPr>
      <w:r w:rsidRPr="00EA7E77">
        <w:rPr>
          <w:sz w:val="28"/>
          <w:szCs w:val="28"/>
        </w:rPr>
        <w:t xml:space="preserve">    END AS </w:t>
      </w:r>
      <w:proofErr w:type="spellStart"/>
      <w:r w:rsidRPr="00EA7E77">
        <w:rPr>
          <w:sz w:val="28"/>
          <w:szCs w:val="28"/>
        </w:rPr>
        <w:t>insurance_status</w:t>
      </w:r>
      <w:proofErr w:type="spellEnd"/>
      <w:r w:rsidRPr="00EA7E77">
        <w:rPr>
          <w:sz w:val="28"/>
          <w:szCs w:val="28"/>
        </w:rPr>
        <w:t>,</w:t>
      </w:r>
    </w:p>
    <w:p w14:paraId="40C82605" w14:textId="77777777" w:rsidR="00EA7E77" w:rsidRPr="00EA7E77" w:rsidRDefault="00EA7E77" w:rsidP="004136B4">
      <w:pPr>
        <w:spacing w:line="360" w:lineRule="auto"/>
        <w:ind w:firstLine="709"/>
        <w:rPr>
          <w:sz w:val="28"/>
          <w:szCs w:val="28"/>
        </w:rPr>
        <w:pPrChange w:id="954" w:author="Соколов Олександр" w:date="2024-12-22T23:00:00Z">
          <w:pPr>
            <w:ind w:firstLine="709"/>
          </w:pPr>
        </w:pPrChange>
      </w:pPr>
      <w:r w:rsidRPr="00EA7E77">
        <w:rPr>
          <w:sz w:val="28"/>
          <w:szCs w:val="28"/>
        </w:rPr>
        <w:t xml:space="preserve">    COUNT(violations.id) AS </w:t>
      </w:r>
      <w:proofErr w:type="spellStart"/>
      <w:r w:rsidRPr="00EA7E77">
        <w:rPr>
          <w:sz w:val="28"/>
          <w:szCs w:val="28"/>
        </w:rPr>
        <w:t>violation_count</w:t>
      </w:r>
      <w:proofErr w:type="spellEnd"/>
    </w:p>
    <w:p w14:paraId="59675872" w14:textId="77777777" w:rsidR="00EA7E77" w:rsidRPr="00EA7E77" w:rsidRDefault="00EA7E77" w:rsidP="004136B4">
      <w:pPr>
        <w:spacing w:line="360" w:lineRule="auto"/>
        <w:ind w:firstLine="709"/>
        <w:rPr>
          <w:sz w:val="28"/>
          <w:szCs w:val="28"/>
        </w:rPr>
        <w:pPrChange w:id="955" w:author="Соколов Олександр" w:date="2024-12-22T23:00:00Z">
          <w:pPr>
            <w:ind w:firstLine="709"/>
          </w:pPr>
        </w:pPrChange>
      </w:pPr>
      <w:r w:rsidRPr="00EA7E77">
        <w:rPr>
          <w:sz w:val="28"/>
          <w:szCs w:val="28"/>
        </w:rPr>
        <w:t>FROM</w:t>
      </w:r>
    </w:p>
    <w:p w14:paraId="6CB8E3F4" w14:textId="77777777" w:rsidR="00EA7E77" w:rsidRPr="00EA7E77" w:rsidRDefault="00EA7E77" w:rsidP="004136B4">
      <w:pPr>
        <w:spacing w:line="360" w:lineRule="auto"/>
        <w:ind w:firstLine="709"/>
        <w:rPr>
          <w:sz w:val="28"/>
          <w:szCs w:val="28"/>
        </w:rPr>
        <w:pPrChange w:id="956" w:author="Соколов Олександр" w:date="2024-12-22T23:00:00Z">
          <w:pPr>
            <w:ind w:firstLine="709"/>
          </w:pPr>
        </w:pPrChange>
      </w:pPr>
      <w:r w:rsidRPr="00EA7E77">
        <w:rPr>
          <w:sz w:val="28"/>
          <w:szCs w:val="28"/>
        </w:rPr>
        <w:t xml:space="preserve">    </w:t>
      </w:r>
      <w:proofErr w:type="spellStart"/>
      <w:r w:rsidRPr="00EA7E77">
        <w:rPr>
          <w:sz w:val="28"/>
          <w:szCs w:val="28"/>
        </w:rPr>
        <w:t>vehicles</w:t>
      </w:r>
      <w:proofErr w:type="spellEnd"/>
    </w:p>
    <w:p w14:paraId="0C0DFFFB" w14:textId="77777777" w:rsidR="00EA7E77" w:rsidRPr="00EA7E77" w:rsidRDefault="00EA7E77" w:rsidP="004136B4">
      <w:pPr>
        <w:spacing w:line="360" w:lineRule="auto"/>
        <w:ind w:firstLine="709"/>
        <w:rPr>
          <w:sz w:val="28"/>
          <w:szCs w:val="28"/>
        </w:rPr>
        <w:pPrChange w:id="957" w:author="Соколов Олександр" w:date="2024-12-22T23:00:00Z">
          <w:pPr>
            <w:ind w:firstLine="709"/>
          </w:pPr>
        </w:pPrChange>
      </w:pPr>
      <w:r w:rsidRPr="00EA7E77">
        <w:rPr>
          <w:sz w:val="28"/>
          <w:szCs w:val="28"/>
        </w:rPr>
        <w:t xml:space="preserve">    LEFT JOIN </w:t>
      </w:r>
      <w:proofErr w:type="spellStart"/>
      <w:r w:rsidRPr="00EA7E77">
        <w:rPr>
          <w:sz w:val="28"/>
          <w:szCs w:val="28"/>
        </w:rPr>
        <w:t>violations</w:t>
      </w:r>
      <w:proofErr w:type="spellEnd"/>
      <w:r w:rsidRPr="00EA7E77">
        <w:rPr>
          <w:sz w:val="28"/>
          <w:szCs w:val="28"/>
        </w:rPr>
        <w:t xml:space="preserve"> ON vehicles.id = </w:t>
      </w:r>
      <w:proofErr w:type="spellStart"/>
      <w:r w:rsidRPr="00EA7E77">
        <w:rPr>
          <w:sz w:val="28"/>
          <w:szCs w:val="28"/>
        </w:rPr>
        <w:t>violations.vehicle_id</w:t>
      </w:r>
      <w:proofErr w:type="spellEnd"/>
    </w:p>
    <w:p w14:paraId="1021E8DF" w14:textId="77777777" w:rsidR="00EA7E77" w:rsidRPr="00EA7E77" w:rsidRDefault="00EA7E77" w:rsidP="004136B4">
      <w:pPr>
        <w:spacing w:line="360" w:lineRule="auto"/>
        <w:ind w:firstLine="709"/>
        <w:rPr>
          <w:sz w:val="28"/>
          <w:szCs w:val="28"/>
        </w:rPr>
        <w:pPrChange w:id="958" w:author="Соколов Олександр" w:date="2024-12-22T23:00:00Z">
          <w:pPr>
            <w:ind w:firstLine="709"/>
          </w:pPr>
        </w:pPrChange>
      </w:pPr>
      <w:r w:rsidRPr="00EA7E77">
        <w:rPr>
          <w:sz w:val="28"/>
          <w:szCs w:val="28"/>
        </w:rPr>
        <w:t>GROUP BY</w:t>
      </w:r>
    </w:p>
    <w:p w14:paraId="7FEF7EB0" w14:textId="77777777" w:rsidR="00EA7E77" w:rsidRPr="00EA7E77" w:rsidRDefault="00EA7E77" w:rsidP="004136B4">
      <w:pPr>
        <w:spacing w:line="360" w:lineRule="auto"/>
        <w:ind w:firstLine="709"/>
        <w:rPr>
          <w:sz w:val="28"/>
          <w:szCs w:val="28"/>
        </w:rPr>
        <w:pPrChange w:id="959" w:author="Соколов Олександр" w:date="2024-12-22T23:00:00Z">
          <w:pPr>
            <w:ind w:firstLine="709"/>
          </w:pPr>
        </w:pPrChange>
      </w:pPr>
      <w:r w:rsidRPr="00EA7E77">
        <w:rPr>
          <w:sz w:val="28"/>
          <w:szCs w:val="28"/>
        </w:rPr>
        <w:t xml:space="preserve">    CASE</w:t>
      </w:r>
    </w:p>
    <w:p w14:paraId="21DC1150" w14:textId="77777777" w:rsidR="00EA7E77" w:rsidRPr="00EA7E77" w:rsidRDefault="00EA7E77" w:rsidP="004136B4">
      <w:pPr>
        <w:spacing w:line="360" w:lineRule="auto"/>
        <w:ind w:firstLine="709"/>
        <w:rPr>
          <w:sz w:val="28"/>
          <w:szCs w:val="28"/>
        </w:rPr>
        <w:pPrChange w:id="960" w:author="Соколов Олександр" w:date="2024-12-22T23:00:00Z">
          <w:pPr>
            <w:ind w:firstLine="709"/>
          </w:pPr>
        </w:pPrChange>
      </w:pPr>
      <w:r w:rsidRPr="00EA7E77">
        <w:rPr>
          <w:sz w:val="28"/>
          <w:szCs w:val="28"/>
        </w:rPr>
        <w:t xml:space="preserve">        WHEN </w:t>
      </w:r>
      <w:proofErr w:type="spellStart"/>
      <w:r w:rsidRPr="00EA7E77">
        <w:rPr>
          <w:sz w:val="28"/>
          <w:szCs w:val="28"/>
        </w:rPr>
        <w:t>vehicles.insurance_policy_number</w:t>
      </w:r>
      <w:proofErr w:type="spellEnd"/>
      <w:r w:rsidRPr="00EA7E77">
        <w:rPr>
          <w:sz w:val="28"/>
          <w:szCs w:val="28"/>
        </w:rPr>
        <w:t xml:space="preserve"> IS NOT NULL THEN '</w:t>
      </w:r>
      <w:proofErr w:type="spellStart"/>
      <w:r w:rsidRPr="00EA7E77">
        <w:rPr>
          <w:sz w:val="28"/>
          <w:szCs w:val="28"/>
        </w:rPr>
        <w:t>With</w:t>
      </w:r>
      <w:proofErr w:type="spellEnd"/>
      <w:r w:rsidRPr="00EA7E77">
        <w:rPr>
          <w:sz w:val="28"/>
          <w:szCs w:val="28"/>
        </w:rPr>
        <w:t xml:space="preserve"> </w:t>
      </w:r>
      <w:proofErr w:type="spellStart"/>
      <w:r w:rsidRPr="00EA7E77">
        <w:rPr>
          <w:sz w:val="28"/>
          <w:szCs w:val="28"/>
        </w:rPr>
        <w:t>Insurance</w:t>
      </w:r>
      <w:proofErr w:type="spellEnd"/>
      <w:r w:rsidRPr="00EA7E77">
        <w:rPr>
          <w:sz w:val="28"/>
          <w:szCs w:val="28"/>
        </w:rPr>
        <w:t>'</w:t>
      </w:r>
    </w:p>
    <w:p w14:paraId="1290E8C8" w14:textId="77777777" w:rsidR="00EA7E77" w:rsidRPr="00EA7E77" w:rsidRDefault="00EA7E77" w:rsidP="004136B4">
      <w:pPr>
        <w:spacing w:line="360" w:lineRule="auto"/>
        <w:ind w:firstLine="709"/>
        <w:rPr>
          <w:sz w:val="28"/>
          <w:szCs w:val="28"/>
        </w:rPr>
        <w:pPrChange w:id="961" w:author="Соколов Олександр" w:date="2024-12-22T23:00:00Z">
          <w:pPr>
            <w:ind w:firstLine="709"/>
          </w:pPr>
        </w:pPrChange>
      </w:pPr>
      <w:r w:rsidRPr="00EA7E77">
        <w:rPr>
          <w:sz w:val="28"/>
          <w:szCs w:val="28"/>
        </w:rPr>
        <w:t xml:space="preserve">        ELSE '</w:t>
      </w:r>
      <w:proofErr w:type="spellStart"/>
      <w:r w:rsidRPr="00EA7E77">
        <w:rPr>
          <w:sz w:val="28"/>
          <w:szCs w:val="28"/>
        </w:rPr>
        <w:t>Without</w:t>
      </w:r>
      <w:proofErr w:type="spellEnd"/>
      <w:r w:rsidRPr="00EA7E77">
        <w:rPr>
          <w:sz w:val="28"/>
          <w:szCs w:val="28"/>
        </w:rPr>
        <w:t xml:space="preserve"> </w:t>
      </w:r>
      <w:proofErr w:type="spellStart"/>
      <w:r w:rsidRPr="00EA7E77">
        <w:rPr>
          <w:sz w:val="28"/>
          <w:szCs w:val="28"/>
        </w:rPr>
        <w:t>Insurance</w:t>
      </w:r>
      <w:proofErr w:type="spellEnd"/>
      <w:r w:rsidRPr="00EA7E77">
        <w:rPr>
          <w:sz w:val="28"/>
          <w:szCs w:val="28"/>
        </w:rPr>
        <w:t>'</w:t>
      </w:r>
    </w:p>
    <w:p w14:paraId="5C3EF568" w14:textId="77777777" w:rsidR="00EA7E77" w:rsidRPr="00EA7E77" w:rsidRDefault="00EA7E77" w:rsidP="004136B4">
      <w:pPr>
        <w:spacing w:line="360" w:lineRule="auto"/>
        <w:ind w:firstLine="709"/>
        <w:rPr>
          <w:sz w:val="28"/>
          <w:szCs w:val="28"/>
        </w:rPr>
        <w:pPrChange w:id="962" w:author="Соколов Олександр" w:date="2024-12-22T23:00:00Z">
          <w:pPr>
            <w:ind w:firstLine="709"/>
          </w:pPr>
        </w:pPrChange>
      </w:pPr>
      <w:r w:rsidRPr="00EA7E77">
        <w:rPr>
          <w:sz w:val="28"/>
          <w:szCs w:val="28"/>
        </w:rPr>
        <w:t xml:space="preserve">    END</w:t>
      </w:r>
    </w:p>
    <w:p w14:paraId="76596BD2" w14:textId="77777777" w:rsidR="00EA7E77" w:rsidRPr="00EA7E77" w:rsidRDefault="00EA7E77" w:rsidP="004136B4">
      <w:pPr>
        <w:spacing w:line="360" w:lineRule="auto"/>
        <w:ind w:firstLine="709"/>
        <w:rPr>
          <w:sz w:val="28"/>
          <w:szCs w:val="28"/>
        </w:rPr>
        <w:pPrChange w:id="963" w:author="Соколов Олександр" w:date="2024-12-22T23:00:00Z">
          <w:pPr>
            <w:ind w:firstLine="709"/>
          </w:pPr>
        </w:pPrChange>
      </w:pPr>
      <w:r w:rsidRPr="00EA7E77">
        <w:rPr>
          <w:sz w:val="28"/>
          <w:szCs w:val="28"/>
        </w:rPr>
        <w:t>ORDER BY</w:t>
      </w:r>
    </w:p>
    <w:p w14:paraId="06D59D06" w14:textId="5F8A5DB5" w:rsidR="00EA7E77" w:rsidRDefault="00EA7E77" w:rsidP="004136B4">
      <w:pPr>
        <w:spacing w:line="360" w:lineRule="auto"/>
        <w:ind w:firstLine="709"/>
        <w:rPr>
          <w:sz w:val="28"/>
          <w:szCs w:val="28"/>
        </w:rPr>
        <w:pPrChange w:id="964" w:author="Соколов Олександр" w:date="2024-12-22T23:00:00Z">
          <w:pPr>
            <w:ind w:firstLine="709"/>
          </w:pPr>
        </w:pPrChange>
      </w:pPr>
      <w:r w:rsidRPr="00EA7E77">
        <w:rPr>
          <w:sz w:val="28"/>
          <w:szCs w:val="28"/>
        </w:rPr>
        <w:t xml:space="preserve">    </w:t>
      </w:r>
      <w:proofErr w:type="spellStart"/>
      <w:r w:rsidRPr="00EA7E77">
        <w:rPr>
          <w:sz w:val="28"/>
          <w:szCs w:val="28"/>
        </w:rPr>
        <w:t>violation_count</w:t>
      </w:r>
      <w:proofErr w:type="spellEnd"/>
      <w:r w:rsidRPr="00EA7E77">
        <w:rPr>
          <w:sz w:val="28"/>
          <w:szCs w:val="28"/>
        </w:rPr>
        <w:t xml:space="preserve"> DESC;</w:t>
      </w:r>
    </w:p>
    <w:p w14:paraId="2A8D4BC6" w14:textId="5A39E3DC" w:rsidR="00EA7E77" w:rsidRDefault="00EA7E77" w:rsidP="004136B4">
      <w:pPr>
        <w:spacing w:line="360" w:lineRule="auto"/>
        <w:ind w:firstLine="709"/>
        <w:rPr>
          <w:sz w:val="28"/>
          <w:szCs w:val="28"/>
        </w:rPr>
        <w:pPrChange w:id="965" w:author="Соколов Олександр" w:date="2024-12-22T23:00:00Z">
          <w:pPr>
            <w:ind w:firstLine="709"/>
          </w:pPr>
        </w:pPrChange>
      </w:pPr>
    </w:p>
    <w:p w14:paraId="79E75977" w14:textId="27EDCEFA" w:rsidR="00EA7E77" w:rsidRDefault="00EA7E77" w:rsidP="004136B4">
      <w:pPr>
        <w:spacing w:line="360" w:lineRule="auto"/>
        <w:ind w:firstLine="709"/>
        <w:jc w:val="both"/>
        <w:rPr>
          <w:sz w:val="28"/>
          <w:szCs w:val="28"/>
        </w:rPr>
        <w:pPrChange w:id="966" w:author="Соколов Олександр" w:date="2024-12-22T23:00:00Z">
          <w:pPr>
            <w:ind w:firstLine="709"/>
            <w:jc w:val="both"/>
          </w:pPr>
        </w:pPrChange>
      </w:pPr>
      <w:r w:rsidRPr="00EA7E77">
        <w:rPr>
          <w:sz w:val="28"/>
          <w:szCs w:val="28"/>
        </w:rPr>
        <w:t>На рис. 7.4.</w:t>
      </w:r>
      <w:r>
        <w:rPr>
          <w:sz w:val="28"/>
          <w:szCs w:val="28"/>
        </w:rPr>
        <w:t>8</w:t>
      </w:r>
      <w:r w:rsidRPr="00EA7E77">
        <w:rPr>
          <w:sz w:val="28"/>
          <w:szCs w:val="28"/>
        </w:rPr>
        <w:t>.1 наведено результати роботи запиту, який повертає кількість порушень машинами із та без страхового полісу</w:t>
      </w:r>
      <w:r>
        <w:rPr>
          <w:sz w:val="28"/>
          <w:szCs w:val="28"/>
        </w:rPr>
        <w:t>.</w:t>
      </w:r>
    </w:p>
    <w:p w14:paraId="692A0A42" w14:textId="0CD88416" w:rsidR="00EA7E77" w:rsidRDefault="00EA7E77" w:rsidP="004136B4">
      <w:pPr>
        <w:spacing w:line="360" w:lineRule="auto"/>
        <w:ind w:firstLine="709"/>
        <w:jc w:val="both"/>
        <w:rPr>
          <w:sz w:val="28"/>
          <w:szCs w:val="28"/>
        </w:rPr>
        <w:pPrChange w:id="967" w:author="Соколов Олександр" w:date="2024-12-22T23:00:00Z">
          <w:pPr>
            <w:ind w:firstLine="709"/>
            <w:jc w:val="both"/>
          </w:pPr>
        </w:pPrChange>
      </w:pPr>
    </w:p>
    <w:p w14:paraId="694FE800" w14:textId="135E7C08" w:rsidR="00EA7E77" w:rsidRDefault="00EA7E77" w:rsidP="004136B4">
      <w:pPr>
        <w:spacing w:line="360" w:lineRule="auto"/>
        <w:ind w:firstLine="709"/>
        <w:jc w:val="center"/>
        <w:rPr>
          <w:sz w:val="28"/>
          <w:szCs w:val="28"/>
        </w:rPr>
        <w:pPrChange w:id="968" w:author="Соколов Олександр" w:date="2024-12-22T23:00:00Z">
          <w:pPr>
            <w:ind w:firstLine="709"/>
            <w:jc w:val="center"/>
          </w:pPr>
        </w:pPrChange>
      </w:pPr>
      <w:r w:rsidRPr="00EA7E77">
        <w:rPr>
          <w:sz w:val="28"/>
          <w:szCs w:val="28"/>
        </w:rPr>
        <w:lastRenderedPageBreak/>
        <w:drawing>
          <wp:inline distT="0" distB="0" distL="0" distR="0" wp14:anchorId="6C852166" wp14:editId="1C235AC8">
            <wp:extent cx="5717449" cy="2928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817" cy="2935980"/>
                    </a:xfrm>
                    <a:prstGeom prst="rect">
                      <a:avLst/>
                    </a:prstGeom>
                  </pic:spPr>
                </pic:pic>
              </a:graphicData>
            </a:graphic>
          </wp:inline>
        </w:drawing>
      </w:r>
    </w:p>
    <w:p w14:paraId="5458EAB3" w14:textId="32279716" w:rsidR="00EA7E77" w:rsidRDefault="00EA7E77" w:rsidP="004136B4">
      <w:pPr>
        <w:spacing w:line="360" w:lineRule="auto"/>
        <w:ind w:firstLine="709"/>
        <w:jc w:val="center"/>
        <w:rPr>
          <w:sz w:val="28"/>
          <w:szCs w:val="28"/>
        </w:rPr>
        <w:pPrChange w:id="969" w:author="Соколов Олександр" w:date="2024-12-22T23:00:00Z">
          <w:pPr>
            <w:ind w:firstLine="709"/>
            <w:jc w:val="center"/>
          </w:pPr>
        </w:pPrChange>
      </w:pPr>
      <w:r w:rsidRPr="00EA7E77">
        <w:rPr>
          <w:sz w:val="28"/>
          <w:szCs w:val="28"/>
        </w:rPr>
        <w:t>Рисунок 7.4.</w:t>
      </w:r>
      <w:r>
        <w:rPr>
          <w:sz w:val="28"/>
          <w:szCs w:val="28"/>
        </w:rPr>
        <w:t>8</w:t>
      </w:r>
      <w:r w:rsidRPr="00EA7E77">
        <w:rPr>
          <w:sz w:val="28"/>
          <w:szCs w:val="28"/>
        </w:rPr>
        <w:t xml:space="preserve">.1 – </w:t>
      </w:r>
      <w:ins w:id="970" w:author="Соколов Олександр" w:date="2024-12-22T22:28:00Z">
        <w:r w:rsidR="00DD4FFE">
          <w:rPr>
            <w:sz w:val="28"/>
            <w:szCs w:val="28"/>
          </w:rPr>
          <w:t>Р</w:t>
        </w:r>
      </w:ins>
      <w:del w:id="971" w:author="Соколов Олександр" w:date="2024-12-22T22:28:00Z">
        <w:r w:rsidRPr="00EA7E77" w:rsidDel="00DD4FFE">
          <w:rPr>
            <w:sz w:val="28"/>
            <w:szCs w:val="28"/>
          </w:rPr>
          <w:delText>р</w:delText>
        </w:r>
      </w:del>
      <w:r w:rsidRPr="00EA7E77">
        <w:rPr>
          <w:sz w:val="28"/>
          <w:szCs w:val="28"/>
        </w:rPr>
        <w:t>езультати роботи запиту, який повертає кількість порушень машинами із та без страхового полісу</w:t>
      </w:r>
      <w:r w:rsidRPr="00EA7E77">
        <w:rPr>
          <w:sz w:val="28"/>
          <w:szCs w:val="28"/>
        </w:rPr>
        <w:t xml:space="preserve"> </w:t>
      </w:r>
    </w:p>
    <w:p w14:paraId="54DE9C36" w14:textId="771D07A3" w:rsidR="00EA7E77" w:rsidRDefault="00EA7E77" w:rsidP="004136B4">
      <w:pPr>
        <w:spacing w:line="360" w:lineRule="auto"/>
        <w:ind w:firstLine="709"/>
        <w:jc w:val="center"/>
        <w:rPr>
          <w:sz w:val="28"/>
          <w:szCs w:val="28"/>
        </w:rPr>
        <w:pPrChange w:id="972" w:author="Соколов Олександр" w:date="2024-12-22T23:00:00Z">
          <w:pPr>
            <w:ind w:firstLine="709"/>
            <w:jc w:val="center"/>
          </w:pPr>
        </w:pPrChange>
      </w:pPr>
    </w:p>
    <w:p w14:paraId="2FBAFEA3" w14:textId="2D6AC0FB" w:rsidR="00EA7E77" w:rsidRDefault="00EA7E77" w:rsidP="004136B4">
      <w:pPr>
        <w:spacing w:line="360" w:lineRule="auto"/>
        <w:ind w:firstLine="709"/>
        <w:jc w:val="both"/>
        <w:outlineLvl w:val="2"/>
        <w:rPr>
          <w:sz w:val="28"/>
          <w:szCs w:val="28"/>
        </w:rPr>
        <w:pPrChange w:id="973" w:author="Соколов Олександр" w:date="2024-12-22T23:00:00Z">
          <w:pPr>
            <w:ind w:firstLine="709"/>
          </w:pPr>
        </w:pPrChange>
      </w:pPr>
      <w:bookmarkStart w:id="974" w:name="_Toc185798494"/>
      <w:r w:rsidRPr="00EA7E77">
        <w:rPr>
          <w:sz w:val="28"/>
          <w:szCs w:val="28"/>
        </w:rPr>
        <w:t>7.4.</w:t>
      </w:r>
      <w:r>
        <w:rPr>
          <w:sz w:val="28"/>
          <w:szCs w:val="28"/>
        </w:rPr>
        <w:t>9 П</w:t>
      </w:r>
      <w:r w:rsidRPr="00EA7E77">
        <w:rPr>
          <w:sz w:val="28"/>
          <w:szCs w:val="28"/>
        </w:rPr>
        <w:t>ерелік транспортних засобів, що порушили ПДР за останній місяць</w:t>
      </w:r>
      <w:bookmarkEnd w:id="974"/>
    </w:p>
    <w:p w14:paraId="407EB506" w14:textId="77777777" w:rsidR="00EA7E77" w:rsidRPr="00EA7E77" w:rsidRDefault="00EA7E77" w:rsidP="004136B4">
      <w:pPr>
        <w:spacing w:line="360" w:lineRule="auto"/>
        <w:ind w:firstLine="709"/>
        <w:rPr>
          <w:sz w:val="28"/>
          <w:szCs w:val="28"/>
        </w:rPr>
        <w:pPrChange w:id="975" w:author="Соколов Олександр" w:date="2024-12-22T23:00:00Z">
          <w:pPr>
            <w:ind w:firstLine="709"/>
          </w:pPr>
        </w:pPrChange>
      </w:pPr>
      <w:r w:rsidRPr="00EA7E77">
        <w:rPr>
          <w:sz w:val="28"/>
          <w:szCs w:val="28"/>
        </w:rPr>
        <w:t>SELECT</w:t>
      </w:r>
    </w:p>
    <w:p w14:paraId="57F36C56" w14:textId="77777777" w:rsidR="00EA7E77" w:rsidRPr="00EA7E77" w:rsidRDefault="00EA7E77" w:rsidP="004136B4">
      <w:pPr>
        <w:spacing w:line="360" w:lineRule="auto"/>
        <w:ind w:firstLine="709"/>
        <w:rPr>
          <w:sz w:val="28"/>
          <w:szCs w:val="28"/>
        </w:rPr>
        <w:pPrChange w:id="976"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full_vehicle_info.vehicle_id</w:t>
      </w:r>
      <w:proofErr w:type="spellEnd"/>
      <w:r w:rsidRPr="00EA7E77">
        <w:rPr>
          <w:sz w:val="28"/>
          <w:szCs w:val="28"/>
        </w:rPr>
        <w:t>,</w:t>
      </w:r>
    </w:p>
    <w:p w14:paraId="3090122F" w14:textId="77777777" w:rsidR="00EA7E77" w:rsidRPr="00EA7E77" w:rsidRDefault="00EA7E77" w:rsidP="004136B4">
      <w:pPr>
        <w:spacing w:line="360" w:lineRule="auto"/>
        <w:ind w:firstLine="709"/>
        <w:rPr>
          <w:sz w:val="28"/>
          <w:szCs w:val="28"/>
        </w:rPr>
        <w:pPrChange w:id="977"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full_vehicle_info.registration_number</w:t>
      </w:r>
      <w:proofErr w:type="spellEnd"/>
      <w:r w:rsidRPr="00EA7E77">
        <w:rPr>
          <w:sz w:val="28"/>
          <w:szCs w:val="28"/>
        </w:rPr>
        <w:t>,</w:t>
      </w:r>
    </w:p>
    <w:p w14:paraId="221660FB" w14:textId="77777777" w:rsidR="00EA7E77" w:rsidRPr="00EA7E77" w:rsidRDefault="00EA7E77" w:rsidP="004136B4">
      <w:pPr>
        <w:spacing w:line="360" w:lineRule="auto"/>
        <w:ind w:firstLine="709"/>
        <w:rPr>
          <w:sz w:val="28"/>
          <w:szCs w:val="28"/>
        </w:rPr>
        <w:pPrChange w:id="978"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full_vehicle_info.model</w:t>
      </w:r>
      <w:proofErr w:type="spellEnd"/>
      <w:r w:rsidRPr="00EA7E77">
        <w:rPr>
          <w:sz w:val="28"/>
          <w:szCs w:val="28"/>
        </w:rPr>
        <w:t>,</w:t>
      </w:r>
    </w:p>
    <w:p w14:paraId="4F9330BC" w14:textId="77777777" w:rsidR="00EA7E77" w:rsidRPr="00EA7E77" w:rsidRDefault="00EA7E77" w:rsidP="004136B4">
      <w:pPr>
        <w:spacing w:line="360" w:lineRule="auto"/>
        <w:ind w:firstLine="709"/>
        <w:rPr>
          <w:sz w:val="28"/>
          <w:szCs w:val="28"/>
        </w:rPr>
        <w:pPrChange w:id="979"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full_vehicle_info.brand</w:t>
      </w:r>
      <w:proofErr w:type="spellEnd"/>
      <w:r w:rsidRPr="00EA7E77">
        <w:rPr>
          <w:sz w:val="28"/>
          <w:szCs w:val="28"/>
        </w:rPr>
        <w:t>,</w:t>
      </w:r>
    </w:p>
    <w:p w14:paraId="5CC174F0" w14:textId="77777777" w:rsidR="00EA7E77" w:rsidRPr="00EA7E77" w:rsidRDefault="00EA7E77" w:rsidP="004136B4">
      <w:pPr>
        <w:spacing w:line="360" w:lineRule="auto"/>
        <w:ind w:firstLine="709"/>
        <w:rPr>
          <w:sz w:val="28"/>
          <w:szCs w:val="28"/>
        </w:rPr>
        <w:pPrChange w:id="980"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full_vehicle_info.color</w:t>
      </w:r>
      <w:proofErr w:type="spellEnd"/>
      <w:r w:rsidRPr="00EA7E77">
        <w:rPr>
          <w:sz w:val="28"/>
          <w:szCs w:val="28"/>
        </w:rPr>
        <w:t>,</w:t>
      </w:r>
    </w:p>
    <w:p w14:paraId="04AFF076" w14:textId="77777777" w:rsidR="00EA7E77" w:rsidRPr="00EA7E77" w:rsidRDefault="00EA7E77" w:rsidP="004136B4">
      <w:pPr>
        <w:spacing w:line="360" w:lineRule="auto"/>
        <w:ind w:firstLine="709"/>
        <w:rPr>
          <w:sz w:val="28"/>
          <w:szCs w:val="28"/>
        </w:rPr>
        <w:pPrChange w:id="981"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full_vehicle_info.year_of_manufacture</w:t>
      </w:r>
      <w:proofErr w:type="spellEnd"/>
      <w:r w:rsidRPr="00EA7E77">
        <w:rPr>
          <w:sz w:val="28"/>
          <w:szCs w:val="28"/>
        </w:rPr>
        <w:t>,</w:t>
      </w:r>
    </w:p>
    <w:p w14:paraId="6CA8871A" w14:textId="77777777" w:rsidR="00EA7E77" w:rsidRPr="00EA7E77" w:rsidRDefault="00EA7E77" w:rsidP="004136B4">
      <w:pPr>
        <w:spacing w:line="360" w:lineRule="auto"/>
        <w:ind w:firstLine="709"/>
        <w:rPr>
          <w:sz w:val="28"/>
          <w:szCs w:val="28"/>
        </w:rPr>
        <w:pPrChange w:id="982"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full_vehicle_info.vin</w:t>
      </w:r>
      <w:proofErr w:type="spellEnd"/>
      <w:r w:rsidRPr="00EA7E77">
        <w:rPr>
          <w:sz w:val="28"/>
          <w:szCs w:val="28"/>
        </w:rPr>
        <w:t>,</w:t>
      </w:r>
    </w:p>
    <w:p w14:paraId="1853DF0B" w14:textId="77777777" w:rsidR="00EA7E77" w:rsidRPr="00EA7E77" w:rsidRDefault="00EA7E77" w:rsidP="004136B4">
      <w:pPr>
        <w:spacing w:line="360" w:lineRule="auto"/>
        <w:ind w:firstLine="709"/>
        <w:rPr>
          <w:sz w:val="28"/>
          <w:szCs w:val="28"/>
        </w:rPr>
        <w:pPrChange w:id="983"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full_vehicle_info.insurance_policy_number</w:t>
      </w:r>
      <w:proofErr w:type="spellEnd"/>
      <w:r w:rsidRPr="00EA7E77">
        <w:rPr>
          <w:sz w:val="28"/>
          <w:szCs w:val="28"/>
        </w:rPr>
        <w:t>,</w:t>
      </w:r>
    </w:p>
    <w:p w14:paraId="64A0605E" w14:textId="77777777" w:rsidR="00EA7E77" w:rsidRPr="00EA7E77" w:rsidRDefault="00EA7E77" w:rsidP="004136B4">
      <w:pPr>
        <w:spacing w:line="360" w:lineRule="auto"/>
        <w:ind w:firstLine="709"/>
        <w:rPr>
          <w:sz w:val="28"/>
          <w:szCs w:val="28"/>
        </w:rPr>
        <w:pPrChange w:id="984"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full_vehicle_info.engine_capacity</w:t>
      </w:r>
      <w:proofErr w:type="spellEnd"/>
      <w:r w:rsidRPr="00EA7E77">
        <w:rPr>
          <w:sz w:val="28"/>
          <w:szCs w:val="28"/>
        </w:rPr>
        <w:t>,</w:t>
      </w:r>
    </w:p>
    <w:p w14:paraId="779DD8E7" w14:textId="77777777" w:rsidR="00EA7E77" w:rsidRPr="00EA7E77" w:rsidRDefault="00EA7E77" w:rsidP="004136B4">
      <w:pPr>
        <w:spacing w:line="360" w:lineRule="auto"/>
        <w:ind w:firstLine="709"/>
        <w:rPr>
          <w:sz w:val="28"/>
          <w:szCs w:val="28"/>
        </w:rPr>
        <w:pPrChange w:id="985"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full_vehicle_info.seating_capacity</w:t>
      </w:r>
      <w:proofErr w:type="spellEnd"/>
      <w:r w:rsidRPr="00EA7E77">
        <w:rPr>
          <w:sz w:val="28"/>
          <w:szCs w:val="28"/>
        </w:rPr>
        <w:t>,</w:t>
      </w:r>
    </w:p>
    <w:p w14:paraId="7D96FF30" w14:textId="77777777" w:rsidR="00EA7E77" w:rsidRPr="00EA7E77" w:rsidRDefault="00EA7E77" w:rsidP="004136B4">
      <w:pPr>
        <w:spacing w:line="360" w:lineRule="auto"/>
        <w:ind w:firstLine="709"/>
        <w:rPr>
          <w:sz w:val="28"/>
          <w:szCs w:val="28"/>
        </w:rPr>
        <w:pPrChange w:id="986"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full_vehicle_info.owner_full_name</w:t>
      </w:r>
      <w:proofErr w:type="spellEnd"/>
      <w:r w:rsidRPr="00EA7E77">
        <w:rPr>
          <w:sz w:val="28"/>
          <w:szCs w:val="28"/>
        </w:rPr>
        <w:t>,</w:t>
      </w:r>
    </w:p>
    <w:p w14:paraId="24C8DC96" w14:textId="77777777" w:rsidR="00EA7E77" w:rsidRPr="00EA7E77" w:rsidRDefault="00EA7E77" w:rsidP="004136B4">
      <w:pPr>
        <w:spacing w:line="360" w:lineRule="auto"/>
        <w:ind w:firstLine="709"/>
        <w:rPr>
          <w:sz w:val="28"/>
          <w:szCs w:val="28"/>
        </w:rPr>
        <w:pPrChange w:id="987"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full_vehicle_info.region</w:t>
      </w:r>
      <w:proofErr w:type="spellEnd"/>
      <w:r w:rsidRPr="00EA7E77">
        <w:rPr>
          <w:sz w:val="28"/>
          <w:szCs w:val="28"/>
        </w:rPr>
        <w:t>,</w:t>
      </w:r>
    </w:p>
    <w:p w14:paraId="48C31B9E" w14:textId="77777777" w:rsidR="00EA7E77" w:rsidRPr="00EA7E77" w:rsidRDefault="00EA7E77" w:rsidP="004136B4">
      <w:pPr>
        <w:spacing w:line="360" w:lineRule="auto"/>
        <w:ind w:firstLine="709"/>
        <w:rPr>
          <w:sz w:val="28"/>
          <w:szCs w:val="28"/>
        </w:rPr>
        <w:pPrChange w:id="988" w:author="Соколов Олександр" w:date="2024-12-22T23:00:00Z">
          <w:pPr>
            <w:ind w:firstLine="709"/>
          </w:pPr>
        </w:pPrChange>
      </w:pPr>
      <w:r w:rsidRPr="00EA7E77">
        <w:rPr>
          <w:sz w:val="28"/>
          <w:szCs w:val="28"/>
        </w:rPr>
        <w:t xml:space="preserve">    COUNT(violations.id) AS </w:t>
      </w:r>
      <w:proofErr w:type="spellStart"/>
      <w:r w:rsidRPr="00EA7E77">
        <w:rPr>
          <w:sz w:val="28"/>
          <w:szCs w:val="28"/>
        </w:rPr>
        <w:t>violation_count</w:t>
      </w:r>
      <w:proofErr w:type="spellEnd"/>
    </w:p>
    <w:p w14:paraId="00074DED" w14:textId="77777777" w:rsidR="00EA7E77" w:rsidRPr="00EA7E77" w:rsidRDefault="00EA7E77" w:rsidP="004136B4">
      <w:pPr>
        <w:spacing w:line="360" w:lineRule="auto"/>
        <w:ind w:firstLine="709"/>
        <w:rPr>
          <w:sz w:val="28"/>
          <w:szCs w:val="28"/>
        </w:rPr>
        <w:pPrChange w:id="989" w:author="Соколов Олександр" w:date="2024-12-22T23:00:00Z">
          <w:pPr>
            <w:ind w:firstLine="709"/>
          </w:pPr>
        </w:pPrChange>
      </w:pPr>
      <w:r w:rsidRPr="00EA7E77">
        <w:rPr>
          <w:sz w:val="28"/>
          <w:szCs w:val="28"/>
        </w:rPr>
        <w:t>FROM</w:t>
      </w:r>
    </w:p>
    <w:p w14:paraId="33452230" w14:textId="77777777" w:rsidR="00EA7E77" w:rsidRPr="00EA7E77" w:rsidRDefault="00EA7E77" w:rsidP="004136B4">
      <w:pPr>
        <w:spacing w:line="360" w:lineRule="auto"/>
        <w:ind w:firstLine="709"/>
        <w:rPr>
          <w:sz w:val="28"/>
          <w:szCs w:val="28"/>
        </w:rPr>
        <w:pPrChange w:id="990" w:author="Соколов Олександр" w:date="2024-12-22T23:00:00Z">
          <w:pPr>
            <w:ind w:firstLine="709"/>
          </w:pPr>
        </w:pPrChange>
      </w:pPr>
      <w:r w:rsidRPr="00EA7E77">
        <w:rPr>
          <w:sz w:val="28"/>
          <w:szCs w:val="28"/>
        </w:rPr>
        <w:lastRenderedPageBreak/>
        <w:t xml:space="preserve">    </w:t>
      </w:r>
      <w:proofErr w:type="spellStart"/>
      <w:r w:rsidRPr="00EA7E77">
        <w:rPr>
          <w:sz w:val="28"/>
          <w:szCs w:val="28"/>
        </w:rPr>
        <w:t>full_vehicle_info</w:t>
      </w:r>
      <w:proofErr w:type="spellEnd"/>
    </w:p>
    <w:p w14:paraId="7E3D61E7" w14:textId="77777777" w:rsidR="00EA7E77" w:rsidRPr="00EA7E77" w:rsidRDefault="00EA7E77" w:rsidP="004136B4">
      <w:pPr>
        <w:spacing w:line="360" w:lineRule="auto"/>
        <w:ind w:firstLine="709"/>
        <w:rPr>
          <w:sz w:val="28"/>
          <w:szCs w:val="28"/>
        </w:rPr>
        <w:pPrChange w:id="991" w:author="Соколов Олександр" w:date="2024-12-22T23:00:00Z">
          <w:pPr>
            <w:ind w:firstLine="709"/>
          </w:pPr>
        </w:pPrChange>
      </w:pPr>
      <w:r w:rsidRPr="00EA7E77">
        <w:rPr>
          <w:sz w:val="28"/>
          <w:szCs w:val="28"/>
        </w:rPr>
        <w:t xml:space="preserve">    JOIN </w:t>
      </w:r>
      <w:proofErr w:type="spellStart"/>
      <w:r w:rsidRPr="00EA7E77">
        <w:rPr>
          <w:sz w:val="28"/>
          <w:szCs w:val="28"/>
        </w:rPr>
        <w:t>violations</w:t>
      </w:r>
      <w:proofErr w:type="spellEnd"/>
      <w:r w:rsidRPr="00EA7E77">
        <w:rPr>
          <w:sz w:val="28"/>
          <w:szCs w:val="28"/>
        </w:rPr>
        <w:t xml:space="preserve"> ON </w:t>
      </w:r>
      <w:proofErr w:type="spellStart"/>
      <w:r w:rsidRPr="00EA7E77">
        <w:rPr>
          <w:sz w:val="28"/>
          <w:szCs w:val="28"/>
        </w:rPr>
        <w:t>full_vehicle_info.vehicle_id</w:t>
      </w:r>
      <w:proofErr w:type="spellEnd"/>
      <w:r w:rsidRPr="00EA7E77">
        <w:rPr>
          <w:sz w:val="28"/>
          <w:szCs w:val="28"/>
        </w:rPr>
        <w:t xml:space="preserve"> = </w:t>
      </w:r>
      <w:proofErr w:type="spellStart"/>
      <w:r w:rsidRPr="00EA7E77">
        <w:rPr>
          <w:sz w:val="28"/>
          <w:szCs w:val="28"/>
        </w:rPr>
        <w:t>violations.vehicle_id</w:t>
      </w:r>
      <w:proofErr w:type="spellEnd"/>
    </w:p>
    <w:p w14:paraId="13E1D9ED" w14:textId="77777777" w:rsidR="00EA7E77" w:rsidRPr="00EA7E77" w:rsidRDefault="00EA7E77" w:rsidP="004136B4">
      <w:pPr>
        <w:spacing w:line="360" w:lineRule="auto"/>
        <w:ind w:firstLine="709"/>
        <w:rPr>
          <w:sz w:val="28"/>
          <w:szCs w:val="28"/>
        </w:rPr>
        <w:pPrChange w:id="992" w:author="Соколов Олександр" w:date="2024-12-22T23:00:00Z">
          <w:pPr>
            <w:ind w:firstLine="709"/>
          </w:pPr>
        </w:pPrChange>
      </w:pPr>
      <w:r w:rsidRPr="00EA7E77">
        <w:rPr>
          <w:sz w:val="28"/>
          <w:szCs w:val="28"/>
        </w:rPr>
        <w:t>WHERE</w:t>
      </w:r>
    </w:p>
    <w:p w14:paraId="5A720814" w14:textId="77777777" w:rsidR="00EA7E77" w:rsidRPr="00EA7E77" w:rsidRDefault="00EA7E77" w:rsidP="004136B4">
      <w:pPr>
        <w:spacing w:line="360" w:lineRule="auto"/>
        <w:ind w:firstLine="709"/>
        <w:rPr>
          <w:sz w:val="28"/>
          <w:szCs w:val="28"/>
        </w:rPr>
        <w:pPrChange w:id="993" w:author="Соколов Олександр" w:date="2024-12-22T23:00:00Z">
          <w:pPr>
            <w:ind w:firstLine="709"/>
          </w:pPr>
        </w:pPrChange>
      </w:pPr>
      <w:r w:rsidRPr="00EA7E77">
        <w:rPr>
          <w:sz w:val="28"/>
          <w:szCs w:val="28"/>
        </w:rPr>
        <w:t xml:space="preserve">    </w:t>
      </w:r>
      <w:proofErr w:type="spellStart"/>
      <w:r w:rsidRPr="00EA7E77">
        <w:rPr>
          <w:sz w:val="28"/>
          <w:szCs w:val="28"/>
        </w:rPr>
        <w:t>violations.time_of_violation</w:t>
      </w:r>
      <w:proofErr w:type="spellEnd"/>
      <w:r w:rsidRPr="00EA7E77">
        <w:rPr>
          <w:sz w:val="28"/>
          <w:szCs w:val="28"/>
        </w:rPr>
        <w:t xml:space="preserve"> &gt;= CURRENT_DATE - INTERVAL '1 </w:t>
      </w:r>
      <w:proofErr w:type="spellStart"/>
      <w:r w:rsidRPr="00EA7E77">
        <w:rPr>
          <w:sz w:val="28"/>
          <w:szCs w:val="28"/>
        </w:rPr>
        <w:t>month</w:t>
      </w:r>
      <w:proofErr w:type="spellEnd"/>
      <w:r w:rsidRPr="00EA7E77">
        <w:rPr>
          <w:sz w:val="28"/>
          <w:szCs w:val="28"/>
        </w:rPr>
        <w:t>'</w:t>
      </w:r>
    </w:p>
    <w:p w14:paraId="63ACBCD5" w14:textId="77777777" w:rsidR="00EA7E77" w:rsidRPr="00EA7E77" w:rsidRDefault="00EA7E77" w:rsidP="004136B4">
      <w:pPr>
        <w:spacing w:line="360" w:lineRule="auto"/>
        <w:ind w:firstLine="709"/>
        <w:rPr>
          <w:sz w:val="28"/>
          <w:szCs w:val="28"/>
        </w:rPr>
        <w:pPrChange w:id="994" w:author="Соколов Олександр" w:date="2024-12-22T23:00:00Z">
          <w:pPr>
            <w:ind w:firstLine="709"/>
          </w:pPr>
        </w:pPrChange>
      </w:pPr>
      <w:r w:rsidRPr="00EA7E77">
        <w:rPr>
          <w:sz w:val="28"/>
          <w:szCs w:val="28"/>
        </w:rPr>
        <w:t>GROUP BY</w:t>
      </w:r>
    </w:p>
    <w:p w14:paraId="74D521D9" w14:textId="77777777" w:rsidR="00EA7E77" w:rsidRPr="00EA7E77" w:rsidRDefault="00EA7E77" w:rsidP="004136B4">
      <w:pPr>
        <w:spacing w:line="360" w:lineRule="auto"/>
        <w:ind w:firstLine="709"/>
        <w:rPr>
          <w:sz w:val="28"/>
          <w:szCs w:val="28"/>
        </w:rPr>
        <w:pPrChange w:id="995"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full_vehicle_info.vehicle_id</w:t>
      </w:r>
      <w:proofErr w:type="spellEnd"/>
      <w:r w:rsidRPr="00EA7E77">
        <w:rPr>
          <w:sz w:val="28"/>
          <w:szCs w:val="28"/>
        </w:rPr>
        <w:t>,</w:t>
      </w:r>
    </w:p>
    <w:p w14:paraId="2F80864E" w14:textId="77777777" w:rsidR="00EA7E77" w:rsidRPr="00EA7E77" w:rsidRDefault="00EA7E77" w:rsidP="004136B4">
      <w:pPr>
        <w:spacing w:line="360" w:lineRule="auto"/>
        <w:ind w:firstLine="709"/>
        <w:rPr>
          <w:sz w:val="28"/>
          <w:szCs w:val="28"/>
        </w:rPr>
        <w:pPrChange w:id="996"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full_vehicle_info.registration_number</w:t>
      </w:r>
      <w:proofErr w:type="spellEnd"/>
      <w:r w:rsidRPr="00EA7E77">
        <w:rPr>
          <w:sz w:val="28"/>
          <w:szCs w:val="28"/>
        </w:rPr>
        <w:t>,</w:t>
      </w:r>
    </w:p>
    <w:p w14:paraId="70AD3D91" w14:textId="77777777" w:rsidR="00EA7E77" w:rsidRPr="00EA7E77" w:rsidRDefault="00EA7E77" w:rsidP="004136B4">
      <w:pPr>
        <w:spacing w:line="360" w:lineRule="auto"/>
        <w:ind w:firstLine="709"/>
        <w:rPr>
          <w:sz w:val="28"/>
          <w:szCs w:val="28"/>
        </w:rPr>
        <w:pPrChange w:id="997"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full_vehicle_info.model</w:t>
      </w:r>
      <w:proofErr w:type="spellEnd"/>
      <w:r w:rsidRPr="00EA7E77">
        <w:rPr>
          <w:sz w:val="28"/>
          <w:szCs w:val="28"/>
        </w:rPr>
        <w:t>,</w:t>
      </w:r>
    </w:p>
    <w:p w14:paraId="411FDEB5" w14:textId="77777777" w:rsidR="00EA7E77" w:rsidRPr="00EA7E77" w:rsidRDefault="00EA7E77" w:rsidP="004136B4">
      <w:pPr>
        <w:spacing w:line="360" w:lineRule="auto"/>
        <w:ind w:firstLine="709"/>
        <w:rPr>
          <w:sz w:val="28"/>
          <w:szCs w:val="28"/>
        </w:rPr>
        <w:pPrChange w:id="998"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full_vehicle_info.brand</w:t>
      </w:r>
      <w:proofErr w:type="spellEnd"/>
      <w:r w:rsidRPr="00EA7E77">
        <w:rPr>
          <w:sz w:val="28"/>
          <w:szCs w:val="28"/>
        </w:rPr>
        <w:t>,</w:t>
      </w:r>
    </w:p>
    <w:p w14:paraId="7EAFA97B" w14:textId="77777777" w:rsidR="00EA7E77" w:rsidRPr="00EA7E77" w:rsidRDefault="00EA7E77" w:rsidP="004136B4">
      <w:pPr>
        <w:spacing w:line="360" w:lineRule="auto"/>
        <w:ind w:firstLine="709"/>
        <w:rPr>
          <w:sz w:val="28"/>
          <w:szCs w:val="28"/>
        </w:rPr>
        <w:pPrChange w:id="999"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full_vehicle_info.color</w:t>
      </w:r>
      <w:proofErr w:type="spellEnd"/>
      <w:r w:rsidRPr="00EA7E77">
        <w:rPr>
          <w:sz w:val="28"/>
          <w:szCs w:val="28"/>
        </w:rPr>
        <w:t>,</w:t>
      </w:r>
    </w:p>
    <w:p w14:paraId="3405CAD2" w14:textId="77777777" w:rsidR="00EA7E77" w:rsidRPr="00EA7E77" w:rsidRDefault="00EA7E77" w:rsidP="004136B4">
      <w:pPr>
        <w:spacing w:line="360" w:lineRule="auto"/>
        <w:ind w:firstLine="709"/>
        <w:rPr>
          <w:sz w:val="28"/>
          <w:szCs w:val="28"/>
        </w:rPr>
        <w:pPrChange w:id="1000"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full_vehicle_info.year_of_manufacture</w:t>
      </w:r>
      <w:proofErr w:type="spellEnd"/>
      <w:r w:rsidRPr="00EA7E77">
        <w:rPr>
          <w:sz w:val="28"/>
          <w:szCs w:val="28"/>
        </w:rPr>
        <w:t>,</w:t>
      </w:r>
    </w:p>
    <w:p w14:paraId="5D42ACEF" w14:textId="77777777" w:rsidR="00EA7E77" w:rsidRPr="00EA7E77" w:rsidRDefault="00EA7E77" w:rsidP="004136B4">
      <w:pPr>
        <w:spacing w:line="360" w:lineRule="auto"/>
        <w:ind w:firstLine="709"/>
        <w:rPr>
          <w:sz w:val="28"/>
          <w:szCs w:val="28"/>
        </w:rPr>
        <w:pPrChange w:id="1001"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full_vehicle_info.vin</w:t>
      </w:r>
      <w:proofErr w:type="spellEnd"/>
      <w:r w:rsidRPr="00EA7E77">
        <w:rPr>
          <w:sz w:val="28"/>
          <w:szCs w:val="28"/>
        </w:rPr>
        <w:t>,</w:t>
      </w:r>
    </w:p>
    <w:p w14:paraId="61F13413" w14:textId="77777777" w:rsidR="00EA7E77" w:rsidRPr="00EA7E77" w:rsidRDefault="00EA7E77" w:rsidP="004136B4">
      <w:pPr>
        <w:spacing w:line="360" w:lineRule="auto"/>
        <w:ind w:firstLine="709"/>
        <w:rPr>
          <w:sz w:val="28"/>
          <w:szCs w:val="28"/>
        </w:rPr>
        <w:pPrChange w:id="1002"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full_vehicle_info.insurance_policy_number</w:t>
      </w:r>
      <w:proofErr w:type="spellEnd"/>
      <w:r w:rsidRPr="00EA7E77">
        <w:rPr>
          <w:sz w:val="28"/>
          <w:szCs w:val="28"/>
        </w:rPr>
        <w:t>,</w:t>
      </w:r>
    </w:p>
    <w:p w14:paraId="7D67A247" w14:textId="77777777" w:rsidR="00EA7E77" w:rsidRPr="00EA7E77" w:rsidRDefault="00EA7E77" w:rsidP="004136B4">
      <w:pPr>
        <w:spacing w:line="360" w:lineRule="auto"/>
        <w:ind w:firstLine="709"/>
        <w:rPr>
          <w:sz w:val="28"/>
          <w:szCs w:val="28"/>
        </w:rPr>
        <w:pPrChange w:id="1003"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full_vehicle_info.engine_capacity</w:t>
      </w:r>
      <w:proofErr w:type="spellEnd"/>
      <w:r w:rsidRPr="00EA7E77">
        <w:rPr>
          <w:sz w:val="28"/>
          <w:szCs w:val="28"/>
        </w:rPr>
        <w:t>,</w:t>
      </w:r>
    </w:p>
    <w:p w14:paraId="0BC974C8" w14:textId="77777777" w:rsidR="00EA7E77" w:rsidRPr="00EA7E77" w:rsidRDefault="00EA7E77" w:rsidP="004136B4">
      <w:pPr>
        <w:spacing w:line="360" w:lineRule="auto"/>
        <w:ind w:firstLine="709"/>
        <w:rPr>
          <w:sz w:val="28"/>
          <w:szCs w:val="28"/>
        </w:rPr>
        <w:pPrChange w:id="1004"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full_vehicle_info.seating_capacity</w:t>
      </w:r>
      <w:proofErr w:type="spellEnd"/>
      <w:r w:rsidRPr="00EA7E77">
        <w:rPr>
          <w:sz w:val="28"/>
          <w:szCs w:val="28"/>
        </w:rPr>
        <w:t>,</w:t>
      </w:r>
    </w:p>
    <w:p w14:paraId="4A91E137" w14:textId="77777777" w:rsidR="00EA7E77" w:rsidRPr="00EA7E77" w:rsidRDefault="00EA7E77" w:rsidP="004136B4">
      <w:pPr>
        <w:spacing w:line="360" w:lineRule="auto"/>
        <w:ind w:firstLine="709"/>
        <w:rPr>
          <w:sz w:val="28"/>
          <w:szCs w:val="28"/>
        </w:rPr>
        <w:pPrChange w:id="1005"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full_vehicle_info.owner_full_name</w:t>
      </w:r>
      <w:proofErr w:type="spellEnd"/>
      <w:r w:rsidRPr="00EA7E77">
        <w:rPr>
          <w:sz w:val="28"/>
          <w:szCs w:val="28"/>
        </w:rPr>
        <w:t>,</w:t>
      </w:r>
    </w:p>
    <w:p w14:paraId="5979DC89" w14:textId="77777777" w:rsidR="00EA7E77" w:rsidRPr="00EA7E77" w:rsidRDefault="00EA7E77" w:rsidP="004136B4">
      <w:pPr>
        <w:spacing w:line="360" w:lineRule="auto"/>
        <w:ind w:firstLine="709"/>
        <w:rPr>
          <w:sz w:val="28"/>
          <w:szCs w:val="28"/>
        </w:rPr>
        <w:pPrChange w:id="1006" w:author="Соколов Олександр" w:date="2024-12-22T23:00:00Z">
          <w:pPr>
            <w:ind w:firstLine="709"/>
          </w:pPr>
        </w:pPrChange>
      </w:pPr>
      <w:r w:rsidRPr="00EA7E77">
        <w:rPr>
          <w:sz w:val="28"/>
          <w:szCs w:val="28"/>
        </w:rPr>
        <w:t xml:space="preserve">    </w:t>
      </w:r>
      <w:proofErr w:type="spellStart"/>
      <w:r w:rsidRPr="00EA7E77">
        <w:rPr>
          <w:sz w:val="28"/>
          <w:szCs w:val="28"/>
        </w:rPr>
        <w:t>full_vehicle_info.region</w:t>
      </w:r>
      <w:proofErr w:type="spellEnd"/>
    </w:p>
    <w:p w14:paraId="330E60A4" w14:textId="77777777" w:rsidR="00EA7E77" w:rsidRPr="00EA7E77" w:rsidRDefault="00EA7E77" w:rsidP="004136B4">
      <w:pPr>
        <w:spacing w:line="360" w:lineRule="auto"/>
        <w:ind w:firstLine="709"/>
        <w:rPr>
          <w:sz w:val="28"/>
          <w:szCs w:val="28"/>
        </w:rPr>
        <w:pPrChange w:id="1007" w:author="Соколов Олександр" w:date="2024-12-22T23:00:00Z">
          <w:pPr>
            <w:ind w:firstLine="709"/>
          </w:pPr>
        </w:pPrChange>
      </w:pPr>
      <w:r w:rsidRPr="00EA7E77">
        <w:rPr>
          <w:sz w:val="28"/>
          <w:szCs w:val="28"/>
        </w:rPr>
        <w:t>ORDER BY</w:t>
      </w:r>
    </w:p>
    <w:p w14:paraId="737A2509" w14:textId="589CB896" w:rsidR="00EA7E77" w:rsidRDefault="00EA7E77" w:rsidP="004136B4">
      <w:pPr>
        <w:spacing w:line="360" w:lineRule="auto"/>
        <w:ind w:firstLine="709"/>
        <w:rPr>
          <w:sz w:val="28"/>
          <w:szCs w:val="28"/>
        </w:rPr>
        <w:pPrChange w:id="1008" w:author="Соколов Олександр" w:date="2024-12-22T23:00:00Z">
          <w:pPr>
            <w:ind w:firstLine="709"/>
          </w:pPr>
        </w:pPrChange>
      </w:pPr>
      <w:r w:rsidRPr="00EA7E77">
        <w:rPr>
          <w:sz w:val="28"/>
          <w:szCs w:val="28"/>
        </w:rPr>
        <w:t xml:space="preserve">    </w:t>
      </w:r>
      <w:proofErr w:type="spellStart"/>
      <w:r w:rsidRPr="00EA7E77">
        <w:rPr>
          <w:sz w:val="28"/>
          <w:szCs w:val="28"/>
        </w:rPr>
        <w:t>violation_count</w:t>
      </w:r>
      <w:proofErr w:type="spellEnd"/>
      <w:r w:rsidRPr="00EA7E77">
        <w:rPr>
          <w:sz w:val="28"/>
          <w:szCs w:val="28"/>
        </w:rPr>
        <w:t xml:space="preserve"> DESC;</w:t>
      </w:r>
    </w:p>
    <w:p w14:paraId="0F623327" w14:textId="45511EC8" w:rsidR="00EA7E77" w:rsidRDefault="00EA7E77" w:rsidP="004136B4">
      <w:pPr>
        <w:spacing w:line="360" w:lineRule="auto"/>
        <w:ind w:firstLine="709"/>
        <w:rPr>
          <w:sz w:val="28"/>
          <w:szCs w:val="28"/>
        </w:rPr>
        <w:pPrChange w:id="1009" w:author="Соколов Олександр" w:date="2024-12-22T23:00:00Z">
          <w:pPr>
            <w:ind w:firstLine="709"/>
          </w:pPr>
        </w:pPrChange>
      </w:pPr>
    </w:p>
    <w:p w14:paraId="6DA2611B" w14:textId="600C3CCB" w:rsidR="00EA7E77" w:rsidRDefault="00EA7E77" w:rsidP="004136B4">
      <w:pPr>
        <w:spacing w:line="360" w:lineRule="auto"/>
        <w:ind w:firstLine="709"/>
        <w:jc w:val="both"/>
        <w:rPr>
          <w:sz w:val="28"/>
          <w:szCs w:val="28"/>
        </w:rPr>
        <w:pPrChange w:id="1010" w:author="Соколов Олександр" w:date="2024-12-22T23:00:00Z">
          <w:pPr>
            <w:ind w:firstLine="709"/>
          </w:pPr>
        </w:pPrChange>
      </w:pPr>
      <w:r w:rsidRPr="00EA7E77">
        <w:rPr>
          <w:sz w:val="28"/>
          <w:szCs w:val="28"/>
        </w:rPr>
        <w:t>На рис. 7.4.</w:t>
      </w:r>
      <w:r>
        <w:rPr>
          <w:sz w:val="28"/>
          <w:szCs w:val="28"/>
        </w:rPr>
        <w:t>9</w:t>
      </w:r>
      <w:r w:rsidRPr="00EA7E77">
        <w:rPr>
          <w:sz w:val="28"/>
          <w:szCs w:val="28"/>
        </w:rPr>
        <w:t>.1 наведено результати роботи запиту, який повертає перелік транспортних засобів, що порушили ПДР за останній місяць</w:t>
      </w:r>
      <w:r>
        <w:rPr>
          <w:sz w:val="28"/>
          <w:szCs w:val="28"/>
        </w:rPr>
        <w:t>.</w:t>
      </w:r>
    </w:p>
    <w:p w14:paraId="50852238" w14:textId="1E7E9C75" w:rsidR="00EA7E77" w:rsidRDefault="00EA7E77" w:rsidP="004136B4">
      <w:pPr>
        <w:spacing w:line="360" w:lineRule="auto"/>
        <w:ind w:firstLine="709"/>
        <w:jc w:val="both"/>
        <w:rPr>
          <w:sz w:val="28"/>
          <w:szCs w:val="28"/>
        </w:rPr>
        <w:pPrChange w:id="1011" w:author="Соколов Олександр" w:date="2024-12-22T23:00:00Z">
          <w:pPr>
            <w:ind w:firstLine="709"/>
          </w:pPr>
        </w:pPrChange>
      </w:pPr>
    </w:p>
    <w:p w14:paraId="7A44ED5F" w14:textId="119D0EC7" w:rsidR="00EA7E77" w:rsidRDefault="00EA7E77" w:rsidP="004136B4">
      <w:pPr>
        <w:spacing w:line="360" w:lineRule="auto"/>
        <w:ind w:firstLine="709"/>
        <w:jc w:val="center"/>
        <w:rPr>
          <w:sz w:val="28"/>
          <w:szCs w:val="28"/>
        </w:rPr>
        <w:pPrChange w:id="1012" w:author="Соколов Олександр" w:date="2024-12-22T23:00:00Z">
          <w:pPr>
            <w:ind w:firstLine="709"/>
            <w:jc w:val="center"/>
          </w:pPr>
        </w:pPrChange>
      </w:pPr>
      <w:r w:rsidRPr="00EA7E77">
        <w:rPr>
          <w:sz w:val="28"/>
          <w:szCs w:val="28"/>
        </w:rPr>
        <w:lastRenderedPageBreak/>
        <w:drawing>
          <wp:inline distT="0" distB="0" distL="0" distR="0" wp14:anchorId="551B55D4" wp14:editId="012C0A8A">
            <wp:extent cx="5603149" cy="31394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319" cy="3141216"/>
                    </a:xfrm>
                    <a:prstGeom prst="rect">
                      <a:avLst/>
                    </a:prstGeom>
                  </pic:spPr>
                </pic:pic>
              </a:graphicData>
            </a:graphic>
          </wp:inline>
        </w:drawing>
      </w:r>
    </w:p>
    <w:p w14:paraId="34D9576D" w14:textId="28AB5A04" w:rsidR="00EA7E77" w:rsidRDefault="00EA7E77" w:rsidP="004136B4">
      <w:pPr>
        <w:spacing w:line="360" w:lineRule="auto"/>
        <w:ind w:firstLine="709"/>
        <w:jc w:val="center"/>
        <w:rPr>
          <w:sz w:val="28"/>
          <w:szCs w:val="28"/>
        </w:rPr>
        <w:pPrChange w:id="1013" w:author="Соколов Олександр" w:date="2024-12-22T23:00:00Z">
          <w:pPr>
            <w:ind w:firstLine="709"/>
            <w:jc w:val="center"/>
          </w:pPr>
        </w:pPrChange>
      </w:pPr>
      <w:r w:rsidRPr="00EA7E77">
        <w:rPr>
          <w:sz w:val="28"/>
          <w:szCs w:val="28"/>
        </w:rPr>
        <w:t>Рисунок 7.4.</w:t>
      </w:r>
      <w:r>
        <w:rPr>
          <w:sz w:val="28"/>
          <w:szCs w:val="28"/>
        </w:rPr>
        <w:t>9</w:t>
      </w:r>
      <w:r w:rsidRPr="00EA7E77">
        <w:rPr>
          <w:sz w:val="28"/>
          <w:szCs w:val="28"/>
        </w:rPr>
        <w:t xml:space="preserve">.1 – </w:t>
      </w:r>
      <w:ins w:id="1014" w:author="Соколов Олександр" w:date="2024-12-22T22:28:00Z">
        <w:r w:rsidR="00DD4FFE">
          <w:rPr>
            <w:sz w:val="28"/>
            <w:szCs w:val="28"/>
          </w:rPr>
          <w:t>Р</w:t>
        </w:r>
      </w:ins>
      <w:del w:id="1015" w:author="Соколов Олександр" w:date="2024-12-22T22:28:00Z">
        <w:r w:rsidRPr="00EA7E77" w:rsidDel="00DD4FFE">
          <w:rPr>
            <w:sz w:val="28"/>
            <w:szCs w:val="28"/>
          </w:rPr>
          <w:delText>р</w:delText>
        </w:r>
      </w:del>
      <w:r w:rsidRPr="00EA7E77">
        <w:rPr>
          <w:sz w:val="28"/>
          <w:szCs w:val="28"/>
        </w:rPr>
        <w:t>езультати роботи запиту, який повертає перелік</w:t>
      </w:r>
    </w:p>
    <w:p w14:paraId="48F479F2" w14:textId="10FBAD71" w:rsidR="00EA7E77" w:rsidRDefault="00EA7E77" w:rsidP="004136B4">
      <w:pPr>
        <w:spacing w:line="360" w:lineRule="auto"/>
        <w:ind w:firstLine="709"/>
        <w:jc w:val="center"/>
        <w:rPr>
          <w:sz w:val="28"/>
          <w:szCs w:val="28"/>
        </w:rPr>
        <w:pPrChange w:id="1016" w:author="Соколов Олександр" w:date="2024-12-22T23:00:00Z">
          <w:pPr>
            <w:ind w:firstLine="709"/>
            <w:jc w:val="center"/>
          </w:pPr>
        </w:pPrChange>
      </w:pPr>
      <w:r w:rsidRPr="00EA7E77">
        <w:rPr>
          <w:sz w:val="28"/>
          <w:szCs w:val="28"/>
        </w:rPr>
        <w:t>транспортних засобів, що порушили ПДР за останній місяць</w:t>
      </w:r>
    </w:p>
    <w:p w14:paraId="22398E69" w14:textId="15191B21" w:rsidR="00EA7E77" w:rsidRDefault="00EA7E77" w:rsidP="004136B4">
      <w:pPr>
        <w:spacing w:line="360" w:lineRule="auto"/>
        <w:ind w:firstLine="709"/>
        <w:jc w:val="center"/>
        <w:rPr>
          <w:sz w:val="28"/>
          <w:szCs w:val="28"/>
        </w:rPr>
        <w:pPrChange w:id="1017" w:author="Соколов Олександр" w:date="2024-12-22T23:00:00Z">
          <w:pPr>
            <w:ind w:firstLine="709"/>
            <w:jc w:val="center"/>
          </w:pPr>
        </w:pPrChange>
      </w:pPr>
    </w:p>
    <w:p w14:paraId="7F327150" w14:textId="7D9F2682" w:rsidR="00EA7E77" w:rsidRDefault="00EA7E77" w:rsidP="004136B4">
      <w:pPr>
        <w:spacing w:line="360" w:lineRule="auto"/>
        <w:ind w:firstLine="709"/>
        <w:outlineLvl w:val="2"/>
        <w:rPr>
          <w:sz w:val="28"/>
          <w:szCs w:val="28"/>
        </w:rPr>
        <w:pPrChange w:id="1018" w:author="Соколов Олександр" w:date="2024-12-22T23:00:00Z">
          <w:pPr>
            <w:ind w:firstLine="709"/>
          </w:pPr>
        </w:pPrChange>
      </w:pPr>
      <w:bookmarkStart w:id="1019" w:name="_Toc185798495"/>
      <w:r w:rsidRPr="00EA7E77">
        <w:rPr>
          <w:sz w:val="28"/>
          <w:szCs w:val="28"/>
        </w:rPr>
        <w:t>7.4.1</w:t>
      </w:r>
      <w:r>
        <w:rPr>
          <w:sz w:val="28"/>
          <w:szCs w:val="28"/>
        </w:rPr>
        <w:t xml:space="preserve">0 Перелік </w:t>
      </w:r>
      <w:r w:rsidRPr="00EA7E77">
        <w:rPr>
          <w:sz w:val="28"/>
          <w:szCs w:val="28"/>
        </w:rPr>
        <w:t>постанов</w:t>
      </w:r>
      <w:r>
        <w:rPr>
          <w:sz w:val="28"/>
          <w:szCs w:val="28"/>
        </w:rPr>
        <w:t xml:space="preserve"> </w:t>
      </w:r>
      <w:r w:rsidRPr="00EA7E77">
        <w:rPr>
          <w:sz w:val="28"/>
          <w:szCs w:val="28"/>
        </w:rPr>
        <w:t>із штрафами</w:t>
      </w:r>
      <w:bookmarkEnd w:id="1019"/>
    </w:p>
    <w:p w14:paraId="3BC93D25" w14:textId="77777777" w:rsidR="00EA7E77" w:rsidRPr="00EA7E77" w:rsidRDefault="00EA7E77" w:rsidP="004136B4">
      <w:pPr>
        <w:spacing w:line="360" w:lineRule="auto"/>
        <w:ind w:firstLine="709"/>
        <w:rPr>
          <w:sz w:val="28"/>
          <w:szCs w:val="28"/>
        </w:rPr>
        <w:pPrChange w:id="1020" w:author="Соколов Олександр" w:date="2024-12-22T23:00:00Z">
          <w:pPr>
            <w:ind w:firstLine="709"/>
          </w:pPr>
        </w:pPrChange>
      </w:pPr>
      <w:r w:rsidRPr="00EA7E77">
        <w:rPr>
          <w:sz w:val="28"/>
          <w:szCs w:val="28"/>
        </w:rPr>
        <w:t>SELECT</w:t>
      </w:r>
    </w:p>
    <w:p w14:paraId="323B7E3F" w14:textId="77777777" w:rsidR="00EA7E77" w:rsidRPr="00EA7E77" w:rsidRDefault="00EA7E77" w:rsidP="004136B4">
      <w:pPr>
        <w:spacing w:line="360" w:lineRule="auto"/>
        <w:ind w:firstLine="709"/>
        <w:rPr>
          <w:sz w:val="28"/>
          <w:szCs w:val="28"/>
        </w:rPr>
        <w:pPrChange w:id="1021" w:author="Соколов Олександр" w:date="2024-12-22T23:00:00Z">
          <w:pPr>
            <w:ind w:firstLine="709"/>
          </w:pPr>
        </w:pPrChange>
      </w:pPr>
      <w:r w:rsidRPr="00EA7E77">
        <w:rPr>
          <w:sz w:val="28"/>
          <w:szCs w:val="28"/>
        </w:rPr>
        <w:t xml:space="preserve">    accident_resolutions.id AS </w:t>
      </w:r>
      <w:proofErr w:type="spellStart"/>
      <w:r w:rsidRPr="00EA7E77">
        <w:rPr>
          <w:sz w:val="28"/>
          <w:szCs w:val="28"/>
        </w:rPr>
        <w:t>resolution_id</w:t>
      </w:r>
      <w:proofErr w:type="spellEnd"/>
      <w:r w:rsidRPr="00EA7E77">
        <w:rPr>
          <w:sz w:val="28"/>
          <w:szCs w:val="28"/>
        </w:rPr>
        <w:t>,</w:t>
      </w:r>
    </w:p>
    <w:p w14:paraId="2F670D81" w14:textId="77777777" w:rsidR="00EA7E77" w:rsidRPr="00EA7E77" w:rsidRDefault="00EA7E77" w:rsidP="004136B4">
      <w:pPr>
        <w:spacing w:line="360" w:lineRule="auto"/>
        <w:ind w:firstLine="709"/>
        <w:rPr>
          <w:sz w:val="28"/>
          <w:szCs w:val="28"/>
        </w:rPr>
        <w:pPrChange w:id="1022"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accident_resolutions.series</w:t>
      </w:r>
      <w:proofErr w:type="spellEnd"/>
      <w:r w:rsidRPr="00EA7E77">
        <w:rPr>
          <w:sz w:val="28"/>
          <w:szCs w:val="28"/>
        </w:rPr>
        <w:t>,</w:t>
      </w:r>
    </w:p>
    <w:p w14:paraId="1F7DE6CE" w14:textId="77777777" w:rsidR="00EA7E77" w:rsidRPr="00EA7E77" w:rsidRDefault="00EA7E77" w:rsidP="004136B4">
      <w:pPr>
        <w:spacing w:line="360" w:lineRule="auto"/>
        <w:ind w:firstLine="709"/>
        <w:rPr>
          <w:sz w:val="28"/>
          <w:szCs w:val="28"/>
        </w:rPr>
        <w:pPrChange w:id="1023"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accident_resolutions.number</w:t>
      </w:r>
      <w:proofErr w:type="spellEnd"/>
      <w:r w:rsidRPr="00EA7E77">
        <w:rPr>
          <w:sz w:val="28"/>
          <w:szCs w:val="28"/>
        </w:rPr>
        <w:t>,</w:t>
      </w:r>
    </w:p>
    <w:p w14:paraId="3C0C379D" w14:textId="77777777" w:rsidR="00EA7E77" w:rsidRPr="00EA7E77" w:rsidRDefault="00EA7E77" w:rsidP="004136B4">
      <w:pPr>
        <w:spacing w:line="360" w:lineRule="auto"/>
        <w:ind w:firstLine="709"/>
        <w:rPr>
          <w:sz w:val="28"/>
          <w:szCs w:val="28"/>
        </w:rPr>
        <w:pPrChange w:id="1024"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accident_resolutions.time_of_consideration</w:t>
      </w:r>
      <w:proofErr w:type="spellEnd"/>
      <w:r w:rsidRPr="00EA7E77">
        <w:rPr>
          <w:sz w:val="28"/>
          <w:szCs w:val="28"/>
        </w:rPr>
        <w:t>,</w:t>
      </w:r>
    </w:p>
    <w:p w14:paraId="3BBE6684" w14:textId="77777777" w:rsidR="00EA7E77" w:rsidRPr="00EA7E77" w:rsidRDefault="00EA7E77" w:rsidP="004136B4">
      <w:pPr>
        <w:spacing w:line="360" w:lineRule="auto"/>
        <w:ind w:firstLine="709"/>
        <w:rPr>
          <w:sz w:val="28"/>
          <w:szCs w:val="28"/>
        </w:rPr>
        <w:pPrChange w:id="1025"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accident_resolutions.time_of_entry_into_force</w:t>
      </w:r>
      <w:proofErr w:type="spellEnd"/>
      <w:r w:rsidRPr="00EA7E77">
        <w:rPr>
          <w:sz w:val="28"/>
          <w:szCs w:val="28"/>
        </w:rPr>
        <w:t>,</w:t>
      </w:r>
    </w:p>
    <w:p w14:paraId="126F9FB0" w14:textId="77777777" w:rsidR="00EA7E77" w:rsidRPr="00EA7E77" w:rsidRDefault="00EA7E77" w:rsidP="004136B4">
      <w:pPr>
        <w:spacing w:line="360" w:lineRule="auto"/>
        <w:ind w:firstLine="709"/>
        <w:rPr>
          <w:sz w:val="28"/>
          <w:szCs w:val="28"/>
        </w:rPr>
        <w:pPrChange w:id="1026"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accident_resolutions.violation_id</w:t>
      </w:r>
      <w:proofErr w:type="spellEnd"/>
      <w:r w:rsidRPr="00EA7E77">
        <w:rPr>
          <w:sz w:val="28"/>
          <w:szCs w:val="28"/>
        </w:rPr>
        <w:t>,</w:t>
      </w:r>
    </w:p>
    <w:p w14:paraId="5F4DCC39" w14:textId="77777777" w:rsidR="00EA7E77" w:rsidRPr="00EA7E77" w:rsidRDefault="00EA7E77" w:rsidP="004136B4">
      <w:pPr>
        <w:spacing w:line="360" w:lineRule="auto"/>
        <w:ind w:firstLine="709"/>
        <w:rPr>
          <w:sz w:val="28"/>
          <w:szCs w:val="28"/>
        </w:rPr>
        <w:pPrChange w:id="1027"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accident_resolutions.police_officer_id</w:t>
      </w:r>
      <w:proofErr w:type="spellEnd"/>
      <w:r w:rsidRPr="00EA7E77">
        <w:rPr>
          <w:sz w:val="28"/>
          <w:szCs w:val="28"/>
        </w:rPr>
        <w:t>,</w:t>
      </w:r>
    </w:p>
    <w:p w14:paraId="46A083C5" w14:textId="77777777" w:rsidR="00EA7E77" w:rsidRPr="00EA7E77" w:rsidRDefault="00EA7E77" w:rsidP="004136B4">
      <w:pPr>
        <w:spacing w:line="360" w:lineRule="auto"/>
        <w:ind w:firstLine="709"/>
        <w:rPr>
          <w:sz w:val="28"/>
          <w:szCs w:val="28"/>
        </w:rPr>
        <w:pPrChange w:id="1028"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accident_resolutions.location_id</w:t>
      </w:r>
      <w:proofErr w:type="spellEnd"/>
      <w:r w:rsidRPr="00EA7E77">
        <w:rPr>
          <w:sz w:val="28"/>
          <w:szCs w:val="28"/>
        </w:rPr>
        <w:t>,</w:t>
      </w:r>
    </w:p>
    <w:p w14:paraId="16EBE6F9" w14:textId="77777777" w:rsidR="00EA7E77" w:rsidRPr="00EA7E77" w:rsidRDefault="00EA7E77" w:rsidP="004136B4">
      <w:pPr>
        <w:spacing w:line="360" w:lineRule="auto"/>
        <w:ind w:firstLine="709"/>
        <w:rPr>
          <w:sz w:val="28"/>
          <w:szCs w:val="28"/>
        </w:rPr>
        <w:pPrChange w:id="1029" w:author="Соколов Олександр" w:date="2024-12-22T23:00:00Z">
          <w:pPr>
            <w:ind w:firstLine="709"/>
          </w:pPr>
        </w:pPrChange>
      </w:pPr>
      <w:r w:rsidRPr="00EA7E77">
        <w:rPr>
          <w:sz w:val="28"/>
          <w:szCs w:val="28"/>
        </w:rPr>
        <w:t xml:space="preserve">    </w:t>
      </w:r>
      <w:proofErr w:type="spellStart"/>
      <w:r w:rsidRPr="00EA7E77">
        <w:rPr>
          <w:sz w:val="28"/>
          <w:szCs w:val="28"/>
        </w:rPr>
        <w:t>administrative_offenses.penalty_fee</w:t>
      </w:r>
      <w:proofErr w:type="spellEnd"/>
    </w:p>
    <w:p w14:paraId="7308A017" w14:textId="77777777" w:rsidR="00EA7E77" w:rsidRPr="00EA7E77" w:rsidRDefault="00EA7E77" w:rsidP="004136B4">
      <w:pPr>
        <w:spacing w:line="360" w:lineRule="auto"/>
        <w:ind w:firstLine="709"/>
        <w:rPr>
          <w:sz w:val="28"/>
          <w:szCs w:val="28"/>
        </w:rPr>
        <w:pPrChange w:id="1030" w:author="Соколов Олександр" w:date="2024-12-22T23:00:00Z">
          <w:pPr>
            <w:ind w:firstLine="709"/>
          </w:pPr>
        </w:pPrChange>
      </w:pPr>
      <w:r w:rsidRPr="00EA7E77">
        <w:rPr>
          <w:sz w:val="28"/>
          <w:szCs w:val="28"/>
        </w:rPr>
        <w:t>FROM</w:t>
      </w:r>
    </w:p>
    <w:p w14:paraId="2CF2970E" w14:textId="77777777" w:rsidR="00EA7E77" w:rsidRPr="00EA7E77" w:rsidRDefault="00EA7E77" w:rsidP="004136B4">
      <w:pPr>
        <w:spacing w:line="360" w:lineRule="auto"/>
        <w:ind w:firstLine="709"/>
        <w:rPr>
          <w:sz w:val="28"/>
          <w:szCs w:val="28"/>
        </w:rPr>
        <w:pPrChange w:id="1031"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w:t>
      </w:r>
      <w:proofErr w:type="spellEnd"/>
    </w:p>
    <w:p w14:paraId="7199C1EF" w14:textId="77777777" w:rsidR="00EA7E77" w:rsidRPr="00EA7E77" w:rsidRDefault="00EA7E77" w:rsidP="004136B4">
      <w:pPr>
        <w:spacing w:line="360" w:lineRule="auto"/>
        <w:ind w:firstLine="709"/>
        <w:rPr>
          <w:sz w:val="28"/>
          <w:szCs w:val="28"/>
        </w:rPr>
        <w:pPrChange w:id="1032" w:author="Соколов Олександр" w:date="2024-12-22T23:00:00Z">
          <w:pPr>
            <w:ind w:firstLine="709"/>
          </w:pPr>
        </w:pPrChange>
      </w:pPr>
      <w:r w:rsidRPr="00EA7E77">
        <w:rPr>
          <w:sz w:val="28"/>
          <w:szCs w:val="28"/>
        </w:rPr>
        <w:t xml:space="preserve">    JOIN </w:t>
      </w:r>
      <w:proofErr w:type="spellStart"/>
      <w:r w:rsidRPr="00EA7E77">
        <w:rPr>
          <w:sz w:val="28"/>
          <w:szCs w:val="28"/>
        </w:rPr>
        <w:t>violations</w:t>
      </w:r>
      <w:proofErr w:type="spellEnd"/>
      <w:r w:rsidRPr="00EA7E77">
        <w:rPr>
          <w:sz w:val="28"/>
          <w:szCs w:val="28"/>
        </w:rPr>
        <w:t xml:space="preserve"> ON </w:t>
      </w:r>
      <w:proofErr w:type="spellStart"/>
      <w:r w:rsidRPr="00EA7E77">
        <w:rPr>
          <w:sz w:val="28"/>
          <w:szCs w:val="28"/>
        </w:rPr>
        <w:t>accident_resolutions.violation_id</w:t>
      </w:r>
      <w:proofErr w:type="spellEnd"/>
      <w:r w:rsidRPr="00EA7E77">
        <w:rPr>
          <w:sz w:val="28"/>
          <w:szCs w:val="28"/>
        </w:rPr>
        <w:t xml:space="preserve"> = violations.id</w:t>
      </w:r>
    </w:p>
    <w:p w14:paraId="32B1E376" w14:textId="77777777" w:rsidR="00EA7E77" w:rsidRPr="00EA7E77" w:rsidRDefault="00EA7E77" w:rsidP="004136B4">
      <w:pPr>
        <w:spacing w:line="360" w:lineRule="auto"/>
        <w:ind w:firstLine="709"/>
        <w:rPr>
          <w:sz w:val="28"/>
          <w:szCs w:val="28"/>
        </w:rPr>
        <w:pPrChange w:id="1033" w:author="Соколов Олександр" w:date="2024-12-22T23:00:00Z">
          <w:pPr>
            <w:ind w:firstLine="709"/>
          </w:pPr>
        </w:pPrChange>
      </w:pPr>
      <w:r w:rsidRPr="00EA7E77">
        <w:rPr>
          <w:sz w:val="28"/>
          <w:szCs w:val="28"/>
        </w:rPr>
        <w:t xml:space="preserve">    JOIN </w:t>
      </w:r>
      <w:proofErr w:type="spellStart"/>
      <w:r w:rsidRPr="00EA7E77">
        <w:rPr>
          <w:sz w:val="28"/>
          <w:szCs w:val="28"/>
        </w:rPr>
        <w:t>administrative_offenses</w:t>
      </w:r>
      <w:proofErr w:type="spellEnd"/>
      <w:r w:rsidRPr="00EA7E77">
        <w:rPr>
          <w:sz w:val="28"/>
          <w:szCs w:val="28"/>
        </w:rPr>
        <w:t xml:space="preserve"> ON </w:t>
      </w:r>
      <w:proofErr w:type="spellStart"/>
      <w:r w:rsidRPr="00EA7E77">
        <w:rPr>
          <w:sz w:val="28"/>
          <w:szCs w:val="28"/>
        </w:rPr>
        <w:t>violations.administrative_offense_id</w:t>
      </w:r>
      <w:proofErr w:type="spellEnd"/>
      <w:r w:rsidRPr="00EA7E77">
        <w:rPr>
          <w:sz w:val="28"/>
          <w:szCs w:val="28"/>
        </w:rPr>
        <w:t xml:space="preserve"> = administrative_offenses.id</w:t>
      </w:r>
    </w:p>
    <w:p w14:paraId="6D700699" w14:textId="77777777" w:rsidR="00EA7E77" w:rsidRPr="00EA7E77" w:rsidRDefault="00EA7E77" w:rsidP="004136B4">
      <w:pPr>
        <w:spacing w:line="360" w:lineRule="auto"/>
        <w:ind w:firstLine="709"/>
        <w:rPr>
          <w:sz w:val="28"/>
          <w:szCs w:val="28"/>
        </w:rPr>
        <w:pPrChange w:id="1034" w:author="Соколов Олександр" w:date="2024-12-22T23:00:00Z">
          <w:pPr>
            <w:ind w:firstLine="709"/>
          </w:pPr>
        </w:pPrChange>
      </w:pPr>
      <w:r w:rsidRPr="00EA7E77">
        <w:rPr>
          <w:sz w:val="28"/>
          <w:szCs w:val="28"/>
        </w:rPr>
        <w:lastRenderedPageBreak/>
        <w:t>WHERE</w:t>
      </w:r>
    </w:p>
    <w:p w14:paraId="7DBA0886" w14:textId="77777777" w:rsidR="00EA7E77" w:rsidRPr="00EA7E77" w:rsidRDefault="00EA7E77" w:rsidP="004136B4">
      <w:pPr>
        <w:spacing w:line="360" w:lineRule="auto"/>
        <w:ind w:firstLine="709"/>
        <w:rPr>
          <w:sz w:val="28"/>
          <w:szCs w:val="28"/>
        </w:rPr>
        <w:pPrChange w:id="1035" w:author="Соколов Олександр" w:date="2024-12-22T23:00:00Z">
          <w:pPr>
            <w:ind w:firstLine="709"/>
          </w:pPr>
        </w:pPrChange>
      </w:pPr>
      <w:r w:rsidRPr="00EA7E77">
        <w:rPr>
          <w:sz w:val="28"/>
          <w:szCs w:val="28"/>
        </w:rPr>
        <w:t xml:space="preserve">    </w:t>
      </w:r>
      <w:proofErr w:type="spellStart"/>
      <w:r w:rsidRPr="00EA7E77">
        <w:rPr>
          <w:sz w:val="28"/>
          <w:szCs w:val="28"/>
        </w:rPr>
        <w:t>administrative_offenses.penalty_fee</w:t>
      </w:r>
      <w:proofErr w:type="spellEnd"/>
      <w:r w:rsidRPr="00EA7E77">
        <w:rPr>
          <w:sz w:val="28"/>
          <w:szCs w:val="28"/>
        </w:rPr>
        <w:t xml:space="preserve"> &gt; 0</w:t>
      </w:r>
    </w:p>
    <w:p w14:paraId="64E60113" w14:textId="77777777" w:rsidR="00EA7E77" w:rsidRPr="00EA7E77" w:rsidRDefault="00EA7E77" w:rsidP="004136B4">
      <w:pPr>
        <w:spacing w:line="360" w:lineRule="auto"/>
        <w:ind w:firstLine="709"/>
        <w:rPr>
          <w:sz w:val="28"/>
          <w:szCs w:val="28"/>
        </w:rPr>
        <w:pPrChange w:id="1036" w:author="Соколов Олександр" w:date="2024-12-22T23:00:00Z">
          <w:pPr>
            <w:ind w:firstLine="709"/>
          </w:pPr>
        </w:pPrChange>
      </w:pPr>
      <w:r w:rsidRPr="00EA7E77">
        <w:rPr>
          <w:sz w:val="28"/>
          <w:szCs w:val="28"/>
        </w:rPr>
        <w:t>ORDER BY</w:t>
      </w:r>
    </w:p>
    <w:p w14:paraId="4186DF1B" w14:textId="66C4349B" w:rsidR="00EA7E77" w:rsidRDefault="00EA7E77" w:rsidP="004136B4">
      <w:pPr>
        <w:spacing w:line="360" w:lineRule="auto"/>
        <w:ind w:firstLine="709"/>
        <w:rPr>
          <w:sz w:val="28"/>
          <w:szCs w:val="28"/>
        </w:rPr>
        <w:pPrChange w:id="1037" w:author="Соколов Олександр" w:date="2024-12-22T23:00:00Z">
          <w:pPr>
            <w:ind w:firstLine="709"/>
          </w:pPr>
        </w:pPrChange>
      </w:pPr>
      <w:r w:rsidRPr="00EA7E77">
        <w:rPr>
          <w:sz w:val="28"/>
          <w:szCs w:val="28"/>
        </w:rPr>
        <w:t xml:space="preserve">    </w:t>
      </w:r>
      <w:proofErr w:type="spellStart"/>
      <w:r w:rsidRPr="00EA7E77">
        <w:rPr>
          <w:sz w:val="28"/>
          <w:szCs w:val="28"/>
        </w:rPr>
        <w:t>accident_resolutions.time_of_consideration</w:t>
      </w:r>
      <w:proofErr w:type="spellEnd"/>
      <w:r w:rsidRPr="00EA7E77">
        <w:rPr>
          <w:sz w:val="28"/>
          <w:szCs w:val="28"/>
        </w:rPr>
        <w:t xml:space="preserve"> DESC;</w:t>
      </w:r>
    </w:p>
    <w:p w14:paraId="5357DF1F" w14:textId="1022FE12" w:rsidR="00EA7E77" w:rsidRDefault="00EA7E77" w:rsidP="004136B4">
      <w:pPr>
        <w:spacing w:line="360" w:lineRule="auto"/>
        <w:ind w:firstLine="709"/>
        <w:jc w:val="center"/>
        <w:rPr>
          <w:sz w:val="28"/>
          <w:szCs w:val="28"/>
        </w:rPr>
        <w:pPrChange w:id="1038" w:author="Соколов Олександр" w:date="2024-12-22T23:00:00Z">
          <w:pPr>
            <w:ind w:firstLine="709"/>
            <w:jc w:val="center"/>
          </w:pPr>
        </w:pPrChange>
      </w:pPr>
    </w:p>
    <w:p w14:paraId="2979B143" w14:textId="6B251DA8" w:rsidR="00EA7E77" w:rsidRDefault="00EA7E77" w:rsidP="004136B4">
      <w:pPr>
        <w:spacing w:line="360" w:lineRule="auto"/>
        <w:ind w:firstLine="709"/>
        <w:jc w:val="both"/>
        <w:rPr>
          <w:sz w:val="28"/>
          <w:szCs w:val="28"/>
        </w:rPr>
        <w:pPrChange w:id="1039" w:author="Соколов Олександр" w:date="2024-12-22T23:00:00Z">
          <w:pPr>
            <w:ind w:firstLine="709"/>
            <w:jc w:val="both"/>
          </w:pPr>
        </w:pPrChange>
      </w:pPr>
      <w:r w:rsidRPr="00EA7E77">
        <w:rPr>
          <w:sz w:val="28"/>
          <w:szCs w:val="28"/>
        </w:rPr>
        <w:t>На рис. 7.4.</w:t>
      </w:r>
      <w:r>
        <w:rPr>
          <w:sz w:val="28"/>
          <w:szCs w:val="28"/>
        </w:rPr>
        <w:t>10</w:t>
      </w:r>
      <w:r w:rsidRPr="00EA7E77">
        <w:rPr>
          <w:sz w:val="28"/>
          <w:szCs w:val="28"/>
        </w:rPr>
        <w:t>.1 наведено результати роботи запиту, який повертає</w:t>
      </w:r>
      <w:r>
        <w:rPr>
          <w:sz w:val="28"/>
          <w:szCs w:val="28"/>
        </w:rPr>
        <w:t xml:space="preserve"> п</w:t>
      </w:r>
      <w:r w:rsidRPr="00EA7E77">
        <w:rPr>
          <w:sz w:val="28"/>
          <w:szCs w:val="28"/>
        </w:rPr>
        <w:t>ерелік постанов із штрафами</w:t>
      </w:r>
      <w:r>
        <w:rPr>
          <w:sz w:val="28"/>
          <w:szCs w:val="28"/>
        </w:rPr>
        <w:t>.</w:t>
      </w:r>
    </w:p>
    <w:p w14:paraId="09EFAEE5" w14:textId="4B153A38" w:rsidR="00EA7E77" w:rsidRDefault="00EA7E77" w:rsidP="004136B4">
      <w:pPr>
        <w:spacing w:line="360" w:lineRule="auto"/>
        <w:ind w:firstLine="709"/>
        <w:jc w:val="both"/>
        <w:rPr>
          <w:sz w:val="28"/>
          <w:szCs w:val="28"/>
        </w:rPr>
        <w:pPrChange w:id="1040" w:author="Соколов Олександр" w:date="2024-12-22T23:00:00Z">
          <w:pPr>
            <w:ind w:firstLine="709"/>
            <w:jc w:val="both"/>
          </w:pPr>
        </w:pPrChange>
      </w:pPr>
    </w:p>
    <w:p w14:paraId="08674493" w14:textId="500DFB51" w:rsidR="00EA7E77" w:rsidRDefault="00EA7E77" w:rsidP="004136B4">
      <w:pPr>
        <w:spacing w:line="360" w:lineRule="auto"/>
        <w:ind w:firstLine="709"/>
        <w:jc w:val="center"/>
        <w:rPr>
          <w:sz w:val="28"/>
          <w:szCs w:val="28"/>
        </w:rPr>
        <w:pPrChange w:id="1041" w:author="Соколов Олександр" w:date="2024-12-22T23:00:00Z">
          <w:pPr>
            <w:ind w:firstLine="709"/>
            <w:jc w:val="center"/>
          </w:pPr>
        </w:pPrChange>
      </w:pPr>
      <w:r w:rsidRPr="00EA7E77">
        <w:rPr>
          <w:sz w:val="28"/>
          <w:szCs w:val="28"/>
        </w:rPr>
        <w:drawing>
          <wp:inline distT="0" distB="0" distL="0" distR="0" wp14:anchorId="4F50AE62" wp14:editId="396AC4D5">
            <wp:extent cx="5493318" cy="3139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9274" cy="3142844"/>
                    </a:xfrm>
                    <a:prstGeom prst="rect">
                      <a:avLst/>
                    </a:prstGeom>
                  </pic:spPr>
                </pic:pic>
              </a:graphicData>
            </a:graphic>
          </wp:inline>
        </w:drawing>
      </w:r>
    </w:p>
    <w:p w14:paraId="38B35EF5" w14:textId="09754E4B" w:rsidR="00EA7E77" w:rsidRDefault="00EA7E77" w:rsidP="004136B4">
      <w:pPr>
        <w:spacing w:line="360" w:lineRule="auto"/>
        <w:ind w:firstLine="709"/>
        <w:jc w:val="center"/>
        <w:rPr>
          <w:sz w:val="28"/>
          <w:szCs w:val="28"/>
        </w:rPr>
        <w:pPrChange w:id="1042" w:author="Соколов Олександр" w:date="2024-12-22T23:00:00Z">
          <w:pPr>
            <w:ind w:firstLine="709"/>
            <w:jc w:val="center"/>
          </w:pPr>
        </w:pPrChange>
      </w:pPr>
      <w:r w:rsidRPr="00EA7E77">
        <w:rPr>
          <w:sz w:val="28"/>
          <w:szCs w:val="28"/>
        </w:rPr>
        <w:t>Рисунок 7.4.1</w:t>
      </w:r>
      <w:r>
        <w:rPr>
          <w:sz w:val="28"/>
          <w:szCs w:val="28"/>
        </w:rPr>
        <w:t>0</w:t>
      </w:r>
      <w:r w:rsidRPr="00EA7E77">
        <w:rPr>
          <w:sz w:val="28"/>
          <w:szCs w:val="28"/>
        </w:rPr>
        <w:t xml:space="preserve">.1 – </w:t>
      </w:r>
      <w:ins w:id="1043" w:author="Соколов Олександр" w:date="2024-12-22T22:29:00Z">
        <w:r w:rsidR="00D73E05">
          <w:rPr>
            <w:sz w:val="28"/>
            <w:szCs w:val="28"/>
          </w:rPr>
          <w:t>Р</w:t>
        </w:r>
      </w:ins>
      <w:del w:id="1044" w:author="Соколов Олександр" w:date="2024-12-22T22:29:00Z">
        <w:r w:rsidRPr="00EA7E77" w:rsidDel="00D73E05">
          <w:rPr>
            <w:sz w:val="28"/>
            <w:szCs w:val="28"/>
          </w:rPr>
          <w:delText>р</w:delText>
        </w:r>
      </w:del>
      <w:r w:rsidRPr="00EA7E77">
        <w:rPr>
          <w:sz w:val="28"/>
          <w:szCs w:val="28"/>
        </w:rPr>
        <w:t xml:space="preserve">езультати роботи запиту, який повертає </w:t>
      </w:r>
      <w:r>
        <w:rPr>
          <w:sz w:val="28"/>
          <w:szCs w:val="28"/>
        </w:rPr>
        <w:t>п</w:t>
      </w:r>
      <w:r w:rsidRPr="00EA7E77">
        <w:rPr>
          <w:sz w:val="28"/>
          <w:szCs w:val="28"/>
        </w:rPr>
        <w:t>ерелік постанов із штрафами</w:t>
      </w:r>
    </w:p>
    <w:p w14:paraId="4DBA4656" w14:textId="7E293BDD" w:rsidR="00EA7E77" w:rsidRDefault="00EA7E77" w:rsidP="004136B4">
      <w:pPr>
        <w:spacing w:line="360" w:lineRule="auto"/>
        <w:ind w:firstLine="709"/>
        <w:jc w:val="center"/>
        <w:rPr>
          <w:sz w:val="28"/>
          <w:szCs w:val="28"/>
        </w:rPr>
        <w:pPrChange w:id="1045" w:author="Соколов Олександр" w:date="2024-12-22T23:00:00Z">
          <w:pPr>
            <w:ind w:firstLine="709"/>
            <w:jc w:val="center"/>
          </w:pPr>
        </w:pPrChange>
      </w:pPr>
    </w:p>
    <w:p w14:paraId="0EEA7956" w14:textId="2E685EFD" w:rsidR="00EA7E77" w:rsidRDefault="00EA7E77" w:rsidP="004136B4">
      <w:pPr>
        <w:spacing w:line="360" w:lineRule="auto"/>
        <w:ind w:firstLine="709"/>
        <w:outlineLvl w:val="2"/>
        <w:rPr>
          <w:sz w:val="28"/>
          <w:szCs w:val="28"/>
        </w:rPr>
        <w:pPrChange w:id="1046" w:author="Соколов Олександр" w:date="2024-12-22T23:00:00Z">
          <w:pPr>
            <w:ind w:firstLine="709"/>
            <w:jc w:val="both"/>
          </w:pPr>
        </w:pPrChange>
      </w:pPr>
      <w:bookmarkStart w:id="1047" w:name="_Toc185798496"/>
      <w:r w:rsidRPr="00EA7E77">
        <w:rPr>
          <w:sz w:val="28"/>
          <w:szCs w:val="28"/>
        </w:rPr>
        <w:t>7.4.1</w:t>
      </w:r>
      <w:r>
        <w:rPr>
          <w:sz w:val="28"/>
          <w:szCs w:val="28"/>
        </w:rPr>
        <w:t xml:space="preserve">1 </w:t>
      </w:r>
      <w:r w:rsidR="009C73C0">
        <w:rPr>
          <w:sz w:val="28"/>
          <w:szCs w:val="28"/>
        </w:rPr>
        <w:t xml:space="preserve">Перелік </w:t>
      </w:r>
      <w:r w:rsidR="009C73C0" w:rsidRPr="009C73C0">
        <w:rPr>
          <w:sz w:val="28"/>
          <w:szCs w:val="28"/>
        </w:rPr>
        <w:t>адміністративних порушень із кількістю порушень</w:t>
      </w:r>
      <w:bookmarkEnd w:id="1047"/>
    </w:p>
    <w:p w14:paraId="56D4FC4E" w14:textId="77777777" w:rsidR="009C73C0" w:rsidRPr="009C73C0" w:rsidRDefault="009C73C0" w:rsidP="004136B4">
      <w:pPr>
        <w:spacing w:line="360" w:lineRule="auto"/>
        <w:ind w:firstLine="709"/>
        <w:rPr>
          <w:sz w:val="28"/>
          <w:szCs w:val="28"/>
        </w:rPr>
        <w:pPrChange w:id="1048" w:author="Соколов Олександр" w:date="2024-12-22T23:00:00Z">
          <w:pPr>
            <w:ind w:firstLine="709"/>
          </w:pPr>
        </w:pPrChange>
      </w:pPr>
      <w:r w:rsidRPr="009C73C0">
        <w:rPr>
          <w:sz w:val="28"/>
          <w:szCs w:val="28"/>
        </w:rPr>
        <w:t>SELECT</w:t>
      </w:r>
    </w:p>
    <w:p w14:paraId="43E023AA" w14:textId="77777777" w:rsidR="009C73C0" w:rsidRPr="009C73C0" w:rsidRDefault="009C73C0" w:rsidP="004136B4">
      <w:pPr>
        <w:spacing w:line="360" w:lineRule="auto"/>
        <w:ind w:firstLine="709"/>
        <w:rPr>
          <w:sz w:val="28"/>
          <w:szCs w:val="28"/>
        </w:rPr>
        <w:pPrChange w:id="1049" w:author="Соколов Олександр" w:date="2024-12-22T23:00:00Z">
          <w:pPr>
            <w:ind w:firstLine="709"/>
          </w:pPr>
        </w:pPrChange>
      </w:pPr>
      <w:r w:rsidRPr="009C73C0">
        <w:rPr>
          <w:sz w:val="28"/>
          <w:szCs w:val="28"/>
        </w:rPr>
        <w:t xml:space="preserve">    administrative_offenses.id AS </w:t>
      </w:r>
      <w:proofErr w:type="spellStart"/>
      <w:r w:rsidRPr="009C73C0">
        <w:rPr>
          <w:sz w:val="28"/>
          <w:szCs w:val="28"/>
        </w:rPr>
        <w:t>offense_id</w:t>
      </w:r>
      <w:proofErr w:type="spellEnd"/>
      <w:r w:rsidRPr="009C73C0">
        <w:rPr>
          <w:sz w:val="28"/>
          <w:szCs w:val="28"/>
        </w:rPr>
        <w:t>,</w:t>
      </w:r>
    </w:p>
    <w:p w14:paraId="08C4F6BF" w14:textId="77777777" w:rsidR="009C73C0" w:rsidRPr="009C73C0" w:rsidRDefault="009C73C0" w:rsidP="004136B4">
      <w:pPr>
        <w:spacing w:line="360" w:lineRule="auto"/>
        <w:ind w:firstLine="709"/>
        <w:rPr>
          <w:sz w:val="28"/>
          <w:szCs w:val="28"/>
        </w:rPr>
        <w:pPrChange w:id="1050" w:author="Соколов Олександр" w:date="2024-12-22T23:00:00Z">
          <w:pPr>
            <w:ind w:firstLine="709"/>
          </w:pPr>
        </w:pPrChange>
      </w:pPr>
      <w:r w:rsidRPr="009C73C0">
        <w:rPr>
          <w:sz w:val="28"/>
          <w:szCs w:val="28"/>
        </w:rPr>
        <w:t xml:space="preserve">    </w:t>
      </w:r>
      <w:proofErr w:type="spellStart"/>
      <w:r w:rsidRPr="009C73C0">
        <w:rPr>
          <w:sz w:val="28"/>
          <w:szCs w:val="28"/>
        </w:rPr>
        <w:t>get_administrative_offense_info</w:t>
      </w:r>
      <w:proofErr w:type="spellEnd"/>
      <w:r w:rsidRPr="009C73C0">
        <w:rPr>
          <w:sz w:val="28"/>
          <w:szCs w:val="28"/>
        </w:rPr>
        <w:t>(administrative_offenses.id),</w:t>
      </w:r>
    </w:p>
    <w:p w14:paraId="073AA387" w14:textId="77777777" w:rsidR="009C73C0" w:rsidRPr="009C73C0" w:rsidRDefault="009C73C0" w:rsidP="004136B4">
      <w:pPr>
        <w:spacing w:line="360" w:lineRule="auto"/>
        <w:ind w:firstLine="709"/>
        <w:rPr>
          <w:sz w:val="28"/>
          <w:szCs w:val="28"/>
        </w:rPr>
        <w:pPrChange w:id="1051"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administrative_offenses.description</w:t>
      </w:r>
      <w:proofErr w:type="spellEnd"/>
      <w:r w:rsidRPr="009C73C0">
        <w:rPr>
          <w:sz w:val="28"/>
          <w:szCs w:val="28"/>
        </w:rPr>
        <w:t>,</w:t>
      </w:r>
    </w:p>
    <w:p w14:paraId="6FA036F9" w14:textId="77777777" w:rsidR="009C73C0" w:rsidRPr="009C73C0" w:rsidRDefault="009C73C0" w:rsidP="004136B4">
      <w:pPr>
        <w:spacing w:line="360" w:lineRule="auto"/>
        <w:ind w:firstLine="709"/>
        <w:rPr>
          <w:sz w:val="28"/>
          <w:szCs w:val="28"/>
        </w:rPr>
        <w:pPrChange w:id="1052"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administrative_offenses.penalty_fee</w:t>
      </w:r>
      <w:proofErr w:type="spellEnd"/>
      <w:r w:rsidRPr="009C73C0">
        <w:rPr>
          <w:sz w:val="28"/>
          <w:szCs w:val="28"/>
        </w:rPr>
        <w:t>,</w:t>
      </w:r>
    </w:p>
    <w:p w14:paraId="7069F2DA" w14:textId="77777777" w:rsidR="009C73C0" w:rsidRPr="009C73C0" w:rsidRDefault="009C73C0" w:rsidP="004136B4">
      <w:pPr>
        <w:spacing w:line="360" w:lineRule="auto"/>
        <w:ind w:firstLine="709"/>
        <w:rPr>
          <w:sz w:val="28"/>
          <w:szCs w:val="28"/>
        </w:rPr>
        <w:pPrChange w:id="1053" w:author="Соколов Олександр" w:date="2024-12-22T23:00:00Z">
          <w:pPr>
            <w:ind w:firstLine="709"/>
          </w:pPr>
        </w:pPrChange>
      </w:pPr>
      <w:r w:rsidRPr="009C73C0">
        <w:rPr>
          <w:sz w:val="28"/>
          <w:szCs w:val="28"/>
        </w:rPr>
        <w:t xml:space="preserve">    COUNT(violations.id) AS </w:t>
      </w:r>
      <w:proofErr w:type="spellStart"/>
      <w:r w:rsidRPr="009C73C0">
        <w:rPr>
          <w:sz w:val="28"/>
          <w:szCs w:val="28"/>
        </w:rPr>
        <w:t>violation_count</w:t>
      </w:r>
      <w:proofErr w:type="spellEnd"/>
    </w:p>
    <w:p w14:paraId="2B9693E7" w14:textId="77777777" w:rsidR="009C73C0" w:rsidRPr="009C73C0" w:rsidRDefault="009C73C0" w:rsidP="004136B4">
      <w:pPr>
        <w:spacing w:line="360" w:lineRule="auto"/>
        <w:ind w:firstLine="709"/>
        <w:rPr>
          <w:sz w:val="28"/>
          <w:szCs w:val="28"/>
        </w:rPr>
        <w:pPrChange w:id="1054" w:author="Соколов Олександр" w:date="2024-12-22T23:00:00Z">
          <w:pPr>
            <w:ind w:firstLine="709"/>
          </w:pPr>
        </w:pPrChange>
      </w:pPr>
      <w:r w:rsidRPr="009C73C0">
        <w:rPr>
          <w:sz w:val="28"/>
          <w:szCs w:val="28"/>
        </w:rPr>
        <w:t>FROM</w:t>
      </w:r>
    </w:p>
    <w:p w14:paraId="4AB4BE63" w14:textId="77777777" w:rsidR="009C73C0" w:rsidRPr="009C73C0" w:rsidRDefault="009C73C0" w:rsidP="004136B4">
      <w:pPr>
        <w:spacing w:line="360" w:lineRule="auto"/>
        <w:ind w:firstLine="709"/>
        <w:rPr>
          <w:sz w:val="28"/>
          <w:szCs w:val="28"/>
        </w:rPr>
        <w:pPrChange w:id="1055" w:author="Соколов Олександр" w:date="2024-12-22T23:00:00Z">
          <w:pPr>
            <w:ind w:firstLine="709"/>
          </w:pPr>
        </w:pPrChange>
      </w:pPr>
      <w:r w:rsidRPr="009C73C0">
        <w:rPr>
          <w:sz w:val="28"/>
          <w:szCs w:val="28"/>
        </w:rPr>
        <w:lastRenderedPageBreak/>
        <w:t xml:space="preserve">    </w:t>
      </w:r>
      <w:proofErr w:type="spellStart"/>
      <w:r w:rsidRPr="009C73C0">
        <w:rPr>
          <w:sz w:val="28"/>
          <w:szCs w:val="28"/>
        </w:rPr>
        <w:t>administrative_offenses</w:t>
      </w:r>
      <w:proofErr w:type="spellEnd"/>
    </w:p>
    <w:p w14:paraId="12F8C205" w14:textId="77777777" w:rsidR="009C73C0" w:rsidRPr="009C73C0" w:rsidRDefault="009C73C0" w:rsidP="004136B4">
      <w:pPr>
        <w:spacing w:line="360" w:lineRule="auto"/>
        <w:ind w:firstLine="709"/>
        <w:rPr>
          <w:sz w:val="28"/>
          <w:szCs w:val="28"/>
        </w:rPr>
        <w:pPrChange w:id="1056" w:author="Соколов Олександр" w:date="2024-12-22T23:00:00Z">
          <w:pPr>
            <w:ind w:firstLine="709"/>
          </w:pPr>
        </w:pPrChange>
      </w:pPr>
      <w:r w:rsidRPr="009C73C0">
        <w:rPr>
          <w:sz w:val="28"/>
          <w:szCs w:val="28"/>
        </w:rPr>
        <w:t xml:space="preserve">    LEFT JOIN </w:t>
      </w:r>
      <w:proofErr w:type="spellStart"/>
      <w:r w:rsidRPr="009C73C0">
        <w:rPr>
          <w:sz w:val="28"/>
          <w:szCs w:val="28"/>
        </w:rPr>
        <w:t>violations</w:t>
      </w:r>
      <w:proofErr w:type="spellEnd"/>
      <w:r w:rsidRPr="009C73C0">
        <w:rPr>
          <w:sz w:val="28"/>
          <w:szCs w:val="28"/>
        </w:rPr>
        <w:t xml:space="preserve"> ON administrative_offenses.id = </w:t>
      </w:r>
      <w:proofErr w:type="spellStart"/>
      <w:r w:rsidRPr="009C73C0">
        <w:rPr>
          <w:sz w:val="28"/>
          <w:szCs w:val="28"/>
        </w:rPr>
        <w:t>violations.administrative_offense_id</w:t>
      </w:r>
      <w:proofErr w:type="spellEnd"/>
    </w:p>
    <w:p w14:paraId="6C37FC6D" w14:textId="77777777" w:rsidR="009C73C0" w:rsidRPr="009C73C0" w:rsidRDefault="009C73C0" w:rsidP="004136B4">
      <w:pPr>
        <w:spacing w:line="360" w:lineRule="auto"/>
        <w:ind w:firstLine="709"/>
        <w:rPr>
          <w:sz w:val="28"/>
          <w:szCs w:val="28"/>
        </w:rPr>
        <w:pPrChange w:id="1057" w:author="Соколов Олександр" w:date="2024-12-22T23:00:00Z">
          <w:pPr>
            <w:ind w:firstLine="709"/>
          </w:pPr>
        </w:pPrChange>
      </w:pPr>
      <w:r w:rsidRPr="009C73C0">
        <w:rPr>
          <w:sz w:val="28"/>
          <w:szCs w:val="28"/>
        </w:rPr>
        <w:t>GROUP BY</w:t>
      </w:r>
    </w:p>
    <w:p w14:paraId="3ADBCDCB" w14:textId="77777777" w:rsidR="009C73C0" w:rsidRPr="009C73C0" w:rsidRDefault="009C73C0" w:rsidP="004136B4">
      <w:pPr>
        <w:spacing w:line="360" w:lineRule="auto"/>
        <w:ind w:firstLine="709"/>
        <w:rPr>
          <w:sz w:val="28"/>
          <w:szCs w:val="28"/>
        </w:rPr>
        <w:pPrChange w:id="1058" w:author="Соколов Олександр" w:date="2024-12-22T23:00:00Z">
          <w:pPr>
            <w:ind w:firstLine="709"/>
          </w:pPr>
        </w:pPrChange>
      </w:pPr>
      <w:r w:rsidRPr="009C73C0">
        <w:rPr>
          <w:sz w:val="28"/>
          <w:szCs w:val="28"/>
        </w:rPr>
        <w:t xml:space="preserve">    administrative_offenses.id,</w:t>
      </w:r>
    </w:p>
    <w:p w14:paraId="1D72C9AD" w14:textId="77777777" w:rsidR="009C73C0" w:rsidRPr="009C73C0" w:rsidRDefault="009C73C0" w:rsidP="004136B4">
      <w:pPr>
        <w:spacing w:line="360" w:lineRule="auto"/>
        <w:ind w:firstLine="709"/>
        <w:rPr>
          <w:sz w:val="28"/>
          <w:szCs w:val="28"/>
        </w:rPr>
        <w:pPrChange w:id="1059"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administrative_offenses.article</w:t>
      </w:r>
      <w:proofErr w:type="spellEnd"/>
      <w:r w:rsidRPr="009C73C0">
        <w:rPr>
          <w:sz w:val="28"/>
          <w:szCs w:val="28"/>
        </w:rPr>
        <w:t>,</w:t>
      </w:r>
    </w:p>
    <w:p w14:paraId="57AFBF06" w14:textId="77777777" w:rsidR="009C73C0" w:rsidRPr="009C73C0" w:rsidRDefault="009C73C0" w:rsidP="004136B4">
      <w:pPr>
        <w:spacing w:line="360" w:lineRule="auto"/>
        <w:ind w:firstLine="709"/>
        <w:rPr>
          <w:sz w:val="28"/>
          <w:szCs w:val="28"/>
        </w:rPr>
        <w:pPrChange w:id="1060"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administrative_offenses.part</w:t>
      </w:r>
      <w:proofErr w:type="spellEnd"/>
      <w:r w:rsidRPr="009C73C0">
        <w:rPr>
          <w:sz w:val="28"/>
          <w:szCs w:val="28"/>
        </w:rPr>
        <w:t>,</w:t>
      </w:r>
    </w:p>
    <w:p w14:paraId="0C402678" w14:textId="77777777" w:rsidR="009C73C0" w:rsidRPr="009C73C0" w:rsidRDefault="009C73C0" w:rsidP="004136B4">
      <w:pPr>
        <w:spacing w:line="360" w:lineRule="auto"/>
        <w:ind w:firstLine="709"/>
        <w:rPr>
          <w:sz w:val="28"/>
          <w:szCs w:val="28"/>
        </w:rPr>
        <w:pPrChange w:id="1061"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administrative_offenses.description</w:t>
      </w:r>
      <w:proofErr w:type="spellEnd"/>
      <w:r w:rsidRPr="009C73C0">
        <w:rPr>
          <w:sz w:val="28"/>
          <w:szCs w:val="28"/>
        </w:rPr>
        <w:t>,</w:t>
      </w:r>
    </w:p>
    <w:p w14:paraId="1410828B" w14:textId="77777777" w:rsidR="009C73C0" w:rsidRPr="009C73C0" w:rsidRDefault="009C73C0" w:rsidP="004136B4">
      <w:pPr>
        <w:spacing w:line="360" w:lineRule="auto"/>
        <w:ind w:firstLine="709"/>
        <w:rPr>
          <w:sz w:val="28"/>
          <w:szCs w:val="28"/>
        </w:rPr>
        <w:pPrChange w:id="1062" w:author="Соколов Олександр" w:date="2024-12-22T23:00:00Z">
          <w:pPr>
            <w:ind w:firstLine="709"/>
          </w:pPr>
        </w:pPrChange>
      </w:pPr>
      <w:r w:rsidRPr="009C73C0">
        <w:rPr>
          <w:sz w:val="28"/>
          <w:szCs w:val="28"/>
        </w:rPr>
        <w:t xml:space="preserve">    </w:t>
      </w:r>
      <w:proofErr w:type="spellStart"/>
      <w:r w:rsidRPr="009C73C0">
        <w:rPr>
          <w:sz w:val="28"/>
          <w:szCs w:val="28"/>
        </w:rPr>
        <w:t>administrative_offenses.penalty_fee</w:t>
      </w:r>
      <w:proofErr w:type="spellEnd"/>
    </w:p>
    <w:p w14:paraId="586CC3C5" w14:textId="77777777" w:rsidR="009C73C0" w:rsidRPr="009C73C0" w:rsidRDefault="009C73C0" w:rsidP="004136B4">
      <w:pPr>
        <w:spacing w:line="360" w:lineRule="auto"/>
        <w:ind w:firstLine="709"/>
        <w:rPr>
          <w:sz w:val="28"/>
          <w:szCs w:val="28"/>
        </w:rPr>
        <w:pPrChange w:id="1063" w:author="Соколов Олександр" w:date="2024-12-22T23:00:00Z">
          <w:pPr>
            <w:ind w:firstLine="709"/>
          </w:pPr>
        </w:pPrChange>
      </w:pPr>
      <w:r w:rsidRPr="009C73C0">
        <w:rPr>
          <w:sz w:val="28"/>
          <w:szCs w:val="28"/>
        </w:rPr>
        <w:t>ORDER BY</w:t>
      </w:r>
    </w:p>
    <w:p w14:paraId="7510C9D4" w14:textId="7ACE9BC0" w:rsidR="009C73C0" w:rsidRDefault="009C73C0" w:rsidP="004136B4">
      <w:pPr>
        <w:spacing w:line="360" w:lineRule="auto"/>
        <w:ind w:firstLine="709"/>
        <w:rPr>
          <w:sz w:val="28"/>
          <w:szCs w:val="28"/>
        </w:rPr>
        <w:pPrChange w:id="1064" w:author="Соколов Олександр" w:date="2024-12-22T23:00:00Z">
          <w:pPr>
            <w:ind w:firstLine="709"/>
          </w:pPr>
        </w:pPrChange>
      </w:pPr>
      <w:r w:rsidRPr="009C73C0">
        <w:rPr>
          <w:sz w:val="28"/>
          <w:szCs w:val="28"/>
        </w:rPr>
        <w:t xml:space="preserve">    </w:t>
      </w:r>
      <w:proofErr w:type="spellStart"/>
      <w:r w:rsidRPr="009C73C0">
        <w:rPr>
          <w:sz w:val="28"/>
          <w:szCs w:val="28"/>
        </w:rPr>
        <w:t>violation_count</w:t>
      </w:r>
      <w:proofErr w:type="spellEnd"/>
      <w:r w:rsidRPr="009C73C0">
        <w:rPr>
          <w:sz w:val="28"/>
          <w:szCs w:val="28"/>
        </w:rPr>
        <w:t xml:space="preserve"> DESC;</w:t>
      </w:r>
    </w:p>
    <w:p w14:paraId="633A1254" w14:textId="45DE0AD7" w:rsidR="009C73C0" w:rsidRDefault="009C73C0" w:rsidP="004136B4">
      <w:pPr>
        <w:spacing w:line="360" w:lineRule="auto"/>
        <w:ind w:firstLine="709"/>
        <w:rPr>
          <w:sz w:val="28"/>
          <w:szCs w:val="28"/>
        </w:rPr>
        <w:pPrChange w:id="1065" w:author="Соколов Олександр" w:date="2024-12-22T23:00:00Z">
          <w:pPr>
            <w:ind w:firstLine="709"/>
          </w:pPr>
        </w:pPrChange>
      </w:pPr>
    </w:p>
    <w:p w14:paraId="7252AA47" w14:textId="6F8B72BF" w:rsidR="009C73C0" w:rsidRDefault="009C73C0" w:rsidP="004136B4">
      <w:pPr>
        <w:spacing w:line="360" w:lineRule="auto"/>
        <w:ind w:firstLine="709"/>
        <w:jc w:val="both"/>
        <w:rPr>
          <w:sz w:val="28"/>
          <w:szCs w:val="28"/>
        </w:rPr>
        <w:pPrChange w:id="1066" w:author="Соколов Олександр" w:date="2024-12-22T23:00:00Z">
          <w:pPr>
            <w:ind w:firstLine="709"/>
            <w:jc w:val="both"/>
          </w:pPr>
        </w:pPrChange>
      </w:pPr>
      <w:r w:rsidRPr="009C73C0">
        <w:rPr>
          <w:sz w:val="28"/>
          <w:szCs w:val="28"/>
        </w:rPr>
        <w:t>На рис. 7.4</w:t>
      </w:r>
      <w:r>
        <w:rPr>
          <w:sz w:val="28"/>
          <w:szCs w:val="28"/>
        </w:rPr>
        <w:t>.11</w:t>
      </w:r>
      <w:r w:rsidRPr="009C73C0">
        <w:rPr>
          <w:sz w:val="28"/>
          <w:szCs w:val="28"/>
        </w:rPr>
        <w:t xml:space="preserve">.1 наведено результати роботи запиту, який повертає </w:t>
      </w:r>
      <w:bookmarkStart w:id="1067" w:name="OLE_LINK29"/>
      <w:r w:rsidRPr="009C73C0">
        <w:rPr>
          <w:sz w:val="28"/>
          <w:szCs w:val="28"/>
        </w:rPr>
        <w:t>перелік</w:t>
      </w:r>
      <w:r>
        <w:rPr>
          <w:sz w:val="28"/>
          <w:szCs w:val="28"/>
        </w:rPr>
        <w:t xml:space="preserve"> </w:t>
      </w:r>
      <w:r w:rsidRPr="009C73C0">
        <w:rPr>
          <w:sz w:val="28"/>
          <w:szCs w:val="28"/>
        </w:rPr>
        <w:t>адміністративних порушень із кількістю порушень</w:t>
      </w:r>
      <w:bookmarkEnd w:id="1067"/>
      <w:r>
        <w:rPr>
          <w:sz w:val="28"/>
          <w:szCs w:val="28"/>
        </w:rPr>
        <w:t>.</w:t>
      </w:r>
    </w:p>
    <w:p w14:paraId="53BDF642" w14:textId="6B0714A5" w:rsidR="009C73C0" w:rsidRDefault="009C73C0" w:rsidP="004136B4">
      <w:pPr>
        <w:spacing w:line="360" w:lineRule="auto"/>
        <w:ind w:firstLine="709"/>
        <w:jc w:val="center"/>
        <w:rPr>
          <w:sz w:val="28"/>
          <w:szCs w:val="28"/>
        </w:rPr>
        <w:pPrChange w:id="1068" w:author="Соколов Олександр" w:date="2024-12-22T23:00:00Z">
          <w:pPr>
            <w:ind w:firstLine="709"/>
            <w:jc w:val="center"/>
          </w:pPr>
        </w:pPrChange>
      </w:pPr>
      <w:r w:rsidRPr="009C73C0">
        <w:rPr>
          <w:sz w:val="28"/>
          <w:szCs w:val="28"/>
        </w:rPr>
        <w:drawing>
          <wp:inline distT="0" distB="0" distL="0" distR="0" wp14:anchorId="64147F07" wp14:editId="2281DCFA">
            <wp:extent cx="5607618" cy="3970020"/>
            <wp:effectExtent l="0" t="0" r="635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598" cy="3973545"/>
                    </a:xfrm>
                    <a:prstGeom prst="rect">
                      <a:avLst/>
                    </a:prstGeom>
                  </pic:spPr>
                </pic:pic>
              </a:graphicData>
            </a:graphic>
          </wp:inline>
        </w:drawing>
      </w:r>
    </w:p>
    <w:p w14:paraId="300D9955" w14:textId="4C53B3A7" w:rsidR="009C73C0" w:rsidRDefault="009C73C0" w:rsidP="004136B4">
      <w:pPr>
        <w:spacing w:line="360" w:lineRule="auto"/>
        <w:ind w:firstLine="709"/>
        <w:jc w:val="center"/>
        <w:rPr>
          <w:sz w:val="28"/>
          <w:szCs w:val="28"/>
        </w:rPr>
        <w:pPrChange w:id="1069" w:author="Соколов Олександр" w:date="2024-12-22T23:00:00Z">
          <w:pPr>
            <w:ind w:firstLine="709"/>
            <w:jc w:val="center"/>
          </w:pPr>
        </w:pPrChange>
      </w:pPr>
      <w:r w:rsidRPr="009C73C0">
        <w:rPr>
          <w:sz w:val="28"/>
          <w:szCs w:val="28"/>
        </w:rPr>
        <w:t>Рисунок 7.4.1</w:t>
      </w:r>
      <w:r>
        <w:rPr>
          <w:sz w:val="28"/>
          <w:szCs w:val="28"/>
        </w:rPr>
        <w:t>1</w:t>
      </w:r>
      <w:r w:rsidRPr="009C73C0">
        <w:rPr>
          <w:sz w:val="28"/>
          <w:szCs w:val="28"/>
        </w:rPr>
        <w:t xml:space="preserve">.1 – </w:t>
      </w:r>
      <w:ins w:id="1070" w:author="Соколов Олександр" w:date="2024-12-22T22:29:00Z">
        <w:r w:rsidR="00D73E05">
          <w:rPr>
            <w:sz w:val="28"/>
            <w:szCs w:val="28"/>
          </w:rPr>
          <w:t>Р</w:t>
        </w:r>
      </w:ins>
      <w:del w:id="1071" w:author="Соколов Олександр" w:date="2024-12-22T22:29:00Z">
        <w:r w:rsidRPr="009C73C0" w:rsidDel="00D73E05">
          <w:rPr>
            <w:sz w:val="28"/>
            <w:szCs w:val="28"/>
          </w:rPr>
          <w:delText>р</w:delText>
        </w:r>
      </w:del>
      <w:r w:rsidRPr="009C73C0">
        <w:rPr>
          <w:sz w:val="28"/>
          <w:szCs w:val="28"/>
        </w:rPr>
        <w:t>езультати роботи запиту, який повертає перелік</w:t>
      </w:r>
      <w:r>
        <w:rPr>
          <w:sz w:val="28"/>
          <w:szCs w:val="28"/>
        </w:rPr>
        <w:t xml:space="preserve"> </w:t>
      </w:r>
      <w:r w:rsidRPr="009C73C0">
        <w:rPr>
          <w:sz w:val="28"/>
          <w:szCs w:val="28"/>
        </w:rPr>
        <w:t>адміністративних порушень із кількістю порушень</w:t>
      </w:r>
    </w:p>
    <w:p w14:paraId="0711A650" w14:textId="4B261012" w:rsidR="009C73C0" w:rsidRDefault="009C73C0" w:rsidP="004136B4">
      <w:pPr>
        <w:spacing w:line="360" w:lineRule="auto"/>
        <w:ind w:firstLine="709"/>
        <w:jc w:val="center"/>
        <w:rPr>
          <w:sz w:val="28"/>
          <w:szCs w:val="28"/>
        </w:rPr>
        <w:pPrChange w:id="1072" w:author="Соколов Олександр" w:date="2024-12-22T23:00:00Z">
          <w:pPr>
            <w:ind w:firstLine="709"/>
            <w:jc w:val="center"/>
          </w:pPr>
        </w:pPrChange>
      </w:pPr>
    </w:p>
    <w:p w14:paraId="0E43678C" w14:textId="26E836CA" w:rsidR="009C73C0" w:rsidRDefault="009C73C0" w:rsidP="004136B4">
      <w:pPr>
        <w:spacing w:line="360" w:lineRule="auto"/>
        <w:ind w:firstLine="709"/>
        <w:outlineLvl w:val="2"/>
        <w:rPr>
          <w:sz w:val="28"/>
          <w:szCs w:val="28"/>
        </w:rPr>
        <w:pPrChange w:id="1073" w:author="Соколов Олександр" w:date="2024-12-22T23:00:00Z">
          <w:pPr>
            <w:ind w:firstLine="709"/>
          </w:pPr>
        </w:pPrChange>
      </w:pPr>
      <w:bookmarkStart w:id="1074" w:name="_Toc185798497"/>
      <w:r w:rsidRPr="009C73C0">
        <w:rPr>
          <w:sz w:val="28"/>
          <w:szCs w:val="28"/>
        </w:rPr>
        <w:t>7.4.1</w:t>
      </w:r>
      <w:r>
        <w:rPr>
          <w:sz w:val="28"/>
          <w:szCs w:val="28"/>
        </w:rPr>
        <w:t>2 Перелік доказів для конкретного порушення</w:t>
      </w:r>
      <w:bookmarkEnd w:id="1074"/>
    </w:p>
    <w:p w14:paraId="73503A69" w14:textId="77777777" w:rsidR="009C73C0" w:rsidRPr="009C73C0" w:rsidRDefault="009C73C0" w:rsidP="004136B4">
      <w:pPr>
        <w:spacing w:line="360" w:lineRule="auto"/>
        <w:ind w:firstLine="709"/>
        <w:rPr>
          <w:sz w:val="28"/>
          <w:szCs w:val="28"/>
        </w:rPr>
        <w:pPrChange w:id="1075" w:author="Соколов Олександр" w:date="2024-12-22T23:00:00Z">
          <w:pPr>
            <w:ind w:firstLine="709"/>
          </w:pPr>
        </w:pPrChange>
      </w:pPr>
      <w:r w:rsidRPr="009C73C0">
        <w:rPr>
          <w:sz w:val="28"/>
          <w:szCs w:val="28"/>
        </w:rPr>
        <w:t>SELECT</w:t>
      </w:r>
    </w:p>
    <w:p w14:paraId="67DDC2E1" w14:textId="77777777" w:rsidR="009C73C0" w:rsidRPr="009C73C0" w:rsidRDefault="009C73C0" w:rsidP="004136B4">
      <w:pPr>
        <w:spacing w:line="360" w:lineRule="auto"/>
        <w:ind w:firstLine="709"/>
        <w:rPr>
          <w:sz w:val="28"/>
          <w:szCs w:val="28"/>
        </w:rPr>
        <w:pPrChange w:id="1076" w:author="Соколов Олександр" w:date="2024-12-22T23:00:00Z">
          <w:pPr>
            <w:ind w:firstLine="709"/>
          </w:pPr>
        </w:pPrChange>
      </w:pPr>
      <w:r w:rsidRPr="009C73C0">
        <w:rPr>
          <w:sz w:val="28"/>
          <w:szCs w:val="28"/>
        </w:rPr>
        <w:t xml:space="preserve">    evidences.id AS </w:t>
      </w:r>
      <w:proofErr w:type="spellStart"/>
      <w:r w:rsidRPr="009C73C0">
        <w:rPr>
          <w:sz w:val="28"/>
          <w:szCs w:val="28"/>
        </w:rPr>
        <w:t>evidence_id</w:t>
      </w:r>
      <w:proofErr w:type="spellEnd"/>
      <w:r w:rsidRPr="009C73C0">
        <w:rPr>
          <w:sz w:val="28"/>
          <w:szCs w:val="28"/>
        </w:rPr>
        <w:t>,</w:t>
      </w:r>
    </w:p>
    <w:p w14:paraId="418A31F1" w14:textId="77777777" w:rsidR="009C73C0" w:rsidRPr="009C73C0" w:rsidRDefault="009C73C0" w:rsidP="004136B4">
      <w:pPr>
        <w:spacing w:line="360" w:lineRule="auto"/>
        <w:ind w:firstLine="709"/>
        <w:rPr>
          <w:sz w:val="28"/>
          <w:szCs w:val="28"/>
        </w:rPr>
        <w:pPrChange w:id="1077" w:author="Соколов Олександр" w:date="2024-12-22T23:00:00Z">
          <w:pPr>
            <w:ind w:firstLine="709"/>
          </w:pPr>
        </w:pPrChange>
      </w:pPr>
      <w:r w:rsidRPr="009C73C0">
        <w:rPr>
          <w:sz w:val="28"/>
          <w:szCs w:val="28"/>
        </w:rPr>
        <w:t xml:space="preserve">    </w:t>
      </w:r>
      <w:proofErr w:type="spellStart"/>
      <w:r w:rsidRPr="009C73C0">
        <w:rPr>
          <w:sz w:val="28"/>
          <w:szCs w:val="28"/>
        </w:rPr>
        <w:t>evidences.violation_id</w:t>
      </w:r>
      <w:proofErr w:type="spellEnd"/>
      <w:r w:rsidRPr="009C73C0">
        <w:rPr>
          <w:sz w:val="28"/>
          <w:szCs w:val="28"/>
        </w:rPr>
        <w:t>,</w:t>
      </w:r>
    </w:p>
    <w:p w14:paraId="6DAABC38" w14:textId="77777777" w:rsidR="009C73C0" w:rsidRPr="009C73C0" w:rsidRDefault="009C73C0" w:rsidP="004136B4">
      <w:pPr>
        <w:spacing w:line="360" w:lineRule="auto"/>
        <w:ind w:firstLine="709"/>
        <w:rPr>
          <w:sz w:val="28"/>
          <w:szCs w:val="28"/>
        </w:rPr>
        <w:pPrChange w:id="1078" w:author="Соколов Олександр" w:date="2024-12-22T23:00:00Z">
          <w:pPr>
            <w:ind w:firstLine="709"/>
          </w:pPr>
        </w:pPrChange>
      </w:pPr>
      <w:r w:rsidRPr="009C73C0">
        <w:rPr>
          <w:sz w:val="28"/>
          <w:szCs w:val="28"/>
        </w:rPr>
        <w:t xml:space="preserve">    </w:t>
      </w:r>
      <w:proofErr w:type="spellStart"/>
      <w:r w:rsidRPr="009C73C0">
        <w:rPr>
          <w:sz w:val="28"/>
          <w:szCs w:val="28"/>
        </w:rPr>
        <w:t>evidences.type</w:t>
      </w:r>
      <w:proofErr w:type="spellEnd"/>
      <w:r w:rsidRPr="009C73C0">
        <w:rPr>
          <w:sz w:val="28"/>
          <w:szCs w:val="28"/>
        </w:rPr>
        <w:t xml:space="preserve"> AS </w:t>
      </w:r>
      <w:proofErr w:type="spellStart"/>
      <w:r w:rsidRPr="009C73C0">
        <w:rPr>
          <w:sz w:val="28"/>
          <w:szCs w:val="28"/>
        </w:rPr>
        <w:t>evidence_type</w:t>
      </w:r>
      <w:proofErr w:type="spellEnd"/>
      <w:r w:rsidRPr="009C73C0">
        <w:rPr>
          <w:sz w:val="28"/>
          <w:szCs w:val="28"/>
        </w:rPr>
        <w:t>,</w:t>
      </w:r>
    </w:p>
    <w:p w14:paraId="4A03B019" w14:textId="77777777" w:rsidR="009C73C0" w:rsidRPr="009C73C0" w:rsidRDefault="009C73C0" w:rsidP="004136B4">
      <w:pPr>
        <w:spacing w:line="360" w:lineRule="auto"/>
        <w:ind w:firstLine="709"/>
        <w:rPr>
          <w:sz w:val="28"/>
          <w:szCs w:val="28"/>
        </w:rPr>
        <w:pPrChange w:id="1079" w:author="Соколов Олександр" w:date="2024-12-22T23:00:00Z">
          <w:pPr>
            <w:ind w:firstLine="709"/>
          </w:pPr>
        </w:pPrChange>
      </w:pPr>
      <w:r w:rsidRPr="009C73C0">
        <w:rPr>
          <w:sz w:val="28"/>
          <w:szCs w:val="28"/>
        </w:rPr>
        <w:t xml:space="preserve">    evidences.url AS </w:t>
      </w:r>
      <w:proofErr w:type="spellStart"/>
      <w:r w:rsidRPr="009C73C0">
        <w:rPr>
          <w:sz w:val="28"/>
          <w:szCs w:val="28"/>
        </w:rPr>
        <w:t>evidence_url</w:t>
      </w:r>
      <w:proofErr w:type="spellEnd"/>
    </w:p>
    <w:p w14:paraId="0A877D63" w14:textId="77777777" w:rsidR="009C73C0" w:rsidRPr="009C73C0" w:rsidRDefault="009C73C0" w:rsidP="004136B4">
      <w:pPr>
        <w:spacing w:line="360" w:lineRule="auto"/>
        <w:ind w:firstLine="709"/>
        <w:rPr>
          <w:sz w:val="28"/>
          <w:szCs w:val="28"/>
        </w:rPr>
        <w:pPrChange w:id="1080" w:author="Соколов Олександр" w:date="2024-12-22T23:00:00Z">
          <w:pPr>
            <w:ind w:firstLine="709"/>
          </w:pPr>
        </w:pPrChange>
      </w:pPr>
      <w:r w:rsidRPr="009C73C0">
        <w:rPr>
          <w:sz w:val="28"/>
          <w:szCs w:val="28"/>
        </w:rPr>
        <w:t>FROM</w:t>
      </w:r>
    </w:p>
    <w:p w14:paraId="0AE1EB53" w14:textId="77777777" w:rsidR="009C73C0" w:rsidRPr="009C73C0" w:rsidRDefault="009C73C0" w:rsidP="004136B4">
      <w:pPr>
        <w:spacing w:line="360" w:lineRule="auto"/>
        <w:ind w:firstLine="709"/>
        <w:rPr>
          <w:sz w:val="28"/>
          <w:szCs w:val="28"/>
        </w:rPr>
        <w:pPrChange w:id="1081" w:author="Соколов Олександр" w:date="2024-12-22T23:00:00Z">
          <w:pPr>
            <w:ind w:firstLine="709"/>
          </w:pPr>
        </w:pPrChange>
      </w:pPr>
      <w:r w:rsidRPr="009C73C0">
        <w:rPr>
          <w:sz w:val="28"/>
          <w:szCs w:val="28"/>
        </w:rPr>
        <w:t xml:space="preserve">    </w:t>
      </w:r>
      <w:proofErr w:type="spellStart"/>
      <w:r w:rsidRPr="009C73C0">
        <w:rPr>
          <w:sz w:val="28"/>
          <w:szCs w:val="28"/>
        </w:rPr>
        <w:t>evidences</w:t>
      </w:r>
      <w:proofErr w:type="spellEnd"/>
    </w:p>
    <w:p w14:paraId="180D9703" w14:textId="77777777" w:rsidR="009C73C0" w:rsidRPr="009C73C0" w:rsidRDefault="009C73C0" w:rsidP="004136B4">
      <w:pPr>
        <w:spacing w:line="360" w:lineRule="auto"/>
        <w:ind w:firstLine="709"/>
        <w:rPr>
          <w:sz w:val="28"/>
          <w:szCs w:val="28"/>
        </w:rPr>
        <w:pPrChange w:id="1082" w:author="Соколов Олександр" w:date="2024-12-22T23:00:00Z">
          <w:pPr>
            <w:ind w:firstLine="709"/>
          </w:pPr>
        </w:pPrChange>
      </w:pPr>
      <w:r w:rsidRPr="009C73C0">
        <w:rPr>
          <w:sz w:val="28"/>
          <w:szCs w:val="28"/>
        </w:rPr>
        <w:t>WHERE</w:t>
      </w:r>
    </w:p>
    <w:p w14:paraId="5C6708FB" w14:textId="77777777" w:rsidR="009C73C0" w:rsidRPr="009C73C0" w:rsidRDefault="009C73C0" w:rsidP="004136B4">
      <w:pPr>
        <w:spacing w:line="360" w:lineRule="auto"/>
        <w:ind w:firstLine="709"/>
        <w:rPr>
          <w:sz w:val="28"/>
          <w:szCs w:val="28"/>
        </w:rPr>
        <w:pPrChange w:id="1083" w:author="Соколов Олександр" w:date="2024-12-22T23:00:00Z">
          <w:pPr>
            <w:ind w:firstLine="709"/>
          </w:pPr>
        </w:pPrChange>
      </w:pPr>
      <w:r w:rsidRPr="009C73C0">
        <w:rPr>
          <w:sz w:val="28"/>
          <w:szCs w:val="28"/>
        </w:rPr>
        <w:t xml:space="preserve">    </w:t>
      </w:r>
      <w:proofErr w:type="spellStart"/>
      <w:r w:rsidRPr="009C73C0">
        <w:rPr>
          <w:sz w:val="28"/>
          <w:szCs w:val="28"/>
        </w:rPr>
        <w:t>violation_id</w:t>
      </w:r>
      <w:proofErr w:type="spellEnd"/>
      <w:r w:rsidRPr="009C73C0">
        <w:rPr>
          <w:sz w:val="28"/>
          <w:szCs w:val="28"/>
        </w:rPr>
        <w:t xml:space="preserve"> = 1</w:t>
      </w:r>
    </w:p>
    <w:p w14:paraId="77D07C8B" w14:textId="77777777" w:rsidR="009C73C0" w:rsidRPr="009C73C0" w:rsidRDefault="009C73C0" w:rsidP="004136B4">
      <w:pPr>
        <w:spacing w:line="360" w:lineRule="auto"/>
        <w:ind w:firstLine="709"/>
        <w:rPr>
          <w:sz w:val="28"/>
          <w:szCs w:val="28"/>
        </w:rPr>
        <w:pPrChange w:id="1084" w:author="Соколов Олександр" w:date="2024-12-22T23:00:00Z">
          <w:pPr>
            <w:ind w:firstLine="709"/>
          </w:pPr>
        </w:pPrChange>
      </w:pPr>
      <w:r w:rsidRPr="009C73C0">
        <w:rPr>
          <w:sz w:val="28"/>
          <w:szCs w:val="28"/>
        </w:rPr>
        <w:t>ORDER BY</w:t>
      </w:r>
    </w:p>
    <w:p w14:paraId="1446C7E6" w14:textId="77777777" w:rsidR="009C73C0" w:rsidRPr="009C73C0" w:rsidRDefault="009C73C0" w:rsidP="004136B4">
      <w:pPr>
        <w:spacing w:line="360" w:lineRule="auto"/>
        <w:ind w:firstLine="709"/>
        <w:rPr>
          <w:sz w:val="28"/>
          <w:szCs w:val="28"/>
        </w:rPr>
        <w:pPrChange w:id="1085" w:author="Соколов Олександр" w:date="2024-12-22T23:00:00Z">
          <w:pPr>
            <w:ind w:firstLine="709"/>
          </w:pPr>
        </w:pPrChange>
      </w:pPr>
      <w:r w:rsidRPr="009C73C0">
        <w:rPr>
          <w:sz w:val="28"/>
          <w:szCs w:val="28"/>
        </w:rPr>
        <w:t xml:space="preserve">    </w:t>
      </w:r>
      <w:proofErr w:type="spellStart"/>
      <w:r w:rsidRPr="009C73C0">
        <w:rPr>
          <w:sz w:val="28"/>
          <w:szCs w:val="28"/>
        </w:rPr>
        <w:t>evidences.violation_id</w:t>
      </w:r>
      <w:proofErr w:type="spellEnd"/>
      <w:r w:rsidRPr="009C73C0">
        <w:rPr>
          <w:sz w:val="28"/>
          <w:szCs w:val="28"/>
        </w:rPr>
        <w:t>,</w:t>
      </w:r>
    </w:p>
    <w:p w14:paraId="358AA505" w14:textId="24E1369C" w:rsidR="009C73C0" w:rsidRDefault="009C73C0" w:rsidP="004136B4">
      <w:pPr>
        <w:spacing w:line="360" w:lineRule="auto"/>
        <w:ind w:firstLine="709"/>
        <w:rPr>
          <w:sz w:val="28"/>
          <w:szCs w:val="28"/>
        </w:rPr>
        <w:pPrChange w:id="1086" w:author="Соколов Олександр" w:date="2024-12-22T23:00:00Z">
          <w:pPr>
            <w:ind w:firstLine="709"/>
          </w:pPr>
        </w:pPrChange>
      </w:pPr>
      <w:r w:rsidRPr="009C73C0">
        <w:rPr>
          <w:sz w:val="28"/>
          <w:szCs w:val="28"/>
        </w:rPr>
        <w:t xml:space="preserve">    evidences.id;</w:t>
      </w:r>
    </w:p>
    <w:p w14:paraId="6EF8C421" w14:textId="58890E70" w:rsidR="009C73C0" w:rsidRDefault="009C73C0" w:rsidP="004136B4">
      <w:pPr>
        <w:spacing w:line="360" w:lineRule="auto"/>
        <w:ind w:firstLine="709"/>
        <w:rPr>
          <w:sz w:val="28"/>
          <w:szCs w:val="28"/>
        </w:rPr>
        <w:pPrChange w:id="1087" w:author="Соколов Олександр" w:date="2024-12-22T23:00:00Z">
          <w:pPr>
            <w:ind w:firstLine="709"/>
          </w:pPr>
        </w:pPrChange>
      </w:pPr>
    </w:p>
    <w:p w14:paraId="1CFBC09F" w14:textId="499CCF70" w:rsidR="009C73C0" w:rsidRDefault="00FA5FDF" w:rsidP="004136B4">
      <w:pPr>
        <w:spacing w:line="360" w:lineRule="auto"/>
        <w:ind w:firstLine="709"/>
        <w:jc w:val="both"/>
        <w:rPr>
          <w:sz w:val="28"/>
          <w:szCs w:val="28"/>
        </w:rPr>
        <w:pPrChange w:id="1088" w:author="Соколов Олександр" w:date="2024-12-22T23:00:00Z">
          <w:pPr>
            <w:ind w:firstLine="709"/>
            <w:jc w:val="both"/>
          </w:pPr>
        </w:pPrChange>
      </w:pPr>
      <w:r w:rsidRPr="00FA5FDF">
        <w:rPr>
          <w:sz w:val="28"/>
          <w:szCs w:val="28"/>
        </w:rPr>
        <w:t>На рис. 7.4.</w:t>
      </w:r>
      <w:r>
        <w:rPr>
          <w:sz w:val="28"/>
          <w:szCs w:val="28"/>
        </w:rPr>
        <w:t>12</w:t>
      </w:r>
      <w:r w:rsidRPr="00FA5FDF">
        <w:rPr>
          <w:sz w:val="28"/>
          <w:szCs w:val="28"/>
        </w:rPr>
        <w:t xml:space="preserve">.1 наведено результати роботи запиту, який повертає </w:t>
      </w:r>
      <w:bookmarkStart w:id="1089" w:name="OLE_LINK30"/>
      <w:r w:rsidRPr="00FA5FDF">
        <w:rPr>
          <w:sz w:val="28"/>
          <w:szCs w:val="28"/>
        </w:rPr>
        <w:t>перелік</w:t>
      </w:r>
      <w:r>
        <w:rPr>
          <w:sz w:val="28"/>
          <w:szCs w:val="28"/>
        </w:rPr>
        <w:t xml:space="preserve"> </w:t>
      </w:r>
      <w:r>
        <w:rPr>
          <w:sz w:val="28"/>
          <w:szCs w:val="28"/>
        </w:rPr>
        <w:t>доказів для конкретного порушення</w:t>
      </w:r>
      <w:bookmarkEnd w:id="1089"/>
      <w:r>
        <w:rPr>
          <w:sz w:val="28"/>
          <w:szCs w:val="28"/>
        </w:rPr>
        <w:t>.</w:t>
      </w:r>
    </w:p>
    <w:p w14:paraId="67D27048" w14:textId="4D14EA02" w:rsidR="00EA7E77" w:rsidRDefault="00FA5FDF" w:rsidP="004136B4">
      <w:pPr>
        <w:spacing w:line="360" w:lineRule="auto"/>
        <w:ind w:firstLine="709"/>
        <w:jc w:val="center"/>
        <w:rPr>
          <w:sz w:val="28"/>
          <w:szCs w:val="28"/>
        </w:rPr>
        <w:pPrChange w:id="1090" w:author="Соколов Олександр" w:date="2024-12-22T23:00:00Z">
          <w:pPr>
            <w:ind w:firstLine="709"/>
            <w:jc w:val="center"/>
          </w:pPr>
        </w:pPrChange>
      </w:pPr>
      <w:r w:rsidRPr="00FA5FDF">
        <w:rPr>
          <w:sz w:val="28"/>
          <w:szCs w:val="28"/>
        </w:rPr>
        <w:drawing>
          <wp:inline distT="0" distB="0" distL="0" distR="0" wp14:anchorId="4BC90A73" wp14:editId="4752C323">
            <wp:extent cx="5607618" cy="274291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6233" cy="2756913"/>
                    </a:xfrm>
                    <a:prstGeom prst="rect">
                      <a:avLst/>
                    </a:prstGeom>
                  </pic:spPr>
                </pic:pic>
              </a:graphicData>
            </a:graphic>
          </wp:inline>
        </w:drawing>
      </w:r>
    </w:p>
    <w:p w14:paraId="67E4D849" w14:textId="149FBD77" w:rsidR="00EA7E77" w:rsidRDefault="00FA5FDF" w:rsidP="004136B4">
      <w:pPr>
        <w:spacing w:line="360" w:lineRule="auto"/>
        <w:ind w:firstLine="709"/>
        <w:jc w:val="center"/>
        <w:rPr>
          <w:sz w:val="28"/>
          <w:szCs w:val="28"/>
        </w:rPr>
        <w:pPrChange w:id="1091" w:author="Соколов Олександр" w:date="2024-12-22T23:00:00Z">
          <w:pPr>
            <w:ind w:firstLine="709"/>
            <w:jc w:val="center"/>
          </w:pPr>
        </w:pPrChange>
      </w:pPr>
      <w:r w:rsidRPr="00FA5FDF">
        <w:rPr>
          <w:sz w:val="28"/>
          <w:szCs w:val="28"/>
        </w:rPr>
        <w:t>Рисунок 7.4.1</w:t>
      </w:r>
      <w:r>
        <w:rPr>
          <w:sz w:val="28"/>
          <w:szCs w:val="28"/>
        </w:rPr>
        <w:t>2</w:t>
      </w:r>
      <w:r w:rsidRPr="00FA5FDF">
        <w:rPr>
          <w:sz w:val="28"/>
          <w:szCs w:val="28"/>
        </w:rPr>
        <w:t xml:space="preserve">.1 – </w:t>
      </w:r>
      <w:ins w:id="1092" w:author="Соколов Олександр" w:date="2024-12-22T22:29:00Z">
        <w:r w:rsidR="00D73E05">
          <w:rPr>
            <w:sz w:val="28"/>
            <w:szCs w:val="28"/>
          </w:rPr>
          <w:t>Р</w:t>
        </w:r>
      </w:ins>
      <w:del w:id="1093" w:author="Соколов Олександр" w:date="2024-12-22T22:29:00Z">
        <w:r w:rsidRPr="00FA5FDF" w:rsidDel="00D73E05">
          <w:rPr>
            <w:sz w:val="28"/>
            <w:szCs w:val="28"/>
          </w:rPr>
          <w:delText>р</w:delText>
        </w:r>
      </w:del>
      <w:r w:rsidRPr="00FA5FDF">
        <w:rPr>
          <w:sz w:val="28"/>
          <w:szCs w:val="28"/>
        </w:rPr>
        <w:t>езультати роботи запиту, який повертає перелік доказів для конкретного порушення</w:t>
      </w:r>
    </w:p>
    <w:p w14:paraId="3365DF22" w14:textId="662DF843" w:rsidR="00FA5FDF" w:rsidRDefault="00FA5FDF" w:rsidP="004136B4">
      <w:pPr>
        <w:spacing w:line="360" w:lineRule="auto"/>
        <w:ind w:firstLine="709"/>
        <w:jc w:val="center"/>
        <w:rPr>
          <w:sz w:val="28"/>
          <w:szCs w:val="28"/>
        </w:rPr>
        <w:pPrChange w:id="1094" w:author="Соколов Олександр" w:date="2024-12-22T23:00:00Z">
          <w:pPr>
            <w:ind w:firstLine="709"/>
            <w:jc w:val="center"/>
          </w:pPr>
        </w:pPrChange>
      </w:pPr>
    </w:p>
    <w:p w14:paraId="0C9A052C" w14:textId="4088BEE9" w:rsidR="00FA5FDF" w:rsidRDefault="00FA5FDF" w:rsidP="004136B4">
      <w:pPr>
        <w:spacing w:line="360" w:lineRule="auto"/>
        <w:ind w:firstLine="709"/>
        <w:outlineLvl w:val="2"/>
        <w:rPr>
          <w:sz w:val="28"/>
          <w:szCs w:val="28"/>
        </w:rPr>
        <w:pPrChange w:id="1095" w:author="Соколов Олександр" w:date="2024-12-22T23:00:00Z">
          <w:pPr>
            <w:ind w:firstLine="709"/>
          </w:pPr>
        </w:pPrChange>
      </w:pPr>
      <w:bookmarkStart w:id="1096" w:name="_Toc185798498"/>
      <w:r w:rsidRPr="00FA5FDF">
        <w:rPr>
          <w:sz w:val="28"/>
          <w:szCs w:val="28"/>
        </w:rPr>
        <w:lastRenderedPageBreak/>
        <w:t>7.4.1</w:t>
      </w:r>
      <w:r>
        <w:rPr>
          <w:sz w:val="28"/>
          <w:szCs w:val="28"/>
        </w:rPr>
        <w:t xml:space="preserve">3 Перелік </w:t>
      </w:r>
      <w:r w:rsidRPr="00FA5FDF">
        <w:rPr>
          <w:sz w:val="28"/>
          <w:szCs w:val="28"/>
        </w:rPr>
        <w:t>водії</w:t>
      </w:r>
      <w:r>
        <w:rPr>
          <w:sz w:val="28"/>
          <w:szCs w:val="28"/>
        </w:rPr>
        <w:t>в</w:t>
      </w:r>
      <w:r w:rsidRPr="00FA5FDF">
        <w:rPr>
          <w:sz w:val="28"/>
          <w:szCs w:val="28"/>
        </w:rPr>
        <w:t>, які зробили два однакові порушення  за перші два роки після отримання водійс</w:t>
      </w:r>
      <w:r>
        <w:rPr>
          <w:sz w:val="28"/>
          <w:szCs w:val="28"/>
        </w:rPr>
        <w:t>ьк</w:t>
      </w:r>
      <w:r w:rsidRPr="00FA5FDF">
        <w:rPr>
          <w:sz w:val="28"/>
          <w:szCs w:val="28"/>
        </w:rPr>
        <w:t>ого посвідчення</w:t>
      </w:r>
      <w:bookmarkEnd w:id="1096"/>
    </w:p>
    <w:p w14:paraId="75C9877D" w14:textId="77777777" w:rsidR="004538B4" w:rsidRPr="004538B4" w:rsidRDefault="004538B4" w:rsidP="004136B4">
      <w:pPr>
        <w:spacing w:line="360" w:lineRule="auto"/>
        <w:ind w:firstLine="709"/>
        <w:rPr>
          <w:sz w:val="28"/>
          <w:szCs w:val="28"/>
        </w:rPr>
        <w:pPrChange w:id="1097" w:author="Соколов Олександр" w:date="2024-12-22T23:00:00Z">
          <w:pPr>
            <w:ind w:firstLine="709"/>
          </w:pPr>
        </w:pPrChange>
      </w:pPr>
      <w:r w:rsidRPr="004538B4">
        <w:rPr>
          <w:sz w:val="28"/>
          <w:szCs w:val="28"/>
        </w:rPr>
        <w:t>SELECT</w:t>
      </w:r>
    </w:p>
    <w:p w14:paraId="4F5FAAD1" w14:textId="77777777" w:rsidR="004538B4" w:rsidRPr="004538B4" w:rsidRDefault="004538B4" w:rsidP="004136B4">
      <w:pPr>
        <w:spacing w:line="360" w:lineRule="auto"/>
        <w:ind w:firstLine="709"/>
        <w:rPr>
          <w:sz w:val="28"/>
          <w:szCs w:val="28"/>
        </w:rPr>
        <w:pPrChange w:id="1098" w:author="Соколов Олександр" w:date="2024-12-22T23:00:00Z">
          <w:pPr>
            <w:ind w:firstLine="709"/>
          </w:pPr>
        </w:pPrChange>
      </w:pPr>
      <w:r w:rsidRPr="004538B4">
        <w:rPr>
          <w:sz w:val="28"/>
          <w:szCs w:val="28"/>
        </w:rPr>
        <w:t xml:space="preserve">    drivers.id AS </w:t>
      </w:r>
      <w:proofErr w:type="spellStart"/>
      <w:r w:rsidRPr="004538B4">
        <w:rPr>
          <w:sz w:val="28"/>
          <w:szCs w:val="28"/>
        </w:rPr>
        <w:t>driver_id</w:t>
      </w:r>
      <w:proofErr w:type="spellEnd"/>
      <w:r w:rsidRPr="004538B4">
        <w:rPr>
          <w:sz w:val="28"/>
          <w:szCs w:val="28"/>
        </w:rPr>
        <w:t>,</w:t>
      </w:r>
    </w:p>
    <w:p w14:paraId="2428E513" w14:textId="77777777" w:rsidR="004538B4" w:rsidRPr="004538B4" w:rsidRDefault="004538B4" w:rsidP="004136B4">
      <w:pPr>
        <w:spacing w:line="360" w:lineRule="auto"/>
        <w:ind w:firstLine="709"/>
        <w:rPr>
          <w:sz w:val="28"/>
          <w:szCs w:val="28"/>
        </w:rPr>
        <w:pPrChange w:id="1099" w:author="Соколов Олександр" w:date="2024-12-22T23:00:00Z">
          <w:pPr>
            <w:ind w:firstLine="709"/>
          </w:pPr>
        </w:pPrChange>
      </w:pPr>
      <w:r w:rsidRPr="004538B4">
        <w:rPr>
          <w:sz w:val="28"/>
          <w:szCs w:val="28"/>
        </w:rPr>
        <w:t xml:space="preserve">    </w:t>
      </w:r>
      <w:proofErr w:type="spellStart"/>
      <w:r w:rsidRPr="004538B4">
        <w:rPr>
          <w:sz w:val="28"/>
          <w:szCs w:val="28"/>
        </w:rPr>
        <w:t>get_citizen_full_name</w:t>
      </w:r>
      <w:proofErr w:type="spellEnd"/>
      <w:r w:rsidRPr="004538B4">
        <w:rPr>
          <w:sz w:val="28"/>
          <w:szCs w:val="28"/>
        </w:rPr>
        <w:t xml:space="preserve">(citizens.id) AS </w:t>
      </w:r>
      <w:proofErr w:type="spellStart"/>
      <w:r w:rsidRPr="004538B4">
        <w:rPr>
          <w:sz w:val="28"/>
          <w:szCs w:val="28"/>
        </w:rPr>
        <w:t>driver_name</w:t>
      </w:r>
      <w:proofErr w:type="spellEnd"/>
      <w:r w:rsidRPr="004538B4">
        <w:rPr>
          <w:sz w:val="28"/>
          <w:szCs w:val="28"/>
        </w:rPr>
        <w:t>,</w:t>
      </w:r>
    </w:p>
    <w:p w14:paraId="4FE8D8E0" w14:textId="77777777" w:rsidR="004538B4" w:rsidRPr="004538B4" w:rsidRDefault="004538B4" w:rsidP="004136B4">
      <w:pPr>
        <w:spacing w:line="360" w:lineRule="auto"/>
        <w:ind w:firstLine="709"/>
        <w:rPr>
          <w:sz w:val="28"/>
          <w:szCs w:val="28"/>
        </w:rPr>
        <w:pPrChange w:id="1100" w:author="Соколов Олександр" w:date="2024-12-22T23:00:00Z">
          <w:pPr>
            <w:ind w:firstLine="709"/>
          </w:pPr>
        </w:pPrChange>
      </w:pPr>
      <w:r w:rsidRPr="004538B4">
        <w:rPr>
          <w:sz w:val="28"/>
          <w:szCs w:val="28"/>
        </w:rPr>
        <w:t xml:space="preserve">    </w:t>
      </w:r>
      <w:proofErr w:type="spellStart"/>
      <w:r w:rsidRPr="004538B4">
        <w:rPr>
          <w:sz w:val="28"/>
          <w:szCs w:val="28"/>
        </w:rPr>
        <w:t>violations.administrative_offense_id</w:t>
      </w:r>
      <w:proofErr w:type="spellEnd"/>
      <w:r w:rsidRPr="004538B4">
        <w:rPr>
          <w:sz w:val="28"/>
          <w:szCs w:val="28"/>
        </w:rPr>
        <w:t>,</w:t>
      </w:r>
    </w:p>
    <w:p w14:paraId="32D4F473" w14:textId="77777777" w:rsidR="004538B4" w:rsidRPr="004538B4" w:rsidRDefault="004538B4" w:rsidP="004136B4">
      <w:pPr>
        <w:spacing w:line="360" w:lineRule="auto"/>
        <w:ind w:firstLine="709"/>
        <w:rPr>
          <w:sz w:val="28"/>
          <w:szCs w:val="28"/>
        </w:rPr>
        <w:pPrChange w:id="1101" w:author="Соколов Олександр" w:date="2024-12-22T23:00:00Z">
          <w:pPr>
            <w:ind w:firstLine="709"/>
          </w:pPr>
        </w:pPrChange>
      </w:pPr>
      <w:r w:rsidRPr="004538B4">
        <w:rPr>
          <w:sz w:val="28"/>
          <w:szCs w:val="28"/>
        </w:rPr>
        <w:t xml:space="preserve">    </w:t>
      </w:r>
      <w:proofErr w:type="spellStart"/>
      <w:r w:rsidRPr="004538B4">
        <w:rPr>
          <w:sz w:val="28"/>
          <w:szCs w:val="28"/>
        </w:rPr>
        <w:t>get_administrative_offense_info</w:t>
      </w:r>
      <w:proofErr w:type="spellEnd"/>
      <w:r w:rsidRPr="004538B4">
        <w:rPr>
          <w:sz w:val="28"/>
          <w:szCs w:val="28"/>
        </w:rPr>
        <w:t>(</w:t>
      </w:r>
      <w:proofErr w:type="spellStart"/>
      <w:r w:rsidRPr="004538B4">
        <w:rPr>
          <w:sz w:val="28"/>
          <w:szCs w:val="28"/>
        </w:rPr>
        <w:t>administrative_offense_id</w:t>
      </w:r>
      <w:proofErr w:type="spellEnd"/>
      <w:r w:rsidRPr="004538B4">
        <w:rPr>
          <w:sz w:val="28"/>
          <w:szCs w:val="28"/>
        </w:rPr>
        <w:t xml:space="preserve">) AS </w:t>
      </w:r>
      <w:proofErr w:type="spellStart"/>
      <w:r w:rsidRPr="004538B4">
        <w:rPr>
          <w:sz w:val="28"/>
          <w:szCs w:val="28"/>
        </w:rPr>
        <w:t>offense_article</w:t>
      </w:r>
      <w:proofErr w:type="spellEnd"/>
      <w:r w:rsidRPr="004538B4">
        <w:rPr>
          <w:sz w:val="28"/>
          <w:szCs w:val="28"/>
        </w:rPr>
        <w:t>,</w:t>
      </w:r>
    </w:p>
    <w:p w14:paraId="2EB2A8E9" w14:textId="77777777" w:rsidR="004538B4" w:rsidRPr="004538B4" w:rsidRDefault="004538B4" w:rsidP="004136B4">
      <w:pPr>
        <w:spacing w:line="360" w:lineRule="auto"/>
        <w:ind w:firstLine="709"/>
        <w:rPr>
          <w:sz w:val="28"/>
          <w:szCs w:val="28"/>
        </w:rPr>
        <w:pPrChange w:id="1102"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administrative_offenses.description</w:t>
      </w:r>
      <w:proofErr w:type="spellEnd"/>
      <w:r w:rsidRPr="004538B4">
        <w:rPr>
          <w:sz w:val="28"/>
          <w:szCs w:val="28"/>
        </w:rPr>
        <w:t xml:space="preserve"> AS </w:t>
      </w:r>
      <w:proofErr w:type="spellStart"/>
      <w:r w:rsidRPr="004538B4">
        <w:rPr>
          <w:sz w:val="28"/>
          <w:szCs w:val="28"/>
        </w:rPr>
        <w:t>offense_description</w:t>
      </w:r>
      <w:proofErr w:type="spellEnd"/>
      <w:r w:rsidRPr="004538B4">
        <w:rPr>
          <w:sz w:val="28"/>
          <w:szCs w:val="28"/>
        </w:rPr>
        <w:t>,</w:t>
      </w:r>
    </w:p>
    <w:p w14:paraId="1706B0EA" w14:textId="77777777" w:rsidR="004538B4" w:rsidRPr="004538B4" w:rsidRDefault="004538B4" w:rsidP="004136B4">
      <w:pPr>
        <w:spacing w:line="360" w:lineRule="auto"/>
        <w:ind w:firstLine="709"/>
        <w:rPr>
          <w:sz w:val="28"/>
          <w:szCs w:val="28"/>
        </w:rPr>
        <w:pPrChange w:id="1103"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administrative_offenses.penalty_fee</w:t>
      </w:r>
      <w:proofErr w:type="spellEnd"/>
      <w:r w:rsidRPr="004538B4">
        <w:rPr>
          <w:sz w:val="28"/>
          <w:szCs w:val="28"/>
        </w:rPr>
        <w:t>,</w:t>
      </w:r>
    </w:p>
    <w:p w14:paraId="76BDB24F" w14:textId="77777777" w:rsidR="004538B4" w:rsidRPr="004538B4" w:rsidRDefault="004538B4" w:rsidP="004136B4">
      <w:pPr>
        <w:spacing w:line="360" w:lineRule="auto"/>
        <w:ind w:firstLine="709"/>
        <w:rPr>
          <w:sz w:val="28"/>
          <w:szCs w:val="28"/>
        </w:rPr>
        <w:pPrChange w:id="1104" w:author="Соколов Олександр" w:date="2024-12-22T23:00:00Z">
          <w:pPr>
            <w:ind w:firstLine="709"/>
          </w:pPr>
        </w:pPrChange>
      </w:pPr>
      <w:r w:rsidRPr="004538B4">
        <w:rPr>
          <w:sz w:val="28"/>
          <w:szCs w:val="28"/>
        </w:rPr>
        <w:t xml:space="preserve">    COUNT(violations.id) AS </w:t>
      </w:r>
      <w:proofErr w:type="spellStart"/>
      <w:r w:rsidRPr="004538B4">
        <w:rPr>
          <w:sz w:val="28"/>
          <w:szCs w:val="28"/>
        </w:rPr>
        <w:t>violation_count</w:t>
      </w:r>
      <w:proofErr w:type="spellEnd"/>
    </w:p>
    <w:p w14:paraId="666E6E78" w14:textId="77777777" w:rsidR="004538B4" w:rsidRPr="004538B4" w:rsidRDefault="004538B4" w:rsidP="004136B4">
      <w:pPr>
        <w:spacing w:line="360" w:lineRule="auto"/>
        <w:ind w:firstLine="709"/>
        <w:rPr>
          <w:sz w:val="28"/>
          <w:szCs w:val="28"/>
        </w:rPr>
        <w:pPrChange w:id="1105" w:author="Соколов Олександр" w:date="2024-12-22T23:00:00Z">
          <w:pPr>
            <w:ind w:firstLine="709"/>
          </w:pPr>
        </w:pPrChange>
      </w:pPr>
      <w:r w:rsidRPr="004538B4">
        <w:rPr>
          <w:sz w:val="28"/>
          <w:szCs w:val="28"/>
        </w:rPr>
        <w:t>FROM</w:t>
      </w:r>
    </w:p>
    <w:p w14:paraId="3590CF7B" w14:textId="77777777" w:rsidR="004538B4" w:rsidRPr="004538B4" w:rsidRDefault="004538B4" w:rsidP="004136B4">
      <w:pPr>
        <w:spacing w:line="360" w:lineRule="auto"/>
        <w:ind w:firstLine="709"/>
        <w:rPr>
          <w:sz w:val="28"/>
          <w:szCs w:val="28"/>
        </w:rPr>
        <w:pPrChange w:id="1106" w:author="Соколов Олександр" w:date="2024-12-22T23:00:00Z">
          <w:pPr>
            <w:ind w:firstLine="709"/>
          </w:pPr>
        </w:pPrChange>
      </w:pPr>
      <w:r w:rsidRPr="004538B4">
        <w:rPr>
          <w:sz w:val="28"/>
          <w:szCs w:val="28"/>
        </w:rPr>
        <w:t xml:space="preserve">    </w:t>
      </w:r>
      <w:proofErr w:type="spellStart"/>
      <w:r w:rsidRPr="004538B4">
        <w:rPr>
          <w:sz w:val="28"/>
          <w:szCs w:val="28"/>
        </w:rPr>
        <w:t>drivers</w:t>
      </w:r>
      <w:proofErr w:type="spellEnd"/>
    </w:p>
    <w:p w14:paraId="0F746C04" w14:textId="77777777" w:rsidR="004538B4" w:rsidRPr="004538B4" w:rsidRDefault="004538B4" w:rsidP="004136B4">
      <w:pPr>
        <w:spacing w:line="360" w:lineRule="auto"/>
        <w:ind w:firstLine="709"/>
        <w:rPr>
          <w:sz w:val="28"/>
          <w:szCs w:val="28"/>
        </w:rPr>
        <w:pPrChange w:id="1107" w:author="Соколов Олександр" w:date="2024-12-22T23:00:00Z">
          <w:pPr>
            <w:ind w:firstLine="709"/>
          </w:pPr>
        </w:pPrChange>
      </w:pPr>
      <w:r w:rsidRPr="004538B4">
        <w:rPr>
          <w:sz w:val="28"/>
          <w:szCs w:val="28"/>
        </w:rPr>
        <w:t xml:space="preserve">    JOIN </w:t>
      </w:r>
      <w:proofErr w:type="spellStart"/>
      <w:r w:rsidRPr="004538B4">
        <w:rPr>
          <w:sz w:val="28"/>
          <w:szCs w:val="28"/>
        </w:rPr>
        <w:t>citizens</w:t>
      </w:r>
      <w:proofErr w:type="spellEnd"/>
      <w:r w:rsidRPr="004538B4">
        <w:rPr>
          <w:sz w:val="28"/>
          <w:szCs w:val="28"/>
        </w:rPr>
        <w:t xml:space="preserve"> ON </w:t>
      </w:r>
      <w:proofErr w:type="spellStart"/>
      <w:r w:rsidRPr="004538B4">
        <w:rPr>
          <w:sz w:val="28"/>
          <w:szCs w:val="28"/>
        </w:rPr>
        <w:t>drivers.citizen_id</w:t>
      </w:r>
      <w:proofErr w:type="spellEnd"/>
      <w:r w:rsidRPr="004538B4">
        <w:rPr>
          <w:sz w:val="28"/>
          <w:szCs w:val="28"/>
        </w:rPr>
        <w:t xml:space="preserve"> = citizens.id</w:t>
      </w:r>
    </w:p>
    <w:p w14:paraId="00609020" w14:textId="77777777" w:rsidR="004538B4" w:rsidRPr="004538B4" w:rsidRDefault="004538B4" w:rsidP="004136B4">
      <w:pPr>
        <w:spacing w:line="360" w:lineRule="auto"/>
        <w:ind w:firstLine="709"/>
        <w:rPr>
          <w:sz w:val="28"/>
          <w:szCs w:val="28"/>
        </w:rPr>
        <w:pPrChange w:id="1108" w:author="Соколов Олександр" w:date="2024-12-22T23:00:00Z">
          <w:pPr>
            <w:ind w:firstLine="709"/>
          </w:pPr>
        </w:pPrChange>
      </w:pPr>
      <w:r w:rsidRPr="004538B4">
        <w:rPr>
          <w:sz w:val="28"/>
          <w:szCs w:val="28"/>
        </w:rPr>
        <w:t xml:space="preserve">    JOIN </w:t>
      </w:r>
      <w:proofErr w:type="spellStart"/>
      <w:r w:rsidRPr="004538B4">
        <w:rPr>
          <w:sz w:val="28"/>
          <w:szCs w:val="28"/>
        </w:rPr>
        <w:t>vehicles</w:t>
      </w:r>
      <w:proofErr w:type="spellEnd"/>
      <w:r w:rsidRPr="004538B4">
        <w:rPr>
          <w:sz w:val="28"/>
          <w:szCs w:val="28"/>
        </w:rPr>
        <w:t xml:space="preserve"> ON </w:t>
      </w:r>
      <w:proofErr w:type="spellStart"/>
      <w:r w:rsidRPr="004538B4">
        <w:rPr>
          <w:sz w:val="28"/>
          <w:szCs w:val="28"/>
        </w:rPr>
        <w:t>vehicles.owner_id</w:t>
      </w:r>
      <w:proofErr w:type="spellEnd"/>
      <w:r w:rsidRPr="004538B4">
        <w:rPr>
          <w:sz w:val="28"/>
          <w:szCs w:val="28"/>
        </w:rPr>
        <w:t xml:space="preserve"> = citizens.id</w:t>
      </w:r>
    </w:p>
    <w:p w14:paraId="1385D7B8" w14:textId="77777777" w:rsidR="004538B4" w:rsidRPr="004538B4" w:rsidRDefault="004538B4" w:rsidP="004136B4">
      <w:pPr>
        <w:spacing w:line="360" w:lineRule="auto"/>
        <w:ind w:firstLine="709"/>
        <w:rPr>
          <w:sz w:val="28"/>
          <w:szCs w:val="28"/>
        </w:rPr>
        <w:pPrChange w:id="1109" w:author="Соколов Олександр" w:date="2024-12-22T23:00:00Z">
          <w:pPr>
            <w:ind w:firstLine="709"/>
          </w:pPr>
        </w:pPrChange>
      </w:pPr>
      <w:r w:rsidRPr="004538B4">
        <w:rPr>
          <w:sz w:val="28"/>
          <w:szCs w:val="28"/>
        </w:rPr>
        <w:t xml:space="preserve">    JOIN </w:t>
      </w:r>
      <w:proofErr w:type="spellStart"/>
      <w:r w:rsidRPr="004538B4">
        <w:rPr>
          <w:sz w:val="28"/>
          <w:szCs w:val="28"/>
        </w:rPr>
        <w:t>violations</w:t>
      </w:r>
      <w:proofErr w:type="spellEnd"/>
      <w:r w:rsidRPr="004538B4">
        <w:rPr>
          <w:sz w:val="28"/>
          <w:szCs w:val="28"/>
        </w:rPr>
        <w:t xml:space="preserve"> ON </w:t>
      </w:r>
      <w:proofErr w:type="spellStart"/>
      <w:r w:rsidRPr="004538B4">
        <w:rPr>
          <w:sz w:val="28"/>
          <w:szCs w:val="28"/>
        </w:rPr>
        <w:t>violations.vehicle_id</w:t>
      </w:r>
      <w:proofErr w:type="spellEnd"/>
      <w:r w:rsidRPr="004538B4">
        <w:rPr>
          <w:sz w:val="28"/>
          <w:szCs w:val="28"/>
        </w:rPr>
        <w:t xml:space="preserve"> = vehicles.id</w:t>
      </w:r>
    </w:p>
    <w:p w14:paraId="10B17B40" w14:textId="77777777" w:rsidR="004538B4" w:rsidRPr="004538B4" w:rsidRDefault="004538B4" w:rsidP="004136B4">
      <w:pPr>
        <w:spacing w:line="360" w:lineRule="auto"/>
        <w:ind w:firstLine="709"/>
        <w:rPr>
          <w:sz w:val="28"/>
          <w:szCs w:val="28"/>
        </w:rPr>
        <w:pPrChange w:id="1110" w:author="Соколов Олександр" w:date="2024-12-22T23:00:00Z">
          <w:pPr>
            <w:ind w:firstLine="709"/>
          </w:pPr>
        </w:pPrChange>
      </w:pPr>
      <w:r w:rsidRPr="004538B4">
        <w:rPr>
          <w:sz w:val="28"/>
          <w:szCs w:val="28"/>
        </w:rPr>
        <w:t xml:space="preserve">    JOIN </w:t>
      </w:r>
      <w:proofErr w:type="spellStart"/>
      <w:r w:rsidRPr="004538B4">
        <w:rPr>
          <w:sz w:val="28"/>
          <w:szCs w:val="28"/>
        </w:rPr>
        <w:t>administrative_offenses</w:t>
      </w:r>
      <w:proofErr w:type="spellEnd"/>
      <w:r w:rsidRPr="004538B4">
        <w:rPr>
          <w:sz w:val="28"/>
          <w:szCs w:val="28"/>
        </w:rPr>
        <w:t xml:space="preserve"> ON </w:t>
      </w:r>
      <w:proofErr w:type="spellStart"/>
      <w:r w:rsidRPr="004538B4">
        <w:rPr>
          <w:sz w:val="28"/>
          <w:szCs w:val="28"/>
        </w:rPr>
        <w:t>violations.administrative_offense_id</w:t>
      </w:r>
      <w:proofErr w:type="spellEnd"/>
      <w:r w:rsidRPr="004538B4">
        <w:rPr>
          <w:sz w:val="28"/>
          <w:szCs w:val="28"/>
        </w:rPr>
        <w:t xml:space="preserve"> = administrative_offenses.id</w:t>
      </w:r>
    </w:p>
    <w:p w14:paraId="03D1FA16" w14:textId="77777777" w:rsidR="004538B4" w:rsidRPr="004538B4" w:rsidRDefault="004538B4" w:rsidP="004136B4">
      <w:pPr>
        <w:spacing w:line="360" w:lineRule="auto"/>
        <w:ind w:firstLine="709"/>
        <w:rPr>
          <w:sz w:val="28"/>
          <w:szCs w:val="28"/>
        </w:rPr>
        <w:pPrChange w:id="1111" w:author="Соколов Олександр" w:date="2024-12-22T23:00:00Z">
          <w:pPr>
            <w:ind w:firstLine="709"/>
          </w:pPr>
        </w:pPrChange>
      </w:pPr>
      <w:r w:rsidRPr="004538B4">
        <w:rPr>
          <w:sz w:val="28"/>
          <w:szCs w:val="28"/>
        </w:rPr>
        <w:t>WHERE</w:t>
      </w:r>
    </w:p>
    <w:p w14:paraId="2973CDA1" w14:textId="77777777" w:rsidR="004538B4" w:rsidRPr="004538B4" w:rsidRDefault="004538B4" w:rsidP="004136B4">
      <w:pPr>
        <w:spacing w:line="360" w:lineRule="auto"/>
        <w:ind w:firstLine="709"/>
        <w:rPr>
          <w:sz w:val="28"/>
          <w:szCs w:val="28"/>
        </w:rPr>
        <w:pPrChange w:id="1112" w:author="Соколов Олександр" w:date="2024-12-22T23:00:00Z">
          <w:pPr>
            <w:ind w:firstLine="709"/>
          </w:pPr>
        </w:pPrChange>
      </w:pPr>
      <w:r w:rsidRPr="004538B4">
        <w:rPr>
          <w:sz w:val="28"/>
          <w:szCs w:val="28"/>
        </w:rPr>
        <w:t xml:space="preserve">    </w:t>
      </w:r>
      <w:proofErr w:type="spellStart"/>
      <w:r w:rsidRPr="004538B4">
        <w:rPr>
          <w:sz w:val="28"/>
          <w:szCs w:val="28"/>
        </w:rPr>
        <w:t>violations.time_of_violation</w:t>
      </w:r>
      <w:proofErr w:type="spellEnd"/>
      <w:r w:rsidRPr="004538B4">
        <w:rPr>
          <w:sz w:val="28"/>
          <w:szCs w:val="28"/>
        </w:rPr>
        <w:t xml:space="preserve"> BETWEEN </w:t>
      </w:r>
      <w:proofErr w:type="spellStart"/>
      <w:r w:rsidRPr="004538B4">
        <w:rPr>
          <w:sz w:val="28"/>
          <w:szCs w:val="28"/>
        </w:rPr>
        <w:t>drivers.license_issued_time</w:t>
      </w:r>
      <w:proofErr w:type="spellEnd"/>
    </w:p>
    <w:p w14:paraId="5AA468E4" w14:textId="77777777" w:rsidR="004538B4" w:rsidRPr="004538B4" w:rsidRDefault="004538B4" w:rsidP="004136B4">
      <w:pPr>
        <w:spacing w:line="360" w:lineRule="auto"/>
        <w:ind w:firstLine="709"/>
        <w:rPr>
          <w:sz w:val="28"/>
          <w:szCs w:val="28"/>
        </w:rPr>
        <w:pPrChange w:id="1113" w:author="Соколов Олександр" w:date="2024-12-22T23:00:00Z">
          <w:pPr>
            <w:ind w:firstLine="709"/>
          </w:pPr>
        </w:pPrChange>
      </w:pPr>
      <w:r w:rsidRPr="004538B4">
        <w:rPr>
          <w:sz w:val="28"/>
          <w:szCs w:val="28"/>
        </w:rPr>
        <w:t xml:space="preserve">    AND </w:t>
      </w:r>
      <w:proofErr w:type="spellStart"/>
      <w:r w:rsidRPr="004538B4">
        <w:rPr>
          <w:sz w:val="28"/>
          <w:szCs w:val="28"/>
        </w:rPr>
        <w:t>drivers.license_issued_time</w:t>
      </w:r>
      <w:proofErr w:type="spellEnd"/>
      <w:r w:rsidRPr="004538B4">
        <w:rPr>
          <w:sz w:val="28"/>
          <w:szCs w:val="28"/>
        </w:rPr>
        <w:t xml:space="preserve"> + INTERVAL '2 </w:t>
      </w:r>
      <w:proofErr w:type="spellStart"/>
      <w:r w:rsidRPr="004538B4">
        <w:rPr>
          <w:sz w:val="28"/>
          <w:szCs w:val="28"/>
        </w:rPr>
        <w:t>years</w:t>
      </w:r>
      <w:proofErr w:type="spellEnd"/>
      <w:r w:rsidRPr="004538B4">
        <w:rPr>
          <w:sz w:val="28"/>
          <w:szCs w:val="28"/>
        </w:rPr>
        <w:t>'</w:t>
      </w:r>
    </w:p>
    <w:p w14:paraId="7058E936" w14:textId="77777777" w:rsidR="004538B4" w:rsidRPr="004538B4" w:rsidRDefault="004538B4" w:rsidP="004136B4">
      <w:pPr>
        <w:spacing w:line="360" w:lineRule="auto"/>
        <w:ind w:firstLine="709"/>
        <w:rPr>
          <w:sz w:val="28"/>
          <w:szCs w:val="28"/>
        </w:rPr>
        <w:pPrChange w:id="1114" w:author="Соколов Олександр" w:date="2024-12-22T23:00:00Z">
          <w:pPr>
            <w:ind w:firstLine="709"/>
          </w:pPr>
        </w:pPrChange>
      </w:pPr>
      <w:r w:rsidRPr="004538B4">
        <w:rPr>
          <w:sz w:val="28"/>
          <w:szCs w:val="28"/>
        </w:rPr>
        <w:t>GROUP BY</w:t>
      </w:r>
    </w:p>
    <w:p w14:paraId="1DF7BC86" w14:textId="77777777" w:rsidR="004538B4" w:rsidRPr="004538B4" w:rsidRDefault="004538B4" w:rsidP="004136B4">
      <w:pPr>
        <w:spacing w:line="360" w:lineRule="auto"/>
        <w:ind w:firstLine="709"/>
        <w:rPr>
          <w:sz w:val="28"/>
          <w:szCs w:val="28"/>
        </w:rPr>
        <w:pPrChange w:id="1115" w:author="Соколов Олександр" w:date="2024-12-22T23:00:00Z">
          <w:pPr>
            <w:ind w:firstLine="709"/>
          </w:pPr>
        </w:pPrChange>
      </w:pPr>
      <w:r w:rsidRPr="004538B4">
        <w:rPr>
          <w:sz w:val="28"/>
          <w:szCs w:val="28"/>
        </w:rPr>
        <w:t xml:space="preserve">    drivers.id,</w:t>
      </w:r>
    </w:p>
    <w:p w14:paraId="4408168E" w14:textId="77777777" w:rsidR="004538B4" w:rsidRPr="004538B4" w:rsidRDefault="004538B4" w:rsidP="004136B4">
      <w:pPr>
        <w:spacing w:line="360" w:lineRule="auto"/>
        <w:ind w:firstLine="709"/>
        <w:rPr>
          <w:sz w:val="28"/>
          <w:szCs w:val="28"/>
        </w:rPr>
        <w:pPrChange w:id="1116" w:author="Соколов Олександр" w:date="2024-12-22T23:00:00Z">
          <w:pPr>
            <w:ind w:firstLine="709"/>
          </w:pPr>
        </w:pPrChange>
      </w:pPr>
      <w:r w:rsidRPr="004538B4">
        <w:rPr>
          <w:sz w:val="28"/>
          <w:szCs w:val="28"/>
        </w:rPr>
        <w:t xml:space="preserve">    citizens.id,</w:t>
      </w:r>
    </w:p>
    <w:p w14:paraId="05561012" w14:textId="77777777" w:rsidR="004538B4" w:rsidRPr="004538B4" w:rsidRDefault="004538B4" w:rsidP="004136B4">
      <w:pPr>
        <w:spacing w:line="360" w:lineRule="auto"/>
        <w:ind w:firstLine="709"/>
        <w:rPr>
          <w:sz w:val="28"/>
          <w:szCs w:val="28"/>
        </w:rPr>
        <w:pPrChange w:id="1117" w:author="Соколов Олександр" w:date="2024-12-22T23:00:00Z">
          <w:pPr>
            <w:ind w:firstLine="709"/>
          </w:pPr>
        </w:pPrChange>
      </w:pPr>
      <w:r w:rsidRPr="004538B4">
        <w:rPr>
          <w:sz w:val="28"/>
          <w:szCs w:val="28"/>
        </w:rPr>
        <w:t xml:space="preserve">    </w:t>
      </w:r>
      <w:proofErr w:type="spellStart"/>
      <w:r w:rsidRPr="004538B4">
        <w:rPr>
          <w:sz w:val="28"/>
          <w:szCs w:val="28"/>
        </w:rPr>
        <w:t>violations.administrative_offense_id</w:t>
      </w:r>
      <w:proofErr w:type="spellEnd"/>
      <w:r w:rsidRPr="004538B4">
        <w:rPr>
          <w:sz w:val="28"/>
          <w:szCs w:val="28"/>
        </w:rPr>
        <w:t>,</w:t>
      </w:r>
    </w:p>
    <w:p w14:paraId="51B324C8" w14:textId="77777777" w:rsidR="004538B4" w:rsidRPr="004538B4" w:rsidRDefault="004538B4" w:rsidP="004136B4">
      <w:pPr>
        <w:spacing w:line="360" w:lineRule="auto"/>
        <w:ind w:firstLine="709"/>
        <w:rPr>
          <w:sz w:val="28"/>
          <w:szCs w:val="28"/>
        </w:rPr>
        <w:pPrChange w:id="1118"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administrative_offenses.article</w:t>
      </w:r>
      <w:proofErr w:type="spellEnd"/>
      <w:r w:rsidRPr="004538B4">
        <w:rPr>
          <w:sz w:val="28"/>
          <w:szCs w:val="28"/>
        </w:rPr>
        <w:t>,</w:t>
      </w:r>
    </w:p>
    <w:p w14:paraId="6096E6DE" w14:textId="77777777" w:rsidR="004538B4" w:rsidRPr="004538B4" w:rsidRDefault="004538B4" w:rsidP="004136B4">
      <w:pPr>
        <w:spacing w:line="360" w:lineRule="auto"/>
        <w:ind w:firstLine="709"/>
        <w:rPr>
          <w:sz w:val="28"/>
          <w:szCs w:val="28"/>
        </w:rPr>
        <w:pPrChange w:id="1119"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administrative_offenses.sup</w:t>
      </w:r>
      <w:proofErr w:type="spellEnd"/>
      <w:r w:rsidRPr="004538B4">
        <w:rPr>
          <w:sz w:val="28"/>
          <w:szCs w:val="28"/>
        </w:rPr>
        <w:t>,</w:t>
      </w:r>
    </w:p>
    <w:p w14:paraId="1823C72A" w14:textId="77777777" w:rsidR="004538B4" w:rsidRPr="004538B4" w:rsidRDefault="004538B4" w:rsidP="004136B4">
      <w:pPr>
        <w:spacing w:line="360" w:lineRule="auto"/>
        <w:ind w:firstLine="709"/>
        <w:rPr>
          <w:sz w:val="28"/>
          <w:szCs w:val="28"/>
        </w:rPr>
        <w:pPrChange w:id="1120"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administrative_offenses.part</w:t>
      </w:r>
      <w:proofErr w:type="spellEnd"/>
      <w:r w:rsidRPr="004538B4">
        <w:rPr>
          <w:sz w:val="28"/>
          <w:szCs w:val="28"/>
        </w:rPr>
        <w:t>,</w:t>
      </w:r>
    </w:p>
    <w:p w14:paraId="2F9C5B0B" w14:textId="77777777" w:rsidR="004538B4" w:rsidRPr="004538B4" w:rsidRDefault="004538B4" w:rsidP="004136B4">
      <w:pPr>
        <w:spacing w:line="360" w:lineRule="auto"/>
        <w:ind w:firstLine="709"/>
        <w:rPr>
          <w:sz w:val="28"/>
          <w:szCs w:val="28"/>
        </w:rPr>
        <w:pPrChange w:id="1121"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administrative_offenses.description</w:t>
      </w:r>
      <w:proofErr w:type="spellEnd"/>
      <w:r w:rsidRPr="004538B4">
        <w:rPr>
          <w:sz w:val="28"/>
          <w:szCs w:val="28"/>
        </w:rPr>
        <w:t>,</w:t>
      </w:r>
    </w:p>
    <w:p w14:paraId="1C5D8519" w14:textId="77777777" w:rsidR="004538B4" w:rsidRPr="004538B4" w:rsidRDefault="004538B4" w:rsidP="004136B4">
      <w:pPr>
        <w:spacing w:line="360" w:lineRule="auto"/>
        <w:ind w:firstLine="709"/>
        <w:rPr>
          <w:sz w:val="28"/>
          <w:szCs w:val="28"/>
        </w:rPr>
        <w:pPrChange w:id="1122" w:author="Соколов Олександр" w:date="2024-12-22T23:00:00Z">
          <w:pPr>
            <w:ind w:firstLine="709"/>
          </w:pPr>
        </w:pPrChange>
      </w:pPr>
      <w:r w:rsidRPr="004538B4">
        <w:rPr>
          <w:sz w:val="28"/>
          <w:szCs w:val="28"/>
        </w:rPr>
        <w:t xml:space="preserve">    </w:t>
      </w:r>
      <w:proofErr w:type="spellStart"/>
      <w:r w:rsidRPr="004538B4">
        <w:rPr>
          <w:sz w:val="28"/>
          <w:szCs w:val="28"/>
        </w:rPr>
        <w:t>administrative_offenses.penalty_fee</w:t>
      </w:r>
      <w:proofErr w:type="spellEnd"/>
    </w:p>
    <w:p w14:paraId="4AC7CA3A" w14:textId="77777777" w:rsidR="004538B4" w:rsidRPr="004538B4" w:rsidRDefault="004538B4" w:rsidP="004136B4">
      <w:pPr>
        <w:spacing w:line="360" w:lineRule="auto"/>
        <w:ind w:firstLine="709"/>
        <w:rPr>
          <w:sz w:val="28"/>
          <w:szCs w:val="28"/>
        </w:rPr>
        <w:pPrChange w:id="1123" w:author="Соколов Олександр" w:date="2024-12-22T23:00:00Z">
          <w:pPr>
            <w:ind w:firstLine="709"/>
          </w:pPr>
        </w:pPrChange>
      </w:pPr>
      <w:r w:rsidRPr="004538B4">
        <w:rPr>
          <w:sz w:val="28"/>
          <w:szCs w:val="28"/>
        </w:rPr>
        <w:lastRenderedPageBreak/>
        <w:t>HAVING</w:t>
      </w:r>
    </w:p>
    <w:p w14:paraId="6DA5EB1C" w14:textId="77777777" w:rsidR="004538B4" w:rsidRPr="004538B4" w:rsidRDefault="004538B4" w:rsidP="004136B4">
      <w:pPr>
        <w:spacing w:line="360" w:lineRule="auto"/>
        <w:ind w:firstLine="709"/>
        <w:rPr>
          <w:sz w:val="28"/>
          <w:szCs w:val="28"/>
        </w:rPr>
        <w:pPrChange w:id="1124" w:author="Соколов Олександр" w:date="2024-12-22T23:00:00Z">
          <w:pPr>
            <w:ind w:firstLine="709"/>
          </w:pPr>
        </w:pPrChange>
      </w:pPr>
      <w:r w:rsidRPr="004538B4">
        <w:rPr>
          <w:sz w:val="28"/>
          <w:szCs w:val="28"/>
        </w:rPr>
        <w:t xml:space="preserve">    COUNT(violations.id) &gt;= 2</w:t>
      </w:r>
    </w:p>
    <w:p w14:paraId="11397B6C" w14:textId="77777777" w:rsidR="004538B4" w:rsidRPr="004538B4" w:rsidRDefault="004538B4" w:rsidP="004136B4">
      <w:pPr>
        <w:spacing w:line="360" w:lineRule="auto"/>
        <w:ind w:firstLine="709"/>
        <w:rPr>
          <w:sz w:val="28"/>
          <w:szCs w:val="28"/>
        </w:rPr>
        <w:pPrChange w:id="1125" w:author="Соколов Олександр" w:date="2024-12-22T23:00:00Z">
          <w:pPr>
            <w:ind w:firstLine="709"/>
          </w:pPr>
        </w:pPrChange>
      </w:pPr>
      <w:r w:rsidRPr="004538B4">
        <w:rPr>
          <w:sz w:val="28"/>
          <w:szCs w:val="28"/>
        </w:rPr>
        <w:t>ORDER BY</w:t>
      </w:r>
    </w:p>
    <w:p w14:paraId="6540A796" w14:textId="77777777" w:rsidR="004538B4" w:rsidRPr="004538B4" w:rsidRDefault="004538B4" w:rsidP="004136B4">
      <w:pPr>
        <w:spacing w:line="360" w:lineRule="auto"/>
        <w:ind w:firstLine="709"/>
        <w:rPr>
          <w:sz w:val="28"/>
          <w:szCs w:val="28"/>
        </w:rPr>
        <w:pPrChange w:id="1126" w:author="Соколов Олександр" w:date="2024-12-22T23:00:00Z">
          <w:pPr>
            <w:ind w:firstLine="709"/>
          </w:pPr>
        </w:pPrChange>
      </w:pPr>
      <w:r w:rsidRPr="004538B4">
        <w:rPr>
          <w:sz w:val="28"/>
          <w:szCs w:val="28"/>
        </w:rPr>
        <w:t xml:space="preserve">    </w:t>
      </w:r>
      <w:proofErr w:type="spellStart"/>
      <w:r w:rsidRPr="004538B4">
        <w:rPr>
          <w:sz w:val="28"/>
          <w:szCs w:val="28"/>
        </w:rPr>
        <w:t>driver_id</w:t>
      </w:r>
      <w:proofErr w:type="spellEnd"/>
      <w:r w:rsidRPr="004538B4">
        <w:rPr>
          <w:sz w:val="28"/>
          <w:szCs w:val="28"/>
        </w:rPr>
        <w:t>,</w:t>
      </w:r>
    </w:p>
    <w:p w14:paraId="5910DA84" w14:textId="0E351AD9" w:rsidR="00FA5FDF" w:rsidRDefault="004538B4" w:rsidP="004136B4">
      <w:pPr>
        <w:spacing w:line="360" w:lineRule="auto"/>
        <w:ind w:firstLine="709"/>
        <w:rPr>
          <w:sz w:val="28"/>
          <w:szCs w:val="28"/>
        </w:rPr>
        <w:pPrChange w:id="1127" w:author="Соколов Олександр" w:date="2024-12-22T23:00:00Z">
          <w:pPr>
            <w:ind w:firstLine="709"/>
          </w:pPr>
        </w:pPrChange>
      </w:pPr>
      <w:r w:rsidRPr="004538B4">
        <w:rPr>
          <w:sz w:val="28"/>
          <w:szCs w:val="28"/>
        </w:rPr>
        <w:t xml:space="preserve">    </w:t>
      </w:r>
      <w:proofErr w:type="spellStart"/>
      <w:r w:rsidRPr="004538B4">
        <w:rPr>
          <w:sz w:val="28"/>
          <w:szCs w:val="28"/>
        </w:rPr>
        <w:t>violation_count</w:t>
      </w:r>
      <w:proofErr w:type="spellEnd"/>
      <w:r w:rsidRPr="004538B4">
        <w:rPr>
          <w:sz w:val="28"/>
          <w:szCs w:val="28"/>
        </w:rPr>
        <w:t xml:space="preserve"> DESC;</w:t>
      </w:r>
    </w:p>
    <w:p w14:paraId="2653BF70" w14:textId="75E405E6" w:rsidR="004538B4" w:rsidRDefault="004538B4" w:rsidP="004136B4">
      <w:pPr>
        <w:spacing w:line="360" w:lineRule="auto"/>
        <w:ind w:firstLine="709"/>
        <w:rPr>
          <w:sz w:val="28"/>
          <w:szCs w:val="28"/>
        </w:rPr>
        <w:pPrChange w:id="1128" w:author="Соколов Олександр" w:date="2024-12-22T23:00:00Z">
          <w:pPr>
            <w:ind w:firstLine="709"/>
          </w:pPr>
        </w:pPrChange>
      </w:pPr>
    </w:p>
    <w:p w14:paraId="47C33D11" w14:textId="3B275A0C" w:rsidR="004538B4" w:rsidRDefault="004538B4" w:rsidP="004136B4">
      <w:pPr>
        <w:spacing w:line="360" w:lineRule="auto"/>
        <w:ind w:firstLine="709"/>
        <w:jc w:val="both"/>
        <w:rPr>
          <w:sz w:val="28"/>
          <w:szCs w:val="28"/>
        </w:rPr>
        <w:pPrChange w:id="1129" w:author="Соколов Олександр" w:date="2024-12-22T23:00:00Z">
          <w:pPr>
            <w:ind w:firstLine="709"/>
            <w:jc w:val="both"/>
          </w:pPr>
        </w:pPrChange>
      </w:pPr>
      <w:r w:rsidRPr="004538B4">
        <w:rPr>
          <w:sz w:val="28"/>
          <w:szCs w:val="28"/>
        </w:rPr>
        <w:t>На рис. 7.4.</w:t>
      </w:r>
      <w:r>
        <w:rPr>
          <w:sz w:val="28"/>
          <w:szCs w:val="28"/>
        </w:rPr>
        <w:t>13</w:t>
      </w:r>
      <w:r w:rsidRPr="004538B4">
        <w:rPr>
          <w:sz w:val="28"/>
          <w:szCs w:val="28"/>
        </w:rPr>
        <w:t xml:space="preserve">.1 наведено результати роботи запиту, </w:t>
      </w:r>
      <w:bookmarkStart w:id="1130" w:name="OLE_LINK31"/>
      <w:r w:rsidRPr="004538B4">
        <w:rPr>
          <w:sz w:val="28"/>
          <w:szCs w:val="28"/>
        </w:rPr>
        <w:t>який повертає перелік</w:t>
      </w:r>
      <w:r>
        <w:rPr>
          <w:sz w:val="28"/>
          <w:szCs w:val="28"/>
        </w:rPr>
        <w:t xml:space="preserve"> водіїв, </w:t>
      </w:r>
      <w:r w:rsidRPr="00FA5FDF">
        <w:rPr>
          <w:sz w:val="28"/>
          <w:szCs w:val="28"/>
        </w:rPr>
        <w:t>які зробили два однакові порушення  за перші два роки після отримання водійс</w:t>
      </w:r>
      <w:r>
        <w:rPr>
          <w:sz w:val="28"/>
          <w:szCs w:val="28"/>
        </w:rPr>
        <w:t>ьк</w:t>
      </w:r>
      <w:r w:rsidRPr="00FA5FDF">
        <w:rPr>
          <w:sz w:val="28"/>
          <w:szCs w:val="28"/>
        </w:rPr>
        <w:t>ого посвідчення</w:t>
      </w:r>
      <w:bookmarkEnd w:id="1130"/>
      <w:r>
        <w:rPr>
          <w:sz w:val="28"/>
          <w:szCs w:val="28"/>
        </w:rPr>
        <w:t>.</w:t>
      </w:r>
    </w:p>
    <w:p w14:paraId="6FB64D7B" w14:textId="31130990" w:rsidR="004538B4" w:rsidRDefault="004538B4" w:rsidP="004136B4">
      <w:pPr>
        <w:spacing w:line="360" w:lineRule="auto"/>
        <w:ind w:firstLine="709"/>
        <w:jc w:val="center"/>
        <w:rPr>
          <w:sz w:val="28"/>
          <w:szCs w:val="28"/>
        </w:rPr>
        <w:pPrChange w:id="1131" w:author="Соколов Олександр" w:date="2024-12-22T23:00:00Z">
          <w:pPr>
            <w:ind w:firstLine="709"/>
            <w:jc w:val="center"/>
          </w:pPr>
        </w:pPrChange>
      </w:pPr>
      <w:r w:rsidRPr="004538B4">
        <w:rPr>
          <w:sz w:val="28"/>
          <w:szCs w:val="28"/>
        </w:rPr>
        <w:drawing>
          <wp:inline distT="0" distB="0" distL="0" distR="0" wp14:anchorId="1CB90973" wp14:editId="0A3F14F1">
            <wp:extent cx="5607618" cy="104954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9559" cy="1057399"/>
                    </a:xfrm>
                    <a:prstGeom prst="rect">
                      <a:avLst/>
                    </a:prstGeom>
                  </pic:spPr>
                </pic:pic>
              </a:graphicData>
            </a:graphic>
          </wp:inline>
        </w:drawing>
      </w:r>
    </w:p>
    <w:p w14:paraId="4262B300" w14:textId="7516D43C" w:rsidR="004538B4" w:rsidRDefault="004538B4" w:rsidP="004136B4">
      <w:pPr>
        <w:spacing w:line="360" w:lineRule="auto"/>
        <w:ind w:firstLine="709"/>
        <w:jc w:val="center"/>
        <w:rPr>
          <w:sz w:val="28"/>
          <w:szCs w:val="28"/>
        </w:rPr>
        <w:pPrChange w:id="1132" w:author="Соколов Олександр" w:date="2024-12-22T23:00:00Z">
          <w:pPr>
            <w:ind w:firstLine="709"/>
            <w:jc w:val="center"/>
          </w:pPr>
        </w:pPrChange>
      </w:pPr>
      <w:r w:rsidRPr="004538B4">
        <w:rPr>
          <w:sz w:val="28"/>
          <w:szCs w:val="28"/>
        </w:rPr>
        <w:t>Рисунок 7.4.1</w:t>
      </w:r>
      <w:r>
        <w:rPr>
          <w:sz w:val="28"/>
          <w:szCs w:val="28"/>
        </w:rPr>
        <w:t>3</w:t>
      </w:r>
      <w:r w:rsidRPr="004538B4">
        <w:rPr>
          <w:sz w:val="28"/>
          <w:szCs w:val="28"/>
        </w:rPr>
        <w:t xml:space="preserve">.1 – </w:t>
      </w:r>
      <w:ins w:id="1133" w:author="Соколов Олександр" w:date="2024-12-22T22:30:00Z">
        <w:r w:rsidR="00D73E05">
          <w:rPr>
            <w:sz w:val="28"/>
            <w:szCs w:val="28"/>
          </w:rPr>
          <w:t>Р</w:t>
        </w:r>
      </w:ins>
      <w:del w:id="1134" w:author="Соколов Олександр" w:date="2024-12-22T22:30:00Z">
        <w:r w:rsidRPr="004538B4" w:rsidDel="00D73E05">
          <w:rPr>
            <w:sz w:val="28"/>
            <w:szCs w:val="28"/>
          </w:rPr>
          <w:delText>р</w:delText>
        </w:r>
      </w:del>
      <w:r w:rsidRPr="004538B4">
        <w:rPr>
          <w:sz w:val="28"/>
          <w:szCs w:val="28"/>
        </w:rPr>
        <w:t>езультати роботи запиту</w:t>
      </w:r>
      <w:r w:rsidRPr="004538B4">
        <w:rPr>
          <w:sz w:val="28"/>
          <w:szCs w:val="28"/>
        </w:rPr>
        <w:t xml:space="preserve"> </w:t>
      </w:r>
      <w:r w:rsidRPr="004538B4">
        <w:rPr>
          <w:sz w:val="28"/>
          <w:szCs w:val="28"/>
        </w:rPr>
        <w:t>який повертає перелік</w:t>
      </w:r>
      <w:r>
        <w:rPr>
          <w:sz w:val="28"/>
          <w:szCs w:val="28"/>
        </w:rPr>
        <w:t xml:space="preserve"> водіїв, </w:t>
      </w:r>
      <w:r w:rsidRPr="00FA5FDF">
        <w:rPr>
          <w:sz w:val="28"/>
          <w:szCs w:val="28"/>
        </w:rPr>
        <w:t>які зробили два однакові порушення  за перші два роки після отримання водійс</w:t>
      </w:r>
      <w:r>
        <w:rPr>
          <w:sz w:val="28"/>
          <w:szCs w:val="28"/>
        </w:rPr>
        <w:t>ьк</w:t>
      </w:r>
      <w:r w:rsidRPr="00FA5FDF">
        <w:rPr>
          <w:sz w:val="28"/>
          <w:szCs w:val="28"/>
        </w:rPr>
        <w:t>ого посвідчення</w:t>
      </w:r>
    </w:p>
    <w:p w14:paraId="1DF8A5A2" w14:textId="66F7015B" w:rsidR="004538B4" w:rsidRDefault="004538B4" w:rsidP="004136B4">
      <w:pPr>
        <w:spacing w:line="360" w:lineRule="auto"/>
        <w:ind w:firstLine="709"/>
        <w:jc w:val="center"/>
        <w:rPr>
          <w:sz w:val="28"/>
          <w:szCs w:val="28"/>
        </w:rPr>
        <w:pPrChange w:id="1135" w:author="Соколов Олександр" w:date="2024-12-22T23:00:00Z">
          <w:pPr>
            <w:ind w:firstLine="709"/>
            <w:jc w:val="center"/>
          </w:pPr>
        </w:pPrChange>
      </w:pPr>
    </w:p>
    <w:p w14:paraId="2CFBE12B" w14:textId="69E942CB" w:rsidR="004538B4" w:rsidRDefault="004538B4" w:rsidP="004136B4">
      <w:pPr>
        <w:spacing w:line="360" w:lineRule="auto"/>
        <w:ind w:firstLine="709"/>
        <w:jc w:val="both"/>
        <w:outlineLvl w:val="2"/>
        <w:rPr>
          <w:sz w:val="28"/>
          <w:szCs w:val="28"/>
        </w:rPr>
        <w:pPrChange w:id="1136" w:author="Соколов Олександр" w:date="2024-12-22T23:00:00Z">
          <w:pPr>
            <w:ind w:firstLine="709"/>
          </w:pPr>
        </w:pPrChange>
      </w:pPr>
      <w:bookmarkStart w:id="1137" w:name="_Toc185798499"/>
      <w:r w:rsidRPr="004538B4">
        <w:rPr>
          <w:sz w:val="28"/>
          <w:szCs w:val="28"/>
        </w:rPr>
        <w:t>7.4.1</w:t>
      </w:r>
      <w:r>
        <w:rPr>
          <w:sz w:val="28"/>
          <w:szCs w:val="28"/>
        </w:rPr>
        <w:t xml:space="preserve">4 </w:t>
      </w:r>
      <w:r w:rsidR="00CE2E9A">
        <w:rPr>
          <w:sz w:val="28"/>
          <w:szCs w:val="28"/>
        </w:rPr>
        <w:t>Топ виробників автомобілів, власники яких мають найбільшу відносну кількість правопорушень</w:t>
      </w:r>
      <w:bookmarkEnd w:id="1137"/>
    </w:p>
    <w:p w14:paraId="062411BA" w14:textId="77777777" w:rsidR="00CE2E9A" w:rsidRPr="00CE2E9A" w:rsidRDefault="00CE2E9A" w:rsidP="004136B4">
      <w:pPr>
        <w:spacing w:line="360" w:lineRule="auto"/>
        <w:ind w:firstLine="709"/>
        <w:rPr>
          <w:sz w:val="28"/>
          <w:szCs w:val="28"/>
        </w:rPr>
        <w:pPrChange w:id="1138" w:author="Соколов Олександр" w:date="2024-12-22T23:00:00Z">
          <w:pPr>
            <w:ind w:firstLine="709"/>
          </w:pPr>
        </w:pPrChange>
      </w:pPr>
      <w:r w:rsidRPr="00CE2E9A">
        <w:rPr>
          <w:sz w:val="28"/>
          <w:szCs w:val="28"/>
        </w:rPr>
        <w:t>SELECT</w:t>
      </w:r>
    </w:p>
    <w:p w14:paraId="30C8CA8A" w14:textId="77777777" w:rsidR="00CE2E9A" w:rsidRPr="00CE2E9A" w:rsidRDefault="00CE2E9A" w:rsidP="004136B4">
      <w:pPr>
        <w:spacing w:line="360" w:lineRule="auto"/>
        <w:ind w:firstLine="709"/>
        <w:rPr>
          <w:sz w:val="28"/>
          <w:szCs w:val="28"/>
        </w:rPr>
        <w:pPrChange w:id="1139" w:author="Соколов Олександр" w:date="2024-12-22T23:00:00Z">
          <w:pPr>
            <w:ind w:firstLine="709"/>
          </w:pPr>
        </w:pPrChange>
      </w:pPr>
      <w:r w:rsidRPr="00CE2E9A">
        <w:rPr>
          <w:sz w:val="28"/>
          <w:szCs w:val="28"/>
        </w:rPr>
        <w:t xml:space="preserve">    </w:t>
      </w:r>
      <w:proofErr w:type="spellStart"/>
      <w:r w:rsidRPr="00CE2E9A">
        <w:rPr>
          <w:sz w:val="28"/>
          <w:szCs w:val="28"/>
        </w:rPr>
        <w:t>vehicles.brand</w:t>
      </w:r>
      <w:proofErr w:type="spellEnd"/>
      <w:r w:rsidRPr="00CE2E9A">
        <w:rPr>
          <w:sz w:val="28"/>
          <w:szCs w:val="28"/>
        </w:rPr>
        <w:t>,</w:t>
      </w:r>
    </w:p>
    <w:p w14:paraId="220ECBEE" w14:textId="77777777" w:rsidR="00CE2E9A" w:rsidRPr="00CE2E9A" w:rsidRDefault="00CE2E9A" w:rsidP="004136B4">
      <w:pPr>
        <w:spacing w:line="360" w:lineRule="auto"/>
        <w:ind w:firstLine="709"/>
        <w:rPr>
          <w:sz w:val="28"/>
          <w:szCs w:val="28"/>
        </w:rPr>
        <w:pPrChange w:id="1140" w:author="Соколов Олександр" w:date="2024-12-22T23:00:00Z">
          <w:pPr>
            <w:ind w:firstLine="709"/>
          </w:pPr>
        </w:pPrChange>
      </w:pPr>
      <w:r w:rsidRPr="00CE2E9A">
        <w:rPr>
          <w:sz w:val="28"/>
          <w:szCs w:val="28"/>
        </w:rPr>
        <w:t xml:space="preserve">    COUNT(vehicles.id) AS </w:t>
      </w:r>
      <w:proofErr w:type="spellStart"/>
      <w:r w:rsidRPr="00CE2E9A">
        <w:rPr>
          <w:sz w:val="28"/>
          <w:szCs w:val="28"/>
        </w:rPr>
        <w:t>total_vehicles</w:t>
      </w:r>
      <w:proofErr w:type="spellEnd"/>
      <w:r w:rsidRPr="00CE2E9A">
        <w:rPr>
          <w:sz w:val="28"/>
          <w:szCs w:val="28"/>
        </w:rPr>
        <w:t>,</w:t>
      </w:r>
    </w:p>
    <w:p w14:paraId="2CB21AFD" w14:textId="77777777" w:rsidR="00CE2E9A" w:rsidRPr="00CE2E9A" w:rsidRDefault="00CE2E9A" w:rsidP="004136B4">
      <w:pPr>
        <w:spacing w:line="360" w:lineRule="auto"/>
        <w:ind w:firstLine="709"/>
        <w:rPr>
          <w:sz w:val="28"/>
          <w:szCs w:val="28"/>
        </w:rPr>
        <w:pPrChange w:id="1141" w:author="Соколов Олександр" w:date="2024-12-22T23:00:00Z">
          <w:pPr>
            <w:ind w:firstLine="709"/>
          </w:pPr>
        </w:pPrChange>
      </w:pPr>
      <w:r w:rsidRPr="00CE2E9A">
        <w:rPr>
          <w:sz w:val="28"/>
          <w:szCs w:val="28"/>
        </w:rPr>
        <w:t xml:space="preserve">    COUNT(violations.id) AS </w:t>
      </w:r>
      <w:proofErr w:type="spellStart"/>
      <w:r w:rsidRPr="00CE2E9A">
        <w:rPr>
          <w:sz w:val="28"/>
          <w:szCs w:val="28"/>
        </w:rPr>
        <w:t>total_violations</w:t>
      </w:r>
      <w:proofErr w:type="spellEnd"/>
      <w:r w:rsidRPr="00CE2E9A">
        <w:rPr>
          <w:sz w:val="28"/>
          <w:szCs w:val="28"/>
        </w:rPr>
        <w:t>,</w:t>
      </w:r>
    </w:p>
    <w:p w14:paraId="47C23839" w14:textId="77777777" w:rsidR="00CE2E9A" w:rsidRPr="00CE2E9A" w:rsidRDefault="00CE2E9A" w:rsidP="004136B4">
      <w:pPr>
        <w:spacing w:line="360" w:lineRule="auto"/>
        <w:ind w:firstLine="709"/>
        <w:rPr>
          <w:sz w:val="28"/>
          <w:szCs w:val="28"/>
        </w:rPr>
        <w:pPrChange w:id="1142" w:author="Соколов Олександр" w:date="2024-12-22T23:00:00Z">
          <w:pPr>
            <w:ind w:firstLine="709"/>
          </w:pPr>
        </w:pPrChange>
      </w:pPr>
      <w:r w:rsidRPr="00CE2E9A">
        <w:rPr>
          <w:sz w:val="28"/>
          <w:szCs w:val="28"/>
        </w:rPr>
        <w:t xml:space="preserve">    (</w:t>
      </w:r>
    </w:p>
    <w:p w14:paraId="00F3B429" w14:textId="77777777" w:rsidR="00CE2E9A" w:rsidRPr="00CE2E9A" w:rsidRDefault="00CE2E9A" w:rsidP="004136B4">
      <w:pPr>
        <w:spacing w:line="360" w:lineRule="auto"/>
        <w:ind w:firstLine="709"/>
        <w:rPr>
          <w:sz w:val="28"/>
          <w:szCs w:val="28"/>
        </w:rPr>
        <w:pPrChange w:id="1143" w:author="Соколов Олександр" w:date="2024-12-22T23:00:00Z">
          <w:pPr>
            <w:ind w:firstLine="709"/>
          </w:pPr>
        </w:pPrChange>
      </w:pPr>
      <w:r w:rsidRPr="00CE2E9A">
        <w:rPr>
          <w:sz w:val="28"/>
          <w:szCs w:val="28"/>
        </w:rPr>
        <w:t xml:space="preserve">        COUNT(violations.id) :: DECIMAL / COUNT(vehicles.id) * 100</w:t>
      </w:r>
    </w:p>
    <w:p w14:paraId="20532705" w14:textId="77777777" w:rsidR="00CE2E9A" w:rsidRPr="00CE2E9A" w:rsidRDefault="00CE2E9A" w:rsidP="004136B4">
      <w:pPr>
        <w:spacing w:line="360" w:lineRule="auto"/>
        <w:ind w:firstLine="709"/>
        <w:rPr>
          <w:sz w:val="28"/>
          <w:szCs w:val="28"/>
        </w:rPr>
        <w:pPrChange w:id="1144" w:author="Соколов Олександр" w:date="2024-12-22T23:00:00Z">
          <w:pPr>
            <w:ind w:firstLine="709"/>
          </w:pPr>
        </w:pPrChange>
      </w:pPr>
      <w:r w:rsidRPr="00CE2E9A">
        <w:rPr>
          <w:sz w:val="28"/>
          <w:szCs w:val="28"/>
        </w:rPr>
        <w:t xml:space="preserve">    ) AS </w:t>
      </w:r>
      <w:proofErr w:type="spellStart"/>
      <w:r w:rsidRPr="00CE2E9A">
        <w:rPr>
          <w:sz w:val="28"/>
          <w:szCs w:val="28"/>
        </w:rPr>
        <w:t>violation_percentage</w:t>
      </w:r>
      <w:proofErr w:type="spellEnd"/>
    </w:p>
    <w:p w14:paraId="310C9F0B" w14:textId="77777777" w:rsidR="00CE2E9A" w:rsidRPr="00CE2E9A" w:rsidRDefault="00CE2E9A" w:rsidP="004136B4">
      <w:pPr>
        <w:spacing w:line="360" w:lineRule="auto"/>
        <w:ind w:firstLine="709"/>
        <w:rPr>
          <w:sz w:val="28"/>
          <w:szCs w:val="28"/>
        </w:rPr>
        <w:pPrChange w:id="1145" w:author="Соколов Олександр" w:date="2024-12-22T23:00:00Z">
          <w:pPr>
            <w:ind w:firstLine="709"/>
          </w:pPr>
        </w:pPrChange>
      </w:pPr>
      <w:r w:rsidRPr="00CE2E9A">
        <w:rPr>
          <w:sz w:val="28"/>
          <w:szCs w:val="28"/>
        </w:rPr>
        <w:t>FROM</w:t>
      </w:r>
    </w:p>
    <w:p w14:paraId="4C3E3F20" w14:textId="77777777" w:rsidR="00CE2E9A" w:rsidRPr="00CE2E9A" w:rsidRDefault="00CE2E9A" w:rsidP="004136B4">
      <w:pPr>
        <w:spacing w:line="360" w:lineRule="auto"/>
        <w:ind w:firstLine="709"/>
        <w:rPr>
          <w:sz w:val="28"/>
          <w:szCs w:val="28"/>
        </w:rPr>
        <w:pPrChange w:id="1146" w:author="Соколов Олександр" w:date="2024-12-22T23:00:00Z">
          <w:pPr>
            <w:ind w:firstLine="709"/>
          </w:pPr>
        </w:pPrChange>
      </w:pPr>
      <w:r w:rsidRPr="00CE2E9A">
        <w:rPr>
          <w:sz w:val="28"/>
          <w:szCs w:val="28"/>
        </w:rPr>
        <w:t xml:space="preserve">    </w:t>
      </w:r>
      <w:proofErr w:type="spellStart"/>
      <w:r w:rsidRPr="00CE2E9A">
        <w:rPr>
          <w:sz w:val="28"/>
          <w:szCs w:val="28"/>
        </w:rPr>
        <w:t>vehicles</w:t>
      </w:r>
      <w:proofErr w:type="spellEnd"/>
    </w:p>
    <w:p w14:paraId="0B0893D2" w14:textId="77777777" w:rsidR="00CE2E9A" w:rsidRPr="00CE2E9A" w:rsidRDefault="00CE2E9A" w:rsidP="004136B4">
      <w:pPr>
        <w:spacing w:line="360" w:lineRule="auto"/>
        <w:ind w:firstLine="709"/>
        <w:rPr>
          <w:sz w:val="28"/>
          <w:szCs w:val="28"/>
        </w:rPr>
        <w:pPrChange w:id="1147" w:author="Соколов Олександр" w:date="2024-12-22T23:00:00Z">
          <w:pPr>
            <w:ind w:firstLine="709"/>
          </w:pPr>
        </w:pPrChange>
      </w:pPr>
      <w:r w:rsidRPr="00CE2E9A">
        <w:rPr>
          <w:sz w:val="28"/>
          <w:szCs w:val="28"/>
        </w:rPr>
        <w:t xml:space="preserve">    LEFT JOIN </w:t>
      </w:r>
      <w:proofErr w:type="spellStart"/>
      <w:r w:rsidRPr="00CE2E9A">
        <w:rPr>
          <w:sz w:val="28"/>
          <w:szCs w:val="28"/>
        </w:rPr>
        <w:t>violations</w:t>
      </w:r>
      <w:proofErr w:type="spellEnd"/>
      <w:r w:rsidRPr="00CE2E9A">
        <w:rPr>
          <w:sz w:val="28"/>
          <w:szCs w:val="28"/>
        </w:rPr>
        <w:t xml:space="preserve"> ON vehicles.id = </w:t>
      </w:r>
      <w:proofErr w:type="spellStart"/>
      <w:r w:rsidRPr="00CE2E9A">
        <w:rPr>
          <w:sz w:val="28"/>
          <w:szCs w:val="28"/>
        </w:rPr>
        <w:t>violations.vehicle_id</w:t>
      </w:r>
      <w:proofErr w:type="spellEnd"/>
    </w:p>
    <w:p w14:paraId="631B8B58" w14:textId="77777777" w:rsidR="00CE2E9A" w:rsidRPr="00CE2E9A" w:rsidRDefault="00CE2E9A" w:rsidP="004136B4">
      <w:pPr>
        <w:spacing w:line="360" w:lineRule="auto"/>
        <w:ind w:firstLine="709"/>
        <w:rPr>
          <w:sz w:val="28"/>
          <w:szCs w:val="28"/>
        </w:rPr>
        <w:pPrChange w:id="1148" w:author="Соколов Олександр" w:date="2024-12-22T23:00:00Z">
          <w:pPr>
            <w:ind w:firstLine="709"/>
          </w:pPr>
        </w:pPrChange>
      </w:pPr>
      <w:r w:rsidRPr="00CE2E9A">
        <w:rPr>
          <w:sz w:val="28"/>
          <w:szCs w:val="28"/>
        </w:rPr>
        <w:t>GROUP BY</w:t>
      </w:r>
    </w:p>
    <w:p w14:paraId="32BDA7AE" w14:textId="77777777" w:rsidR="00CE2E9A" w:rsidRPr="00CE2E9A" w:rsidRDefault="00CE2E9A" w:rsidP="004136B4">
      <w:pPr>
        <w:spacing w:line="360" w:lineRule="auto"/>
        <w:ind w:firstLine="709"/>
        <w:rPr>
          <w:sz w:val="28"/>
          <w:szCs w:val="28"/>
        </w:rPr>
        <w:pPrChange w:id="1149" w:author="Соколов Олександр" w:date="2024-12-22T23:00:00Z">
          <w:pPr>
            <w:ind w:firstLine="709"/>
          </w:pPr>
        </w:pPrChange>
      </w:pPr>
      <w:r w:rsidRPr="00CE2E9A">
        <w:rPr>
          <w:sz w:val="28"/>
          <w:szCs w:val="28"/>
        </w:rPr>
        <w:lastRenderedPageBreak/>
        <w:t xml:space="preserve">    </w:t>
      </w:r>
      <w:proofErr w:type="spellStart"/>
      <w:r w:rsidRPr="00CE2E9A">
        <w:rPr>
          <w:sz w:val="28"/>
          <w:szCs w:val="28"/>
        </w:rPr>
        <w:t>vehicles.brand</w:t>
      </w:r>
      <w:proofErr w:type="spellEnd"/>
    </w:p>
    <w:p w14:paraId="30D68997" w14:textId="77777777" w:rsidR="00CE2E9A" w:rsidRPr="00CE2E9A" w:rsidRDefault="00CE2E9A" w:rsidP="004136B4">
      <w:pPr>
        <w:spacing w:line="360" w:lineRule="auto"/>
        <w:ind w:firstLine="709"/>
        <w:rPr>
          <w:sz w:val="28"/>
          <w:szCs w:val="28"/>
        </w:rPr>
        <w:pPrChange w:id="1150" w:author="Соколов Олександр" w:date="2024-12-22T23:00:00Z">
          <w:pPr>
            <w:ind w:firstLine="709"/>
          </w:pPr>
        </w:pPrChange>
      </w:pPr>
      <w:r w:rsidRPr="00CE2E9A">
        <w:rPr>
          <w:sz w:val="28"/>
          <w:szCs w:val="28"/>
        </w:rPr>
        <w:t>HAVING</w:t>
      </w:r>
    </w:p>
    <w:p w14:paraId="3169355B" w14:textId="77777777" w:rsidR="00CE2E9A" w:rsidRPr="00CE2E9A" w:rsidRDefault="00CE2E9A" w:rsidP="004136B4">
      <w:pPr>
        <w:spacing w:line="360" w:lineRule="auto"/>
        <w:ind w:firstLine="709"/>
        <w:rPr>
          <w:sz w:val="28"/>
          <w:szCs w:val="28"/>
        </w:rPr>
        <w:pPrChange w:id="1151" w:author="Соколов Олександр" w:date="2024-12-22T23:00:00Z">
          <w:pPr>
            <w:ind w:firstLine="709"/>
          </w:pPr>
        </w:pPrChange>
      </w:pPr>
      <w:r w:rsidRPr="00CE2E9A">
        <w:rPr>
          <w:sz w:val="28"/>
          <w:szCs w:val="28"/>
        </w:rPr>
        <w:t xml:space="preserve">    COUNT(vehicles.id) &gt; 0</w:t>
      </w:r>
    </w:p>
    <w:p w14:paraId="2C30B32F" w14:textId="77777777" w:rsidR="00CE2E9A" w:rsidRPr="00CE2E9A" w:rsidRDefault="00CE2E9A" w:rsidP="004136B4">
      <w:pPr>
        <w:spacing w:line="360" w:lineRule="auto"/>
        <w:ind w:firstLine="709"/>
        <w:rPr>
          <w:sz w:val="28"/>
          <w:szCs w:val="28"/>
        </w:rPr>
        <w:pPrChange w:id="1152" w:author="Соколов Олександр" w:date="2024-12-22T23:00:00Z">
          <w:pPr>
            <w:ind w:firstLine="709"/>
          </w:pPr>
        </w:pPrChange>
      </w:pPr>
      <w:r w:rsidRPr="00CE2E9A">
        <w:rPr>
          <w:sz w:val="28"/>
          <w:szCs w:val="28"/>
        </w:rPr>
        <w:t xml:space="preserve">    AND COUNT(vehicles.id) &gt; 200</w:t>
      </w:r>
    </w:p>
    <w:p w14:paraId="6356E4B8" w14:textId="77777777" w:rsidR="00CE2E9A" w:rsidRPr="00CE2E9A" w:rsidRDefault="00CE2E9A" w:rsidP="004136B4">
      <w:pPr>
        <w:spacing w:line="360" w:lineRule="auto"/>
        <w:ind w:firstLine="709"/>
        <w:rPr>
          <w:sz w:val="28"/>
          <w:szCs w:val="28"/>
        </w:rPr>
        <w:pPrChange w:id="1153" w:author="Соколов Олександр" w:date="2024-12-22T23:00:00Z">
          <w:pPr>
            <w:ind w:firstLine="709"/>
          </w:pPr>
        </w:pPrChange>
      </w:pPr>
      <w:r w:rsidRPr="00CE2E9A">
        <w:rPr>
          <w:sz w:val="28"/>
          <w:szCs w:val="28"/>
        </w:rPr>
        <w:t>ORDER BY</w:t>
      </w:r>
    </w:p>
    <w:p w14:paraId="34B45251" w14:textId="3C6DD419" w:rsidR="00CE2E9A" w:rsidRDefault="00CE2E9A" w:rsidP="004136B4">
      <w:pPr>
        <w:spacing w:line="360" w:lineRule="auto"/>
        <w:ind w:firstLine="709"/>
        <w:rPr>
          <w:sz w:val="28"/>
          <w:szCs w:val="28"/>
        </w:rPr>
        <w:pPrChange w:id="1154" w:author="Соколов Олександр" w:date="2024-12-22T23:00:00Z">
          <w:pPr>
            <w:ind w:firstLine="709"/>
          </w:pPr>
        </w:pPrChange>
      </w:pPr>
      <w:r w:rsidRPr="00CE2E9A">
        <w:rPr>
          <w:sz w:val="28"/>
          <w:szCs w:val="28"/>
        </w:rPr>
        <w:t xml:space="preserve">    </w:t>
      </w:r>
      <w:proofErr w:type="spellStart"/>
      <w:r w:rsidRPr="00CE2E9A">
        <w:rPr>
          <w:sz w:val="28"/>
          <w:szCs w:val="28"/>
        </w:rPr>
        <w:t>violation_percentage</w:t>
      </w:r>
      <w:proofErr w:type="spellEnd"/>
      <w:r w:rsidRPr="00CE2E9A">
        <w:rPr>
          <w:sz w:val="28"/>
          <w:szCs w:val="28"/>
        </w:rPr>
        <w:t xml:space="preserve"> DESC;</w:t>
      </w:r>
    </w:p>
    <w:p w14:paraId="5C6E93B4" w14:textId="19254B51" w:rsidR="00CE2E9A" w:rsidRDefault="00CE2E9A" w:rsidP="004136B4">
      <w:pPr>
        <w:spacing w:line="360" w:lineRule="auto"/>
        <w:ind w:firstLine="709"/>
        <w:rPr>
          <w:sz w:val="28"/>
          <w:szCs w:val="28"/>
        </w:rPr>
        <w:pPrChange w:id="1155" w:author="Соколов Олександр" w:date="2024-12-22T23:00:00Z">
          <w:pPr>
            <w:ind w:firstLine="709"/>
          </w:pPr>
        </w:pPrChange>
      </w:pPr>
    </w:p>
    <w:p w14:paraId="46C71D9E" w14:textId="7471F24A" w:rsidR="00CE2E9A" w:rsidRDefault="00CE2E9A" w:rsidP="004136B4">
      <w:pPr>
        <w:spacing w:line="360" w:lineRule="auto"/>
        <w:ind w:firstLine="709"/>
        <w:jc w:val="both"/>
        <w:rPr>
          <w:sz w:val="28"/>
          <w:szCs w:val="28"/>
        </w:rPr>
        <w:pPrChange w:id="1156" w:author="Соколов Олександр" w:date="2024-12-22T23:00:00Z">
          <w:pPr>
            <w:ind w:firstLine="709"/>
            <w:jc w:val="both"/>
          </w:pPr>
        </w:pPrChange>
      </w:pPr>
      <w:r w:rsidRPr="00CE2E9A">
        <w:rPr>
          <w:sz w:val="28"/>
          <w:szCs w:val="28"/>
        </w:rPr>
        <w:t>На рис. 7.4.</w:t>
      </w:r>
      <w:r>
        <w:rPr>
          <w:sz w:val="28"/>
          <w:szCs w:val="28"/>
        </w:rPr>
        <w:t>1</w:t>
      </w:r>
      <w:r w:rsidRPr="00CE2E9A">
        <w:rPr>
          <w:sz w:val="28"/>
          <w:szCs w:val="28"/>
        </w:rPr>
        <w:t xml:space="preserve">4.1 наведено результати роботи запиту, який повертає </w:t>
      </w:r>
      <w:r>
        <w:rPr>
          <w:sz w:val="28"/>
          <w:szCs w:val="28"/>
        </w:rPr>
        <w:t>т</w:t>
      </w:r>
      <w:r w:rsidRPr="00CE2E9A">
        <w:rPr>
          <w:sz w:val="28"/>
          <w:szCs w:val="28"/>
        </w:rPr>
        <w:t>оп виробників автомобілів, власники яких мають найбільшу відносну кількість правопорушень</w:t>
      </w:r>
      <w:r w:rsidR="006D4B2B">
        <w:rPr>
          <w:sz w:val="28"/>
          <w:szCs w:val="28"/>
        </w:rPr>
        <w:t>.</w:t>
      </w:r>
    </w:p>
    <w:p w14:paraId="2D3DD60E" w14:textId="5D01F141" w:rsidR="00CE2E9A" w:rsidRDefault="006D4B2B" w:rsidP="004136B4">
      <w:pPr>
        <w:spacing w:line="360" w:lineRule="auto"/>
        <w:ind w:firstLine="709"/>
        <w:jc w:val="center"/>
        <w:rPr>
          <w:sz w:val="28"/>
          <w:szCs w:val="28"/>
        </w:rPr>
        <w:pPrChange w:id="1157" w:author="Соколов Олександр" w:date="2024-12-22T23:00:00Z">
          <w:pPr>
            <w:ind w:firstLine="709"/>
            <w:jc w:val="center"/>
          </w:pPr>
        </w:pPrChange>
      </w:pPr>
      <w:r w:rsidRPr="006D4B2B">
        <w:rPr>
          <w:sz w:val="28"/>
          <w:szCs w:val="28"/>
        </w:rPr>
        <w:drawing>
          <wp:inline distT="0" distB="0" distL="0" distR="0" wp14:anchorId="38B7E8A6" wp14:editId="188FBAE7">
            <wp:extent cx="5607618" cy="376301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4292" cy="3767488"/>
                    </a:xfrm>
                    <a:prstGeom prst="rect">
                      <a:avLst/>
                    </a:prstGeom>
                  </pic:spPr>
                </pic:pic>
              </a:graphicData>
            </a:graphic>
          </wp:inline>
        </w:drawing>
      </w:r>
    </w:p>
    <w:p w14:paraId="2E913370" w14:textId="5E805E32" w:rsidR="006D4B2B" w:rsidRDefault="006D4B2B" w:rsidP="004136B4">
      <w:pPr>
        <w:spacing w:line="360" w:lineRule="auto"/>
        <w:ind w:firstLine="709"/>
        <w:jc w:val="center"/>
        <w:rPr>
          <w:sz w:val="28"/>
          <w:szCs w:val="28"/>
        </w:rPr>
        <w:pPrChange w:id="1158" w:author="Соколов Олександр" w:date="2024-12-22T23:00:00Z">
          <w:pPr>
            <w:ind w:firstLine="709"/>
            <w:jc w:val="center"/>
          </w:pPr>
        </w:pPrChange>
      </w:pPr>
      <w:r w:rsidRPr="006D4B2B">
        <w:rPr>
          <w:sz w:val="28"/>
          <w:szCs w:val="28"/>
        </w:rPr>
        <w:t>Рисунок 7.4.1</w:t>
      </w:r>
      <w:r>
        <w:rPr>
          <w:sz w:val="28"/>
          <w:szCs w:val="28"/>
        </w:rPr>
        <w:t>4</w:t>
      </w:r>
      <w:r w:rsidRPr="006D4B2B">
        <w:rPr>
          <w:sz w:val="28"/>
          <w:szCs w:val="28"/>
        </w:rPr>
        <w:t xml:space="preserve">.1 – </w:t>
      </w:r>
      <w:r>
        <w:rPr>
          <w:sz w:val="28"/>
          <w:szCs w:val="28"/>
        </w:rPr>
        <w:t>Р</w:t>
      </w:r>
      <w:r w:rsidRPr="006D4B2B">
        <w:rPr>
          <w:sz w:val="28"/>
          <w:szCs w:val="28"/>
        </w:rPr>
        <w:t xml:space="preserve">езультати роботи запиту, який повертає </w:t>
      </w:r>
      <w:r>
        <w:rPr>
          <w:sz w:val="28"/>
          <w:szCs w:val="28"/>
        </w:rPr>
        <w:t>т</w:t>
      </w:r>
      <w:r w:rsidRPr="00CE2E9A">
        <w:rPr>
          <w:sz w:val="28"/>
          <w:szCs w:val="28"/>
        </w:rPr>
        <w:t>оп виробників автомобілів, власники яких мають найбільшу відносну кількість правопорушень</w:t>
      </w:r>
    </w:p>
    <w:p w14:paraId="7DAA7FA6" w14:textId="10EFFB31" w:rsidR="006D4B2B" w:rsidRDefault="006D4B2B" w:rsidP="004136B4">
      <w:pPr>
        <w:spacing w:line="360" w:lineRule="auto"/>
        <w:ind w:firstLine="709"/>
        <w:jc w:val="center"/>
        <w:rPr>
          <w:sz w:val="28"/>
          <w:szCs w:val="28"/>
        </w:rPr>
        <w:pPrChange w:id="1159" w:author="Соколов Олександр" w:date="2024-12-22T23:00:00Z">
          <w:pPr>
            <w:ind w:firstLine="709"/>
            <w:jc w:val="center"/>
          </w:pPr>
        </w:pPrChange>
      </w:pPr>
    </w:p>
    <w:p w14:paraId="61845240" w14:textId="56F2AD50" w:rsidR="006D4B2B" w:rsidRDefault="006D4B2B" w:rsidP="004136B4">
      <w:pPr>
        <w:spacing w:line="360" w:lineRule="auto"/>
        <w:ind w:firstLine="709"/>
        <w:jc w:val="both"/>
        <w:outlineLvl w:val="2"/>
        <w:rPr>
          <w:sz w:val="28"/>
          <w:szCs w:val="28"/>
        </w:rPr>
        <w:pPrChange w:id="1160" w:author="Соколов Олександр" w:date="2024-12-22T23:00:00Z">
          <w:pPr>
            <w:ind w:firstLine="709"/>
          </w:pPr>
        </w:pPrChange>
      </w:pPr>
      <w:bookmarkStart w:id="1161" w:name="_Toc185798500"/>
      <w:r w:rsidRPr="006D4B2B">
        <w:rPr>
          <w:sz w:val="28"/>
          <w:szCs w:val="28"/>
        </w:rPr>
        <w:t>7.4.1</w:t>
      </w:r>
      <w:r>
        <w:rPr>
          <w:sz w:val="28"/>
          <w:szCs w:val="28"/>
        </w:rPr>
        <w:t>5 К</w:t>
      </w:r>
      <w:r w:rsidRPr="006D4B2B">
        <w:rPr>
          <w:sz w:val="28"/>
          <w:szCs w:val="28"/>
        </w:rPr>
        <w:t>ількість порушень без протоколів,</w:t>
      </w:r>
      <w:r>
        <w:rPr>
          <w:sz w:val="28"/>
          <w:szCs w:val="28"/>
        </w:rPr>
        <w:t xml:space="preserve"> без</w:t>
      </w:r>
      <w:r w:rsidRPr="006D4B2B">
        <w:rPr>
          <w:sz w:val="28"/>
          <w:szCs w:val="28"/>
        </w:rPr>
        <w:t xml:space="preserve"> постанов, із протоколами та постановами, загальна кількість порушень</w:t>
      </w:r>
      <w:bookmarkEnd w:id="1161"/>
    </w:p>
    <w:p w14:paraId="75DD1EC6" w14:textId="77777777" w:rsidR="006D4B2B" w:rsidRPr="006D4B2B" w:rsidRDefault="006D4B2B" w:rsidP="004136B4">
      <w:pPr>
        <w:spacing w:line="360" w:lineRule="auto"/>
        <w:ind w:firstLine="709"/>
        <w:rPr>
          <w:sz w:val="28"/>
          <w:szCs w:val="28"/>
        </w:rPr>
        <w:pPrChange w:id="1162" w:author="Соколов Олександр" w:date="2024-12-22T23:00:00Z">
          <w:pPr>
            <w:ind w:firstLine="709"/>
          </w:pPr>
        </w:pPrChange>
      </w:pPr>
      <w:r w:rsidRPr="006D4B2B">
        <w:rPr>
          <w:sz w:val="28"/>
          <w:szCs w:val="28"/>
        </w:rPr>
        <w:t>SELECT</w:t>
      </w:r>
    </w:p>
    <w:p w14:paraId="3EF2810C" w14:textId="77777777" w:rsidR="006D4B2B" w:rsidRPr="006D4B2B" w:rsidRDefault="006D4B2B" w:rsidP="004136B4">
      <w:pPr>
        <w:spacing w:line="360" w:lineRule="auto"/>
        <w:ind w:firstLine="709"/>
        <w:rPr>
          <w:sz w:val="28"/>
          <w:szCs w:val="28"/>
        </w:rPr>
        <w:pPrChange w:id="1163" w:author="Соколов Олександр" w:date="2024-12-22T23:00:00Z">
          <w:pPr>
            <w:ind w:firstLine="709"/>
          </w:pPr>
        </w:pPrChange>
      </w:pPr>
      <w:r w:rsidRPr="006D4B2B">
        <w:rPr>
          <w:sz w:val="28"/>
          <w:szCs w:val="28"/>
        </w:rPr>
        <w:lastRenderedPageBreak/>
        <w:t xml:space="preserve">    COUNT(*) FILTER (</w:t>
      </w:r>
    </w:p>
    <w:p w14:paraId="784D9195" w14:textId="77777777" w:rsidR="006D4B2B" w:rsidRPr="006D4B2B" w:rsidRDefault="006D4B2B" w:rsidP="004136B4">
      <w:pPr>
        <w:spacing w:line="360" w:lineRule="auto"/>
        <w:ind w:firstLine="709"/>
        <w:rPr>
          <w:sz w:val="28"/>
          <w:szCs w:val="28"/>
        </w:rPr>
        <w:pPrChange w:id="1164" w:author="Соколов Олександр" w:date="2024-12-22T23:00:00Z">
          <w:pPr>
            <w:ind w:firstLine="709"/>
          </w:pPr>
        </w:pPrChange>
      </w:pPr>
      <w:r w:rsidRPr="006D4B2B">
        <w:rPr>
          <w:sz w:val="28"/>
          <w:szCs w:val="28"/>
        </w:rPr>
        <w:t xml:space="preserve">        WHERE</w:t>
      </w:r>
    </w:p>
    <w:p w14:paraId="52D6F45E" w14:textId="77777777" w:rsidR="006D4B2B" w:rsidRPr="006D4B2B" w:rsidRDefault="006D4B2B" w:rsidP="004136B4">
      <w:pPr>
        <w:spacing w:line="360" w:lineRule="auto"/>
        <w:ind w:firstLine="709"/>
        <w:rPr>
          <w:sz w:val="28"/>
          <w:szCs w:val="28"/>
        </w:rPr>
        <w:pPrChange w:id="1165" w:author="Соколов Олександр" w:date="2024-12-22T23:00:00Z">
          <w:pPr>
            <w:ind w:firstLine="709"/>
          </w:pPr>
        </w:pPrChange>
      </w:pPr>
      <w:r w:rsidRPr="006D4B2B">
        <w:rPr>
          <w:sz w:val="28"/>
          <w:szCs w:val="28"/>
        </w:rPr>
        <w:t xml:space="preserve">            accident_protocols.id IS NULL</w:t>
      </w:r>
    </w:p>
    <w:p w14:paraId="1B69A214" w14:textId="77777777" w:rsidR="006D4B2B" w:rsidRPr="006D4B2B" w:rsidRDefault="006D4B2B" w:rsidP="004136B4">
      <w:pPr>
        <w:spacing w:line="360" w:lineRule="auto"/>
        <w:ind w:firstLine="709"/>
        <w:rPr>
          <w:sz w:val="28"/>
          <w:szCs w:val="28"/>
        </w:rPr>
        <w:pPrChange w:id="1166" w:author="Соколов Олександр" w:date="2024-12-22T23:00:00Z">
          <w:pPr>
            <w:ind w:firstLine="709"/>
          </w:pPr>
        </w:pPrChange>
      </w:pPr>
      <w:r w:rsidRPr="006D4B2B">
        <w:rPr>
          <w:sz w:val="28"/>
          <w:szCs w:val="28"/>
        </w:rPr>
        <w:t xml:space="preserve">            AND accident_resolutions.id IS NULL</w:t>
      </w:r>
    </w:p>
    <w:p w14:paraId="3E7B8A45" w14:textId="77777777" w:rsidR="006D4B2B" w:rsidRPr="006D4B2B" w:rsidRDefault="006D4B2B" w:rsidP="004136B4">
      <w:pPr>
        <w:spacing w:line="360" w:lineRule="auto"/>
        <w:ind w:firstLine="709"/>
        <w:rPr>
          <w:sz w:val="28"/>
          <w:szCs w:val="28"/>
        </w:rPr>
        <w:pPrChange w:id="1167" w:author="Соколов Олександр" w:date="2024-12-22T23:00:00Z">
          <w:pPr>
            <w:ind w:firstLine="709"/>
          </w:pPr>
        </w:pPrChange>
      </w:pPr>
      <w:r w:rsidRPr="006D4B2B">
        <w:rPr>
          <w:sz w:val="28"/>
          <w:szCs w:val="28"/>
        </w:rPr>
        <w:t xml:space="preserve">    ) AS </w:t>
      </w:r>
      <w:proofErr w:type="spellStart"/>
      <w:r w:rsidRPr="006D4B2B">
        <w:rPr>
          <w:sz w:val="28"/>
          <w:szCs w:val="28"/>
        </w:rPr>
        <w:t>violations_without_protocol_or_resolution</w:t>
      </w:r>
      <w:proofErr w:type="spellEnd"/>
      <w:r w:rsidRPr="006D4B2B">
        <w:rPr>
          <w:sz w:val="28"/>
          <w:szCs w:val="28"/>
        </w:rPr>
        <w:t>,</w:t>
      </w:r>
    </w:p>
    <w:p w14:paraId="24744AF7" w14:textId="77777777" w:rsidR="006D4B2B" w:rsidRPr="006D4B2B" w:rsidRDefault="006D4B2B" w:rsidP="004136B4">
      <w:pPr>
        <w:spacing w:line="360" w:lineRule="auto"/>
        <w:ind w:firstLine="709"/>
        <w:rPr>
          <w:sz w:val="28"/>
          <w:szCs w:val="28"/>
        </w:rPr>
        <w:pPrChange w:id="1168" w:author="Соколов Олександр" w:date="2024-12-22T23:00:00Z">
          <w:pPr>
            <w:ind w:firstLine="709"/>
          </w:pPr>
        </w:pPrChange>
      </w:pPr>
      <w:r w:rsidRPr="006D4B2B">
        <w:rPr>
          <w:sz w:val="28"/>
          <w:szCs w:val="28"/>
        </w:rPr>
        <w:t xml:space="preserve">    COUNT(*) FILTER (</w:t>
      </w:r>
    </w:p>
    <w:p w14:paraId="1C6CADAA" w14:textId="77777777" w:rsidR="006D4B2B" w:rsidRPr="006D4B2B" w:rsidRDefault="006D4B2B" w:rsidP="004136B4">
      <w:pPr>
        <w:spacing w:line="360" w:lineRule="auto"/>
        <w:ind w:firstLine="709"/>
        <w:rPr>
          <w:sz w:val="28"/>
          <w:szCs w:val="28"/>
        </w:rPr>
        <w:pPrChange w:id="1169" w:author="Соколов Олександр" w:date="2024-12-22T23:00:00Z">
          <w:pPr>
            <w:ind w:firstLine="709"/>
          </w:pPr>
        </w:pPrChange>
      </w:pPr>
      <w:r w:rsidRPr="006D4B2B">
        <w:rPr>
          <w:sz w:val="28"/>
          <w:szCs w:val="28"/>
        </w:rPr>
        <w:t xml:space="preserve">        WHERE</w:t>
      </w:r>
    </w:p>
    <w:p w14:paraId="104F149F" w14:textId="77777777" w:rsidR="006D4B2B" w:rsidRPr="006D4B2B" w:rsidRDefault="006D4B2B" w:rsidP="004136B4">
      <w:pPr>
        <w:spacing w:line="360" w:lineRule="auto"/>
        <w:ind w:firstLine="709"/>
        <w:rPr>
          <w:sz w:val="28"/>
          <w:szCs w:val="28"/>
        </w:rPr>
        <w:pPrChange w:id="1170" w:author="Соколов Олександр" w:date="2024-12-22T23:00:00Z">
          <w:pPr>
            <w:ind w:firstLine="709"/>
          </w:pPr>
        </w:pPrChange>
      </w:pPr>
      <w:r w:rsidRPr="006D4B2B">
        <w:rPr>
          <w:sz w:val="28"/>
          <w:szCs w:val="28"/>
        </w:rPr>
        <w:t xml:space="preserve">            accident_protocols.id IS NOT NULL</w:t>
      </w:r>
    </w:p>
    <w:p w14:paraId="44D6E4A3" w14:textId="77777777" w:rsidR="006D4B2B" w:rsidRPr="006D4B2B" w:rsidRDefault="006D4B2B" w:rsidP="004136B4">
      <w:pPr>
        <w:spacing w:line="360" w:lineRule="auto"/>
        <w:ind w:firstLine="709"/>
        <w:rPr>
          <w:sz w:val="28"/>
          <w:szCs w:val="28"/>
        </w:rPr>
        <w:pPrChange w:id="1171" w:author="Соколов Олександр" w:date="2024-12-22T23:00:00Z">
          <w:pPr>
            <w:ind w:firstLine="709"/>
          </w:pPr>
        </w:pPrChange>
      </w:pPr>
      <w:r w:rsidRPr="006D4B2B">
        <w:rPr>
          <w:sz w:val="28"/>
          <w:szCs w:val="28"/>
        </w:rPr>
        <w:t xml:space="preserve">            OR accident_resolutions.id IS NOT NULL</w:t>
      </w:r>
    </w:p>
    <w:p w14:paraId="030E28FF" w14:textId="77777777" w:rsidR="006D4B2B" w:rsidRPr="006D4B2B" w:rsidRDefault="006D4B2B" w:rsidP="004136B4">
      <w:pPr>
        <w:spacing w:line="360" w:lineRule="auto"/>
        <w:ind w:firstLine="709"/>
        <w:rPr>
          <w:sz w:val="28"/>
          <w:szCs w:val="28"/>
        </w:rPr>
        <w:pPrChange w:id="1172" w:author="Соколов Олександр" w:date="2024-12-22T23:00:00Z">
          <w:pPr>
            <w:ind w:firstLine="709"/>
          </w:pPr>
        </w:pPrChange>
      </w:pPr>
      <w:r w:rsidRPr="006D4B2B">
        <w:rPr>
          <w:sz w:val="28"/>
          <w:szCs w:val="28"/>
        </w:rPr>
        <w:t xml:space="preserve">    ) AS </w:t>
      </w:r>
      <w:proofErr w:type="spellStart"/>
      <w:r w:rsidRPr="006D4B2B">
        <w:rPr>
          <w:sz w:val="28"/>
          <w:szCs w:val="28"/>
        </w:rPr>
        <w:t>violations_with_protocol_or_resolution</w:t>
      </w:r>
      <w:proofErr w:type="spellEnd"/>
      <w:r w:rsidRPr="006D4B2B">
        <w:rPr>
          <w:sz w:val="28"/>
          <w:szCs w:val="28"/>
        </w:rPr>
        <w:t>,</w:t>
      </w:r>
    </w:p>
    <w:p w14:paraId="514761B4" w14:textId="77777777" w:rsidR="006D4B2B" w:rsidRPr="006D4B2B" w:rsidRDefault="006D4B2B" w:rsidP="004136B4">
      <w:pPr>
        <w:spacing w:line="360" w:lineRule="auto"/>
        <w:ind w:firstLine="709"/>
        <w:rPr>
          <w:sz w:val="28"/>
          <w:szCs w:val="28"/>
        </w:rPr>
        <w:pPrChange w:id="1173" w:author="Соколов Олександр" w:date="2024-12-22T23:00:00Z">
          <w:pPr>
            <w:ind w:firstLine="709"/>
          </w:pPr>
        </w:pPrChange>
      </w:pPr>
      <w:r w:rsidRPr="006D4B2B">
        <w:rPr>
          <w:sz w:val="28"/>
          <w:szCs w:val="28"/>
        </w:rPr>
        <w:t xml:space="preserve">    COUNT(*) AS </w:t>
      </w:r>
      <w:proofErr w:type="spellStart"/>
      <w:r w:rsidRPr="006D4B2B">
        <w:rPr>
          <w:sz w:val="28"/>
          <w:szCs w:val="28"/>
        </w:rPr>
        <w:t>total_violations</w:t>
      </w:r>
      <w:proofErr w:type="spellEnd"/>
    </w:p>
    <w:p w14:paraId="3A7C1088" w14:textId="77777777" w:rsidR="006D4B2B" w:rsidRPr="006D4B2B" w:rsidRDefault="006D4B2B" w:rsidP="004136B4">
      <w:pPr>
        <w:spacing w:line="360" w:lineRule="auto"/>
        <w:ind w:firstLine="709"/>
        <w:rPr>
          <w:sz w:val="28"/>
          <w:szCs w:val="28"/>
        </w:rPr>
        <w:pPrChange w:id="1174" w:author="Соколов Олександр" w:date="2024-12-22T23:00:00Z">
          <w:pPr>
            <w:ind w:firstLine="709"/>
          </w:pPr>
        </w:pPrChange>
      </w:pPr>
      <w:r w:rsidRPr="006D4B2B">
        <w:rPr>
          <w:sz w:val="28"/>
          <w:szCs w:val="28"/>
        </w:rPr>
        <w:t>FROM</w:t>
      </w:r>
    </w:p>
    <w:p w14:paraId="44930F97" w14:textId="77777777" w:rsidR="006D4B2B" w:rsidRPr="006D4B2B" w:rsidRDefault="006D4B2B" w:rsidP="004136B4">
      <w:pPr>
        <w:spacing w:line="360" w:lineRule="auto"/>
        <w:ind w:firstLine="709"/>
        <w:rPr>
          <w:sz w:val="28"/>
          <w:szCs w:val="28"/>
        </w:rPr>
        <w:pPrChange w:id="1175" w:author="Соколов Олександр" w:date="2024-12-22T23:00:00Z">
          <w:pPr>
            <w:ind w:firstLine="709"/>
          </w:pPr>
        </w:pPrChange>
      </w:pPr>
      <w:r w:rsidRPr="006D4B2B">
        <w:rPr>
          <w:sz w:val="28"/>
          <w:szCs w:val="28"/>
        </w:rPr>
        <w:t xml:space="preserve">    </w:t>
      </w:r>
      <w:proofErr w:type="spellStart"/>
      <w:r w:rsidRPr="006D4B2B">
        <w:rPr>
          <w:sz w:val="28"/>
          <w:szCs w:val="28"/>
        </w:rPr>
        <w:t>violations</w:t>
      </w:r>
      <w:proofErr w:type="spellEnd"/>
    </w:p>
    <w:p w14:paraId="58C9FA0E" w14:textId="77777777" w:rsidR="006D4B2B" w:rsidRPr="006D4B2B" w:rsidRDefault="006D4B2B" w:rsidP="004136B4">
      <w:pPr>
        <w:spacing w:line="360" w:lineRule="auto"/>
        <w:ind w:firstLine="709"/>
        <w:rPr>
          <w:sz w:val="28"/>
          <w:szCs w:val="28"/>
        </w:rPr>
        <w:pPrChange w:id="1176" w:author="Соколов Олександр" w:date="2024-12-22T23:00:00Z">
          <w:pPr>
            <w:ind w:firstLine="709"/>
          </w:pPr>
        </w:pPrChange>
      </w:pPr>
      <w:r w:rsidRPr="006D4B2B">
        <w:rPr>
          <w:sz w:val="28"/>
          <w:szCs w:val="28"/>
        </w:rPr>
        <w:t xml:space="preserve">    LEFT JOIN </w:t>
      </w:r>
      <w:proofErr w:type="spellStart"/>
      <w:r w:rsidRPr="006D4B2B">
        <w:rPr>
          <w:sz w:val="28"/>
          <w:szCs w:val="28"/>
        </w:rPr>
        <w:t>accident_protocols</w:t>
      </w:r>
      <w:proofErr w:type="spellEnd"/>
      <w:r w:rsidRPr="006D4B2B">
        <w:rPr>
          <w:sz w:val="28"/>
          <w:szCs w:val="28"/>
        </w:rPr>
        <w:t xml:space="preserve"> ON violations.id = </w:t>
      </w:r>
      <w:proofErr w:type="spellStart"/>
      <w:r w:rsidRPr="006D4B2B">
        <w:rPr>
          <w:sz w:val="28"/>
          <w:szCs w:val="28"/>
        </w:rPr>
        <w:t>accident_protocols.violation_id</w:t>
      </w:r>
      <w:proofErr w:type="spellEnd"/>
    </w:p>
    <w:p w14:paraId="36EFCCD3" w14:textId="578AE1FF" w:rsidR="006D4B2B" w:rsidRDefault="006D4B2B" w:rsidP="004136B4">
      <w:pPr>
        <w:spacing w:line="360" w:lineRule="auto"/>
        <w:ind w:firstLine="709"/>
        <w:rPr>
          <w:sz w:val="28"/>
          <w:szCs w:val="28"/>
        </w:rPr>
        <w:pPrChange w:id="1177" w:author="Соколов Олександр" w:date="2024-12-22T23:00:00Z">
          <w:pPr>
            <w:ind w:firstLine="709"/>
          </w:pPr>
        </w:pPrChange>
      </w:pPr>
      <w:r w:rsidRPr="006D4B2B">
        <w:rPr>
          <w:sz w:val="28"/>
          <w:szCs w:val="28"/>
        </w:rPr>
        <w:t xml:space="preserve">    LEFT JOIN </w:t>
      </w:r>
      <w:proofErr w:type="spellStart"/>
      <w:r w:rsidRPr="006D4B2B">
        <w:rPr>
          <w:sz w:val="28"/>
          <w:szCs w:val="28"/>
        </w:rPr>
        <w:t>accident_resolutions</w:t>
      </w:r>
      <w:proofErr w:type="spellEnd"/>
      <w:r w:rsidRPr="006D4B2B">
        <w:rPr>
          <w:sz w:val="28"/>
          <w:szCs w:val="28"/>
        </w:rPr>
        <w:t xml:space="preserve"> ON violations.id = </w:t>
      </w:r>
      <w:proofErr w:type="spellStart"/>
      <w:r w:rsidRPr="006D4B2B">
        <w:rPr>
          <w:sz w:val="28"/>
          <w:szCs w:val="28"/>
        </w:rPr>
        <w:t>accident_resolutions.violation_id</w:t>
      </w:r>
      <w:proofErr w:type="spellEnd"/>
      <w:r w:rsidRPr="006D4B2B">
        <w:rPr>
          <w:sz w:val="28"/>
          <w:szCs w:val="28"/>
        </w:rPr>
        <w:t>;</w:t>
      </w:r>
    </w:p>
    <w:p w14:paraId="35B7A189" w14:textId="60BCCAE7" w:rsidR="006D4B2B" w:rsidRDefault="006D4B2B" w:rsidP="004136B4">
      <w:pPr>
        <w:spacing w:line="360" w:lineRule="auto"/>
        <w:ind w:firstLine="709"/>
        <w:rPr>
          <w:sz w:val="28"/>
          <w:szCs w:val="28"/>
        </w:rPr>
        <w:pPrChange w:id="1178" w:author="Соколов Олександр" w:date="2024-12-22T23:00:00Z">
          <w:pPr>
            <w:ind w:firstLine="709"/>
          </w:pPr>
        </w:pPrChange>
      </w:pPr>
    </w:p>
    <w:p w14:paraId="56A2F7D6" w14:textId="73E1F90B" w:rsidR="006D4B2B" w:rsidRDefault="006D4B2B" w:rsidP="004136B4">
      <w:pPr>
        <w:spacing w:line="360" w:lineRule="auto"/>
        <w:ind w:firstLine="709"/>
        <w:jc w:val="both"/>
        <w:rPr>
          <w:sz w:val="28"/>
          <w:szCs w:val="28"/>
        </w:rPr>
        <w:pPrChange w:id="1179" w:author="Соколов Олександр" w:date="2024-12-22T23:00:00Z">
          <w:pPr>
            <w:ind w:firstLine="709"/>
            <w:jc w:val="both"/>
          </w:pPr>
        </w:pPrChange>
      </w:pPr>
      <w:r w:rsidRPr="006D4B2B">
        <w:rPr>
          <w:sz w:val="28"/>
          <w:szCs w:val="28"/>
        </w:rPr>
        <w:t>На рис. 7.4.</w:t>
      </w:r>
      <w:r>
        <w:rPr>
          <w:sz w:val="28"/>
          <w:szCs w:val="28"/>
        </w:rPr>
        <w:t>15</w:t>
      </w:r>
      <w:r w:rsidRPr="006D4B2B">
        <w:rPr>
          <w:sz w:val="28"/>
          <w:szCs w:val="28"/>
        </w:rPr>
        <w:t xml:space="preserve">.1 наведено результати роботи запиту, який повертає </w:t>
      </w:r>
      <w:bookmarkStart w:id="1180" w:name="OLE_LINK32"/>
      <w:r>
        <w:rPr>
          <w:sz w:val="28"/>
          <w:szCs w:val="28"/>
        </w:rPr>
        <w:t>к</w:t>
      </w:r>
      <w:r w:rsidRPr="006D4B2B">
        <w:rPr>
          <w:sz w:val="28"/>
          <w:szCs w:val="28"/>
        </w:rPr>
        <w:t>ількість порушень без протоколів,</w:t>
      </w:r>
      <w:r>
        <w:rPr>
          <w:sz w:val="28"/>
          <w:szCs w:val="28"/>
        </w:rPr>
        <w:t xml:space="preserve"> без</w:t>
      </w:r>
      <w:r w:rsidRPr="006D4B2B">
        <w:rPr>
          <w:sz w:val="28"/>
          <w:szCs w:val="28"/>
        </w:rPr>
        <w:t xml:space="preserve"> постанов, із протоколами та постановами, загальна кількість порушень</w:t>
      </w:r>
      <w:bookmarkEnd w:id="1180"/>
      <w:r>
        <w:rPr>
          <w:sz w:val="28"/>
          <w:szCs w:val="28"/>
        </w:rPr>
        <w:t>.</w:t>
      </w:r>
    </w:p>
    <w:p w14:paraId="3F1C0CBD" w14:textId="467004CA" w:rsidR="006D4B2B" w:rsidRDefault="006D4B2B" w:rsidP="004136B4">
      <w:pPr>
        <w:spacing w:line="360" w:lineRule="auto"/>
        <w:ind w:firstLine="709"/>
        <w:jc w:val="center"/>
        <w:rPr>
          <w:ins w:id="1181" w:author="Соколов Олександр" w:date="2024-12-22T20:18:00Z"/>
          <w:sz w:val="28"/>
          <w:szCs w:val="28"/>
        </w:rPr>
        <w:pPrChange w:id="1182" w:author="Соколов Олександр" w:date="2024-12-22T23:00:00Z">
          <w:pPr>
            <w:ind w:firstLine="709"/>
            <w:jc w:val="center"/>
          </w:pPr>
        </w:pPrChange>
      </w:pPr>
      <w:ins w:id="1183" w:author="Соколов Олександр" w:date="2024-12-22T20:18:00Z">
        <w:r w:rsidRPr="006D4B2B">
          <w:rPr>
            <w:sz w:val="28"/>
            <w:szCs w:val="28"/>
          </w:rPr>
          <w:drawing>
            <wp:inline distT="0" distB="0" distL="0" distR="0" wp14:anchorId="2A530C51" wp14:editId="3791B2C1">
              <wp:extent cx="5607618" cy="1508760"/>
              <wp:effectExtent l="0" t="0" r="635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8300" cy="1511634"/>
                      </a:xfrm>
                      <a:prstGeom prst="rect">
                        <a:avLst/>
                      </a:prstGeom>
                    </pic:spPr>
                  </pic:pic>
                </a:graphicData>
              </a:graphic>
            </wp:inline>
          </w:drawing>
        </w:r>
      </w:ins>
    </w:p>
    <w:p w14:paraId="52749DA3" w14:textId="64607511" w:rsidR="006D4B2B" w:rsidDel="006D4B2B" w:rsidRDefault="006D4B2B" w:rsidP="004136B4">
      <w:pPr>
        <w:spacing w:line="360" w:lineRule="auto"/>
        <w:ind w:firstLine="709"/>
        <w:jc w:val="center"/>
        <w:rPr>
          <w:del w:id="1184" w:author="Соколов Олександр" w:date="2024-12-22T20:18:00Z"/>
          <w:sz w:val="28"/>
          <w:szCs w:val="28"/>
        </w:rPr>
        <w:pPrChange w:id="1185" w:author="Соколов Олександр" w:date="2024-12-22T23:00:00Z">
          <w:pPr>
            <w:ind w:firstLine="709"/>
            <w:jc w:val="center"/>
          </w:pPr>
        </w:pPrChange>
      </w:pPr>
      <w:ins w:id="1186" w:author="Соколов Олександр" w:date="2024-12-22T20:18:00Z">
        <w:r w:rsidRPr="006D4B2B">
          <w:rPr>
            <w:sz w:val="28"/>
            <w:szCs w:val="28"/>
          </w:rPr>
          <w:t>Рисунок 7.4.1</w:t>
        </w:r>
        <w:r>
          <w:rPr>
            <w:sz w:val="28"/>
            <w:szCs w:val="28"/>
          </w:rPr>
          <w:t>5</w:t>
        </w:r>
        <w:r w:rsidRPr="006D4B2B">
          <w:rPr>
            <w:sz w:val="28"/>
            <w:szCs w:val="28"/>
          </w:rPr>
          <w:t xml:space="preserve">.1 – </w:t>
        </w:r>
        <w:r>
          <w:rPr>
            <w:sz w:val="28"/>
            <w:szCs w:val="28"/>
          </w:rPr>
          <w:t>Р</w:t>
        </w:r>
        <w:r w:rsidRPr="006D4B2B">
          <w:rPr>
            <w:sz w:val="28"/>
            <w:szCs w:val="28"/>
          </w:rPr>
          <w:t xml:space="preserve">езультати роботи запиту, який повертає </w:t>
        </w:r>
        <w:r>
          <w:rPr>
            <w:sz w:val="28"/>
            <w:szCs w:val="28"/>
          </w:rPr>
          <w:t>к</w:t>
        </w:r>
        <w:r w:rsidRPr="006D4B2B">
          <w:rPr>
            <w:sz w:val="28"/>
            <w:szCs w:val="28"/>
          </w:rPr>
          <w:t>ількість порушень без протоколів,</w:t>
        </w:r>
        <w:r>
          <w:rPr>
            <w:sz w:val="28"/>
            <w:szCs w:val="28"/>
          </w:rPr>
          <w:t xml:space="preserve"> без</w:t>
        </w:r>
        <w:r w:rsidRPr="006D4B2B">
          <w:rPr>
            <w:sz w:val="28"/>
            <w:szCs w:val="28"/>
          </w:rPr>
          <w:t xml:space="preserve"> постанов, із протоколами та постановами, загальна кількість порушень</w:t>
        </w:r>
      </w:ins>
    </w:p>
    <w:p w14:paraId="637805BC" w14:textId="0E80E11B" w:rsidR="006D4B2B" w:rsidRDefault="006D4B2B" w:rsidP="004136B4">
      <w:pPr>
        <w:spacing w:line="360" w:lineRule="auto"/>
        <w:ind w:firstLine="709"/>
        <w:jc w:val="center"/>
        <w:rPr>
          <w:ins w:id="1187" w:author="Соколов Олександр" w:date="2024-12-22T20:18:00Z"/>
          <w:sz w:val="28"/>
          <w:szCs w:val="28"/>
        </w:rPr>
        <w:pPrChange w:id="1188" w:author="Соколов Олександр" w:date="2024-12-22T23:00:00Z">
          <w:pPr>
            <w:ind w:firstLine="709"/>
            <w:jc w:val="center"/>
          </w:pPr>
        </w:pPrChange>
      </w:pPr>
    </w:p>
    <w:p w14:paraId="01487A31" w14:textId="24897B82" w:rsidR="006D4B2B" w:rsidRDefault="006D4B2B" w:rsidP="004136B4">
      <w:pPr>
        <w:spacing w:line="360" w:lineRule="auto"/>
        <w:ind w:firstLine="709"/>
        <w:rPr>
          <w:ins w:id="1189" w:author="Соколов Олександр" w:date="2024-12-22T20:18:00Z"/>
          <w:sz w:val="28"/>
          <w:szCs w:val="28"/>
        </w:rPr>
        <w:pPrChange w:id="1190" w:author="Соколов Олександр" w:date="2024-12-22T23:00:00Z">
          <w:pPr>
            <w:ind w:firstLine="709"/>
          </w:pPr>
        </w:pPrChange>
      </w:pPr>
    </w:p>
    <w:p w14:paraId="4953E4E5" w14:textId="6D71AB52" w:rsidR="006D4B2B" w:rsidRDefault="006D4B2B" w:rsidP="004136B4">
      <w:pPr>
        <w:spacing w:line="360" w:lineRule="auto"/>
        <w:ind w:firstLine="709"/>
        <w:jc w:val="both"/>
        <w:outlineLvl w:val="2"/>
        <w:rPr>
          <w:ins w:id="1191" w:author="Соколов Олександр" w:date="2024-12-22T20:19:00Z"/>
          <w:sz w:val="28"/>
          <w:szCs w:val="28"/>
        </w:rPr>
        <w:pPrChange w:id="1192" w:author="Соколов Олександр" w:date="2024-12-22T23:00:00Z">
          <w:pPr>
            <w:ind w:firstLine="709"/>
            <w:jc w:val="both"/>
          </w:pPr>
        </w:pPrChange>
      </w:pPr>
      <w:bookmarkStart w:id="1193" w:name="_Toc185798501"/>
      <w:ins w:id="1194" w:author="Соколов Олександр" w:date="2024-12-22T20:18:00Z">
        <w:r w:rsidRPr="006D4B2B">
          <w:rPr>
            <w:sz w:val="28"/>
            <w:szCs w:val="28"/>
          </w:rPr>
          <w:t>7.4.</w:t>
        </w:r>
        <w:r>
          <w:rPr>
            <w:sz w:val="28"/>
            <w:szCs w:val="28"/>
          </w:rPr>
          <w:t xml:space="preserve">16 </w:t>
        </w:r>
      </w:ins>
      <w:bookmarkStart w:id="1195" w:name="OLE_LINK33"/>
      <w:ins w:id="1196" w:author="Соколов Олександр" w:date="2024-12-22T20:19:00Z">
        <w:r>
          <w:rPr>
            <w:sz w:val="28"/>
            <w:szCs w:val="28"/>
          </w:rPr>
          <w:t xml:space="preserve">Перелік </w:t>
        </w:r>
        <w:r w:rsidRPr="006D4B2B">
          <w:rPr>
            <w:sz w:val="28"/>
            <w:szCs w:val="28"/>
          </w:rPr>
          <w:t>громадян з найбільшою кількістю свідчень на інших осіб</w:t>
        </w:r>
        <w:bookmarkEnd w:id="1193"/>
        <w:bookmarkEnd w:id="1195"/>
      </w:ins>
    </w:p>
    <w:p w14:paraId="678FF797" w14:textId="77777777" w:rsidR="006D4B2B" w:rsidRPr="006D4B2B" w:rsidRDefault="006D4B2B" w:rsidP="004136B4">
      <w:pPr>
        <w:spacing w:line="360" w:lineRule="auto"/>
        <w:ind w:firstLine="709"/>
        <w:jc w:val="both"/>
        <w:rPr>
          <w:ins w:id="1197" w:author="Соколов Олександр" w:date="2024-12-22T20:19:00Z"/>
          <w:sz w:val="28"/>
          <w:szCs w:val="28"/>
        </w:rPr>
        <w:pPrChange w:id="1198" w:author="Соколов Олександр" w:date="2024-12-22T23:00:00Z">
          <w:pPr>
            <w:ind w:firstLine="709"/>
            <w:jc w:val="both"/>
          </w:pPr>
        </w:pPrChange>
      </w:pPr>
      <w:ins w:id="1199" w:author="Соколов Олександр" w:date="2024-12-22T20:19:00Z">
        <w:r w:rsidRPr="006D4B2B">
          <w:rPr>
            <w:sz w:val="28"/>
            <w:szCs w:val="28"/>
          </w:rPr>
          <w:t>SELECT</w:t>
        </w:r>
      </w:ins>
    </w:p>
    <w:p w14:paraId="191A438F" w14:textId="77777777" w:rsidR="006D4B2B" w:rsidRPr="006D4B2B" w:rsidRDefault="006D4B2B" w:rsidP="004136B4">
      <w:pPr>
        <w:spacing w:line="360" w:lineRule="auto"/>
        <w:ind w:firstLine="709"/>
        <w:jc w:val="both"/>
        <w:rPr>
          <w:ins w:id="1200" w:author="Соколов Олександр" w:date="2024-12-22T20:19:00Z"/>
          <w:sz w:val="28"/>
          <w:szCs w:val="28"/>
        </w:rPr>
        <w:pPrChange w:id="1201" w:author="Соколов Олександр" w:date="2024-12-22T23:00:00Z">
          <w:pPr>
            <w:ind w:firstLine="709"/>
            <w:jc w:val="both"/>
          </w:pPr>
        </w:pPrChange>
      </w:pPr>
      <w:ins w:id="1202" w:author="Соколов Олександр" w:date="2024-12-22T20:19:00Z">
        <w:r w:rsidRPr="006D4B2B">
          <w:rPr>
            <w:sz w:val="28"/>
            <w:szCs w:val="28"/>
          </w:rPr>
          <w:t xml:space="preserve">    citizens.id,</w:t>
        </w:r>
      </w:ins>
    </w:p>
    <w:p w14:paraId="1F9E876A" w14:textId="77777777" w:rsidR="006D4B2B" w:rsidRPr="006D4B2B" w:rsidRDefault="006D4B2B" w:rsidP="004136B4">
      <w:pPr>
        <w:spacing w:line="360" w:lineRule="auto"/>
        <w:ind w:firstLine="709"/>
        <w:jc w:val="both"/>
        <w:rPr>
          <w:ins w:id="1203" w:author="Соколов Олександр" w:date="2024-12-22T20:19:00Z"/>
          <w:sz w:val="28"/>
          <w:szCs w:val="28"/>
        </w:rPr>
        <w:pPrChange w:id="1204" w:author="Соколов Олександр" w:date="2024-12-22T23:00:00Z">
          <w:pPr>
            <w:ind w:firstLine="709"/>
            <w:jc w:val="both"/>
          </w:pPr>
        </w:pPrChange>
      </w:pPr>
      <w:ins w:id="1205" w:author="Соколов Олександр" w:date="2024-12-22T20:19:00Z">
        <w:r w:rsidRPr="006D4B2B">
          <w:rPr>
            <w:sz w:val="28"/>
            <w:szCs w:val="28"/>
          </w:rPr>
          <w:t xml:space="preserve">    </w:t>
        </w:r>
        <w:proofErr w:type="spellStart"/>
        <w:r w:rsidRPr="006D4B2B">
          <w:rPr>
            <w:sz w:val="28"/>
            <w:szCs w:val="28"/>
          </w:rPr>
          <w:t>citizens.first_name</w:t>
        </w:r>
        <w:proofErr w:type="spellEnd"/>
        <w:r w:rsidRPr="006D4B2B">
          <w:rPr>
            <w:sz w:val="28"/>
            <w:szCs w:val="28"/>
          </w:rPr>
          <w:t>,</w:t>
        </w:r>
      </w:ins>
    </w:p>
    <w:p w14:paraId="1FBDA568" w14:textId="77777777" w:rsidR="006D4B2B" w:rsidRPr="006D4B2B" w:rsidRDefault="006D4B2B" w:rsidP="004136B4">
      <w:pPr>
        <w:spacing w:line="360" w:lineRule="auto"/>
        <w:ind w:firstLine="709"/>
        <w:jc w:val="both"/>
        <w:rPr>
          <w:ins w:id="1206" w:author="Соколов Олександр" w:date="2024-12-22T20:19:00Z"/>
          <w:sz w:val="28"/>
          <w:szCs w:val="28"/>
        </w:rPr>
        <w:pPrChange w:id="1207" w:author="Соколов Олександр" w:date="2024-12-22T23:00:00Z">
          <w:pPr>
            <w:ind w:firstLine="709"/>
            <w:jc w:val="both"/>
          </w:pPr>
        </w:pPrChange>
      </w:pPr>
      <w:ins w:id="1208" w:author="Соколов Олександр" w:date="2024-12-22T20:19:00Z">
        <w:r w:rsidRPr="006D4B2B">
          <w:rPr>
            <w:sz w:val="28"/>
            <w:szCs w:val="28"/>
          </w:rPr>
          <w:t xml:space="preserve">    </w:t>
        </w:r>
        <w:proofErr w:type="spellStart"/>
        <w:r w:rsidRPr="006D4B2B">
          <w:rPr>
            <w:sz w:val="28"/>
            <w:szCs w:val="28"/>
          </w:rPr>
          <w:t>citizens.last_name</w:t>
        </w:r>
        <w:proofErr w:type="spellEnd"/>
        <w:r w:rsidRPr="006D4B2B">
          <w:rPr>
            <w:sz w:val="28"/>
            <w:szCs w:val="28"/>
          </w:rPr>
          <w:t>,</w:t>
        </w:r>
      </w:ins>
    </w:p>
    <w:p w14:paraId="497F4D97" w14:textId="77777777" w:rsidR="006D4B2B" w:rsidRPr="006D4B2B" w:rsidRDefault="006D4B2B" w:rsidP="004136B4">
      <w:pPr>
        <w:spacing w:line="360" w:lineRule="auto"/>
        <w:ind w:firstLine="709"/>
        <w:jc w:val="both"/>
        <w:rPr>
          <w:ins w:id="1209" w:author="Соколов Олександр" w:date="2024-12-22T20:19:00Z"/>
          <w:sz w:val="28"/>
          <w:szCs w:val="28"/>
        </w:rPr>
        <w:pPrChange w:id="1210" w:author="Соколов Олександр" w:date="2024-12-22T23:00:00Z">
          <w:pPr>
            <w:ind w:firstLine="709"/>
            <w:jc w:val="both"/>
          </w:pPr>
        </w:pPrChange>
      </w:pPr>
      <w:ins w:id="1211" w:author="Соколов Олександр" w:date="2024-12-22T20:19:00Z">
        <w:r w:rsidRPr="006D4B2B">
          <w:rPr>
            <w:sz w:val="28"/>
            <w:szCs w:val="28"/>
          </w:rPr>
          <w:t xml:space="preserve">    </w:t>
        </w:r>
        <w:proofErr w:type="spellStart"/>
        <w:r w:rsidRPr="006D4B2B">
          <w:rPr>
            <w:sz w:val="28"/>
            <w:szCs w:val="28"/>
          </w:rPr>
          <w:t>citizens.patronymic</w:t>
        </w:r>
        <w:proofErr w:type="spellEnd"/>
        <w:r w:rsidRPr="006D4B2B">
          <w:rPr>
            <w:sz w:val="28"/>
            <w:szCs w:val="28"/>
          </w:rPr>
          <w:t>,</w:t>
        </w:r>
      </w:ins>
    </w:p>
    <w:p w14:paraId="33D06649" w14:textId="77777777" w:rsidR="006D4B2B" w:rsidRPr="006D4B2B" w:rsidRDefault="006D4B2B" w:rsidP="004136B4">
      <w:pPr>
        <w:spacing w:line="360" w:lineRule="auto"/>
        <w:ind w:firstLine="709"/>
        <w:jc w:val="both"/>
        <w:rPr>
          <w:ins w:id="1212" w:author="Соколов Олександр" w:date="2024-12-22T20:19:00Z"/>
          <w:sz w:val="28"/>
          <w:szCs w:val="28"/>
        </w:rPr>
        <w:pPrChange w:id="1213" w:author="Соколов Олександр" w:date="2024-12-22T23:00:00Z">
          <w:pPr>
            <w:ind w:firstLine="709"/>
            <w:jc w:val="both"/>
          </w:pPr>
        </w:pPrChange>
      </w:pPr>
      <w:ins w:id="1214" w:author="Соколов Олександр" w:date="2024-12-22T20:19:00Z">
        <w:r w:rsidRPr="006D4B2B">
          <w:rPr>
            <w:sz w:val="28"/>
            <w:szCs w:val="28"/>
          </w:rPr>
          <w:t xml:space="preserve">    COUNT(citizens_on_protocol.id) AS </w:t>
        </w:r>
        <w:proofErr w:type="spellStart"/>
        <w:r w:rsidRPr="006D4B2B">
          <w:rPr>
            <w:sz w:val="28"/>
            <w:szCs w:val="28"/>
          </w:rPr>
          <w:t>testimony_count</w:t>
        </w:r>
        <w:proofErr w:type="spellEnd"/>
      </w:ins>
    </w:p>
    <w:p w14:paraId="5CF0BC7C" w14:textId="77777777" w:rsidR="006D4B2B" w:rsidRPr="006D4B2B" w:rsidRDefault="006D4B2B" w:rsidP="004136B4">
      <w:pPr>
        <w:spacing w:line="360" w:lineRule="auto"/>
        <w:ind w:firstLine="709"/>
        <w:jc w:val="both"/>
        <w:rPr>
          <w:ins w:id="1215" w:author="Соколов Олександр" w:date="2024-12-22T20:19:00Z"/>
          <w:sz w:val="28"/>
          <w:szCs w:val="28"/>
        </w:rPr>
        <w:pPrChange w:id="1216" w:author="Соколов Олександр" w:date="2024-12-22T23:00:00Z">
          <w:pPr>
            <w:ind w:firstLine="709"/>
            <w:jc w:val="both"/>
          </w:pPr>
        </w:pPrChange>
      </w:pPr>
      <w:ins w:id="1217" w:author="Соколов Олександр" w:date="2024-12-22T20:19:00Z">
        <w:r w:rsidRPr="006D4B2B">
          <w:rPr>
            <w:sz w:val="28"/>
            <w:szCs w:val="28"/>
          </w:rPr>
          <w:t>FROM</w:t>
        </w:r>
      </w:ins>
    </w:p>
    <w:p w14:paraId="1A7BC335" w14:textId="77777777" w:rsidR="006D4B2B" w:rsidRPr="006D4B2B" w:rsidRDefault="006D4B2B" w:rsidP="004136B4">
      <w:pPr>
        <w:spacing w:line="360" w:lineRule="auto"/>
        <w:ind w:firstLine="709"/>
        <w:jc w:val="both"/>
        <w:rPr>
          <w:ins w:id="1218" w:author="Соколов Олександр" w:date="2024-12-22T20:19:00Z"/>
          <w:sz w:val="28"/>
          <w:szCs w:val="28"/>
        </w:rPr>
        <w:pPrChange w:id="1219" w:author="Соколов Олександр" w:date="2024-12-22T23:00:00Z">
          <w:pPr>
            <w:ind w:firstLine="709"/>
            <w:jc w:val="both"/>
          </w:pPr>
        </w:pPrChange>
      </w:pPr>
      <w:ins w:id="1220" w:author="Соколов Олександр" w:date="2024-12-22T20:19:00Z">
        <w:r w:rsidRPr="006D4B2B">
          <w:rPr>
            <w:sz w:val="28"/>
            <w:szCs w:val="28"/>
          </w:rPr>
          <w:t xml:space="preserve">    </w:t>
        </w:r>
        <w:proofErr w:type="spellStart"/>
        <w:r w:rsidRPr="006D4B2B">
          <w:rPr>
            <w:sz w:val="28"/>
            <w:szCs w:val="28"/>
          </w:rPr>
          <w:t>citizens</w:t>
        </w:r>
        <w:proofErr w:type="spellEnd"/>
      </w:ins>
    </w:p>
    <w:p w14:paraId="18FC79C9" w14:textId="77777777" w:rsidR="006D4B2B" w:rsidRPr="006D4B2B" w:rsidRDefault="006D4B2B" w:rsidP="004136B4">
      <w:pPr>
        <w:spacing w:line="360" w:lineRule="auto"/>
        <w:ind w:firstLine="709"/>
        <w:jc w:val="both"/>
        <w:rPr>
          <w:ins w:id="1221" w:author="Соколов Олександр" w:date="2024-12-22T20:19:00Z"/>
          <w:sz w:val="28"/>
          <w:szCs w:val="28"/>
        </w:rPr>
        <w:pPrChange w:id="1222" w:author="Соколов Олександр" w:date="2024-12-22T23:00:00Z">
          <w:pPr>
            <w:ind w:firstLine="709"/>
            <w:jc w:val="both"/>
          </w:pPr>
        </w:pPrChange>
      </w:pPr>
      <w:ins w:id="1223" w:author="Соколов Олександр" w:date="2024-12-22T20:19:00Z">
        <w:r w:rsidRPr="006D4B2B">
          <w:rPr>
            <w:sz w:val="28"/>
            <w:szCs w:val="28"/>
          </w:rPr>
          <w:t xml:space="preserve">    JOIN </w:t>
        </w:r>
        <w:proofErr w:type="spellStart"/>
        <w:r w:rsidRPr="006D4B2B">
          <w:rPr>
            <w:sz w:val="28"/>
            <w:szCs w:val="28"/>
          </w:rPr>
          <w:t>citizens_on_protocol</w:t>
        </w:r>
        <w:proofErr w:type="spellEnd"/>
        <w:r w:rsidRPr="006D4B2B">
          <w:rPr>
            <w:sz w:val="28"/>
            <w:szCs w:val="28"/>
          </w:rPr>
          <w:t xml:space="preserve"> ON citizens.id = </w:t>
        </w:r>
        <w:proofErr w:type="spellStart"/>
        <w:r w:rsidRPr="006D4B2B">
          <w:rPr>
            <w:sz w:val="28"/>
            <w:szCs w:val="28"/>
          </w:rPr>
          <w:t>citizens_on_protocol.citizen_id</w:t>
        </w:r>
        <w:proofErr w:type="spellEnd"/>
      </w:ins>
    </w:p>
    <w:p w14:paraId="28D8C9F8" w14:textId="77777777" w:rsidR="006D4B2B" w:rsidRPr="006D4B2B" w:rsidRDefault="006D4B2B" w:rsidP="004136B4">
      <w:pPr>
        <w:spacing w:line="360" w:lineRule="auto"/>
        <w:ind w:firstLine="709"/>
        <w:jc w:val="both"/>
        <w:rPr>
          <w:ins w:id="1224" w:author="Соколов Олександр" w:date="2024-12-22T20:19:00Z"/>
          <w:sz w:val="28"/>
          <w:szCs w:val="28"/>
        </w:rPr>
        <w:pPrChange w:id="1225" w:author="Соколов Олександр" w:date="2024-12-22T23:00:00Z">
          <w:pPr>
            <w:ind w:firstLine="709"/>
            <w:jc w:val="both"/>
          </w:pPr>
        </w:pPrChange>
      </w:pPr>
      <w:ins w:id="1226" w:author="Соколов Олександр" w:date="2024-12-22T20:19:00Z">
        <w:r w:rsidRPr="006D4B2B">
          <w:rPr>
            <w:sz w:val="28"/>
            <w:szCs w:val="28"/>
          </w:rPr>
          <w:t>WHERE</w:t>
        </w:r>
      </w:ins>
    </w:p>
    <w:p w14:paraId="1FC9008B" w14:textId="77777777" w:rsidR="006D4B2B" w:rsidRPr="006D4B2B" w:rsidRDefault="006D4B2B" w:rsidP="004136B4">
      <w:pPr>
        <w:spacing w:line="360" w:lineRule="auto"/>
        <w:ind w:firstLine="709"/>
        <w:jc w:val="both"/>
        <w:rPr>
          <w:ins w:id="1227" w:author="Соколов Олександр" w:date="2024-12-22T20:19:00Z"/>
          <w:sz w:val="28"/>
          <w:szCs w:val="28"/>
        </w:rPr>
        <w:pPrChange w:id="1228" w:author="Соколов Олександр" w:date="2024-12-22T23:00:00Z">
          <w:pPr>
            <w:ind w:firstLine="709"/>
            <w:jc w:val="both"/>
          </w:pPr>
        </w:pPrChange>
      </w:pPr>
      <w:ins w:id="1229" w:author="Соколов Олександр" w:date="2024-12-22T20:19:00Z">
        <w:r w:rsidRPr="006D4B2B">
          <w:rPr>
            <w:sz w:val="28"/>
            <w:szCs w:val="28"/>
          </w:rPr>
          <w:t xml:space="preserve">    </w:t>
        </w:r>
        <w:proofErr w:type="spellStart"/>
        <w:r w:rsidRPr="006D4B2B">
          <w:rPr>
            <w:sz w:val="28"/>
            <w:szCs w:val="28"/>
          </w:rPr>
          <w:t>citizens_on_protocol.role</w:t>
        </w:r>
        <w:proofErr w:type="spellEnd"/>
        <w:r w:rsidRPr="006D4B2B">
          <w:rPr>
            <w:sz w:val="28"/>
            <w:szCs w:val="28"/>
          </w:rPr>
          <w:t xml:space="preserve"> = '</w:t>
        </w:r>
        <w:proofErr w:type="spellStart"/>
        <w:r w:rsidRPr="006D4B2B">
          <w:rPr>
            <w:sz w:val="28"/>
            <w:szCs w:val="28"/>
          </w:rPr>
          <w:t>witness</w:t>
        </w:r>
        <w:proofErr w:type="spellEnd"/>
        <w:r w:rsidRPr="006D4B2B">
          <w:rPr>
            <w:sz w:val="28"/>
            <w:szCs w:val="28"/>
          </w:rPr>
          <w:t>'</w:t>
        </w:r>
      </w:ins>
    </w:p>
    <w:p w14:paraId="7D2698FA" w14:textId="77777777" w:rsidR="006D4B2B" w:rsidRPr="006D4B2B" w:rsidRDefault="006D4B2B" w:rsidP="004136B4">
      <w:pPr>
        <w:spacing w:line="360" w:lineRule="auto"/>
        <w:ind w:firstLine="709"/>
        <w:jc w:val="both"/>
        <w:rPr>
          <w:ins w:id="1230" w:author="Соколов Олександр" w:date="2024-12-22T20:19:00Z"/>
          <w:sz w:val="28"/>
          <w:szCs w:val="28"/>
        </w:rPr>
        <w:pPrChange w:id="1231" w:author="Соколов Олександр" w:date="2024-12-22T23:00:00Z">
          <w:pPr>
            <w:ind w:firstLine="709"/>
            <w:jc w:val="both"/>
          </w:pPr>
        </w:pPrChange>
      </w:pPr>
      <w:ins w:id="1232" w:author="Соколов Олександр" w:date="2024-12-22T20:19:00Z">
        <w:r w:rsidRPr="006D4B2B">
          <w:rPr>
            <w:sz w:val="28"/>
            <w:szCs w:val="28"/>
          </w:rPr>
          <w:t>GROUP BY</w:t>
        </w:r>
      </w:ins>
    </w:p>
    <w:p w14:paraId="4CC7AFC5" w14:textId="77777777" w:rsidR="006D4B2B" w:rsidRPr="006D4B2B" w:rsidRDefault="006D4B2B" w:rsidP="004136B4">
      <w:pPr>
        <w:spacing w:line="360" w:lineRule="auto"/>
        <w:ind w:firstLine="709"/>
        <w:jc w:val="both"/>
        <w:rPr>
          <w:ins w:id="1233" w:author="Соколов Олександр" w:date="2024-12-22T20:19:00Z"/>
          <w:sz w:val="28"/>
          <w:szCs w:val="28"/>
        </w:rPr>
        <w:pPrChange w:id="1234" w:author="Соколов Олександр" w:date="2024-12-22T23:00:00Z">
          <w:pPr>
            <w:ind w:firstLine="709"/>
            <w:jc w:val="both"/>
          </w:pPr>
        </w:pPrChange>
      </w:pPr>
      <w:ins w:id="1235" w:author="Соколов Олександр" w:date="2024-12-22T20:19:00Z">
        <w:r w:rsidRPr="006D4B2B">
          <w:rPr>
            <w:sz w:val="28"/>
            <w:szCs w:val="28"/>
          </w:rPr>
          <w:t xml:space="preserve">    citizens.id,</w:t>
        </w:r>
      </w:ins>
    </w:p>
    <w:p w14:paraId="23AF09A3" w14:textId="77777777" w:rsidR="006D4B2B" w:rsidRPr="006D4B2B" w:rsidRDefault="006D4B2B" w:rsidP="004136B4">
      <w:pPr>
        <w:spacing w:line="360" w:lineRule="auto"/>
        <w:ind w:firstLine="709"/>
        <w:jc w:val="both"/>
        <w:rPr>
          <w:ins w:id="1236" w:author="Соколов Олександр" w:date="2024-12-22T20:19:00Z"/>
          <w:sz w:val="28"/>
          <w:szCs w:val="28"/>
        </w:rPr>
        <w:pPrChange w:id="1237" w:author="Соколов Олександр" w:date="2024-12-22T23:00:00Z">
          <w:pPr>
            <w:ind w:firstLine="709"/>
            <w:jc w:val="both"/>
          </w:pPr>
        </w:pPrChange>
      </w:pPr>
      <w:ins w:id="1238" w:author="Соколов Олександр" w:date="2024-12-22T20:19:00Z">
        <w:r w:rsidRPr="006D4B2B">
          <w:rPr>
            <w:sz w:val="28"/>
            <w:szCs w:val="28"/>
          </w:rPr>
          <w:t xml:space="preserve">    </w:t>
        </w:r>
        <w:proofErr w:type="spellStart"/>
        <w:r w:rsidRPr="006D4B2B">
          <w:rPr>
            <w:sz w:val="28"/>
            <w:szCs w:val="28"/>
          </w:rPr>
          <w:t>citizens.first_name</w:t>
        </w:r>
        <w:proofErr w:type="spellEnd"/>
        <w:r w:rsidRPr="006D4B2B">
          <w:rPr>
            <w:sz w:val="28"/>
            <w:szCs w:val="28"/>
          </w:rPr>
          <w:t>,</w:t>
        </w:r>
      </w:ins>
    </w:p>
    <w:p w14:paraId="0D11695E" w14:textId="77777777" w:rsidR="006D4B2B" w:rsidRPr="006D4B2B" w:rsidRDefault="006D4B2B" w:rsidP="004136B4">
      <w:pPr>
        <w:spacing w:line="360" w:lineRule="auto"/>
        <w:ind w:firstLine="709"/>
        <w:jc w:val="both"/>
        <w:rPr>
          <w:ins w:id="1239" w:author="Соколов Олександр" w:date="2024-12-22T20:19:00Z"/>
          <w:sz w:val="28"/>
          <w:szCs w:val="28"/>
        </w:rPr>
        <w:pPrChange w:id="1240" w:author="Соколов Олександр" w:date="2024-12-22T23:00:00Z">
          <w:pPr>
            <w:ind w:firstLine="709"/>
            <w:jc w:val="both"/>
          </w:pPr>
        </w:pPrChange>
      </w:pPr>
      <w:ins w:id="1241" w:author="Соколов Олександр" w:date="2024-12-22T20:19:00Z">
        <w:r w:rsidRPr="006D4B2B">
          <w:rPr>
            <w:sz w:val="28"/>
            <w:szCs w:val="28"/>
          </w:rPr>
          <w:t xml:space="preserve">    </w:t>
        </w:r>
        <w:proofErr w:type="spellStart"/>
        <w:r w:rsidRPr="006D4B2B">
          <w:rPr>
            <w:sz w:val="28"/>
            <w:szCs w:val="28"/>
          </w:rPr>
          <w:t>citizens.last_name</w:t>
        </w:r>
        <w:proofErr w:type="spellEnd"/>
        <w:r w:rsidRPr="006D4B2B">
          <w:rPr>
            <w:sz w:val="28"/>
            <w:szCs w:val="28"/>
          </w:rPr>
          <w:t>,</w:t>
        </w:r>
      </w:ins>
    </w:p>
    <w:p w14:paraId="7003E2A2" w14:textId="77777777" w:rsidR="006D4B2B" w:rsidRPr="006D4B2B" w:rsidRDefault="006D4B2B" w:rsidP="004136B4">
      <w:pPr>
        <w:spacing w:line="360" w:lineRule="auto"/>
        <w:ind w:firstLine="709"/>
        <w:jc w:val="both"/>
        <w:rPr>
          <w:ins w:id="1242" w:author="Соколов Олександр" w:date="2024-12-22T20:19:00Z"/>
          <w:sz w:val="28"/>
          <w:szCs w:val="28"/>
        </w:rPr>
        <w:pPrChange w:id="1243" w:author="Соколов Олександр" w:date="2024-12-22T23:00:00Z">
          <w:pPr>
            <w:ind w:firstLine="709"/>
            <w:jc w:val="both"/>
          </w:pPr>
        </w:pPrChange>
      </w:pPr>
      <w:ins w:id="1244" w:author="Соколов Олександр" w:date="2024-12-22T20:19:00Z">
        <w:r w:rsidRPr="006D4B2B">
          <w:rPr>
            <w:sz w:val="28"/>
            <w:szCs w:val="28"/>
          </w:rPr>
          <w:t xml:space="preserve">    </w:t>
        </w:r>
        <w:proofErr w:type="spellStart"/>
        <w:r w:rsidRPr="006D4B2B">
          <w:rPr>
            <w:sz w:val="28"/>
            <w:szCs w:val="28"/>
          </w:rPr>
          <w:t>citizens.patronymic</w:t>
        </w:r>
        <w:proofErr w:type="spellEnd"/>
      </w:ins>
    </w:p>
    <w:p w14:paraId="601A567D" w14:textId="77777777" w:rsidR="006D4B2B" w:rsidRPr="006D4B2B" w:rsidRDefault="006D4B2B" w:rsidP="004136B4">
      <w:pPr>
        <w:spacing w:line="360" w:lineRule="auto"/>
        <w:ind w:firstLine="709"/>
        <w:jc w:val="both"/>
        <w:rPr>
          <w:ins w:id="1245" w:author="Соколов Олександр" w:date="2024-12-22T20:19:00Z"/>
          <w:sz w:val="28"/>
          <w:szCs w:val="28"/>
        </w:rPr>
        <w:pPrChange w:id="1246" w:author="Соколов Олександр" w:date="2024-12-22T23:00:00Z">
          <w:pPr>
            <w:ind w:firstLine="709"/>
            <w:jc w:val="both"/>
          </w:pPr>
        </w:pPrChange>
      </w:pPr>
      <w:ins w:id="1247" w:author="Соколов Олександр" w:date="2024-12-22T20:19:00Z">
        <w:r w:rsidRPr="006D4B2B">
          <w:rPr>
            <w:sz w:val="28"/>
            <w:szCs w:val="28"/>
          </w:rPr>
          <w:t>ORDER BY</w:t>
        </w:r>
      </w:ins>
    </w:p>
    <w:p w14:paraId="6D74DA24" w14:textId="77777777" w:rsidR="006D4B2B" w:rsidRPr="006D4B2B" w:rsidRDefault="006D4B2B" w:rsidP="004136B4">
      <w:pPr>
        <w:spacing w:line="360" w:lineRule="auto"/>
        <w:ind w:firstLine="709"/>
        <w:jc w:val="both"/>
        <w:rPr>
          <w:ins w:id="1248" w:author="Соколов Олександр" w:date="2024-12-22T20:19:00Z"/>
          <w:sz w:val="28"/>
          <w:szCs w:val="28"/>
        </w:rPr>
        <w:pPrChange w:id="1249" w:author="Соколов Олександр" w:date="2024-12-22T23:00:00Z">
          <w:pPr>
            <w:ind w:firstLine="709"/>
            <w:jc w:val="both"/>
          </w:pPr>
        </w:pPrChange>
      </w:pPr>
      <w:ins w:id="1250" w:author="Соколов Олександр" w:date="2024-12-22T20:19:00Z">
        <w:r w:rsidRPr="006D4B2B">
          <w:rPr>
            <w:sz w:val="28"/>
            <w:szCs w:val="28"/>
          </w:rPr>
          <w:t xml:space="preserve">    </w:t>
        </w:r>
        <w:proofErr w:type="spellStart"/>
        <w:r w:rsidRPr="006D4B2B">
          <w:rPr>
            <w:sz w:val="28"/>
            <w:szCs w:val="28"/>
          </w:rPr>
          <w:t>testimony_count</w:t>
        </w:r>
        <w:proofErr w:type="spellEnd"/>
        <w:r w:rsidRPr="006D4B2B">
          <w:rPr>
            <w:sz w:val="28"/>
            <w:szCs w:val="28"/>
          </w:rPr>
          <w:t xml:space="preserve"> DESC</w:t>
        </w:r>
      </w:ins>
    </w:p>
    <w:p w14:paraId="36E18406" w14:textId="77777777" w:rsidR="006D4B2B" w:rsidRPr="006D4B2B" w:rsidRDefault="006D4B2B" w:rsidP="004136B4">
      <w:pPr>
        <w:spacing w:line="360" w:lineRule="auto"/>
        <w:ind w:firstLine="709"/>
        <w:jc w:val="both"/>
        <w:rPr>
          <w:ins w:id="1251" w:author="Соколов Олександр" w:date="2024-12-22T20:19:00Z"/>
          <w:sz w:val="28"/>
          <w:szCs w:val="28"/>
        </w:rPr>
        <w:pPrChange w:id="1252" w:author="Соколов Олександр" w:date="2024-12-22T23:00:00Z">
          <w:pPr>
            <w:ind w:firstLine="709"/>
            <w:jc w:val="both"/>
          </w:pPr>
        </w:pPrChange>
      </w:pPr>
      <w:ins w:id="1253" w:author="Соколов Олександр" w:date="2024-12-22T20:19:00Z">
        <w:r w:rsidRPr="006D4B2B">
          <w:rPr>
            <w:sz w:val="28"/>
            <w:szCs w:val="28"/>
          </w:rPr>
          <w:t>LIMIT</w:t>
        </w:r>
      </w:ins>
    </w:p>
    <w:p w14:paraId="3CC66758" w14:textId="0CEC176B" w:rsidR="006D4B2B" w:rsidRDefault="006D4B2B" w:rsidP="004136B4">
      <w:pPr>
        <w:spacing w:line="360" w:lineRule="auto"/>
        <w:ind w:firstLine="709"/>
        <w:jc w:val="both"/>
        <w:rPr>
          <w:ins w:id="1254" w:author="Соколов Олександр" w:date="2024-12-22T20:19:00Z"/>
          <w:sz w:val="28"/>
          <w:szCs w:val="28"/>
        </w:rPr>
        <w:pPrChange w:id="1255" w:author="Соколов Олександр" w:date="2024-12-22T23:00:00Z">
          <w:pPr>
            <w:ind w:firstLine="709"/>
            <w:jc w:val="both"/>
          </w:pPr>
        </w:pPrChange>
      </w:pPr>
      <w:ins w:id="1256" w:author="Соколов Олександр" w:date="2024-12-22T20:19:00Z">
        <w:r w:rsidRPr="006D4B2B">
          <w:rPr>
            <w:sz w:val="28"/>
            <w:szCs w:val="28"/>
          </w:rPr>
          <w:t xml:space="preserve">    10;</w:t>
        </w:r>
      </w:ins>
    </w:p>
    <w:p w14:paraId="584B2907" w14:textId="5671E47B" w:rsidR="006D4B2B" w:rsidRDefault="006D4B2B" w:rsidP="004136B4">
      <w:pPr>
        <w:spacing w:line="360" w:lineRule="auto"/>
        <w:ind w:firstLine="709"/>
        <w:jc w:val="both"/>
        <w:rPr>
          <w:ins w:id="1257" w:author="Соколов Олександр" w:date="2024-12-22T20:19:00Z"/>
          <w:sz w:val="28"/>
          <w:szCs w:val="28"/>
        </w:rPr>
        <w:pPrChange w:id="1258" w:author="Соколов Олександр" w:date="2024-12-22T23:00:00Z">
          <w:pPr>
            <w:ind w:firstLine="709"/>
            <w:jc w:val="both"/>
          </w:pPr>
        </w:pPrChange>
      </w:pPr>
    </w:p>
    <w:p w14:paraId="6A5734F2" w14:textId="5EA48CB5" w:rsidR="006D4B2B" w:rsidRDefault="006D4B2B" w:rsidP="004136B4">
      <w:pPr>
        <w:spacing w:line="360" w:lineRule="auto"/>
        <w:ind w:firstLine="709"/>
        <w:jc w:val="both"/>
        <w:rPr>
          <w:ins w:id="1259" w:author="Соколов Олександр" w:date="2024-12-22T20:19:00Z"/>
          <w:sz w:val="28"/>
          <w:szCs w:val="28"/>
        </w:rPr>
        <w:pPrChange w:id="1260" w:author="Соколов Олександр" w:date="2024-12-22T23:00:00Z">
          <w:pPr>
            <w:ind w:firstLine="709"/>
            <w:jc w:val="both"/>
          </w:pPr>
        </w:pPrChange>
      </w:pPr>
      <w:ins w:id="1261" w:author="Соколов Олександр" w:date="2024-12-22T20:19:00Z">
        <w:r w:rsidRPr="006D4B2B">
          <w:rPr>
            <w:sz w:val="28"/>
            <w:szCs w:val="28"/>
          </w:rPr>
          <w:t>На рис. 7.4.</w:t>
        </w:r>
        <w:r>
          <w:rPr>
            <w:sz w:val="28"/>
            <w:szCs w:val="28"/>
          </w:rPr>
          <w:t>16</w:t>
        </w:r>
        <w:r w:rsidRPr="006D4B2B">
          <w:rPr>
            <w:sz w:val="28"/>
            <w:szCs w:val="28"/>
          </w:rPr>
          <w:t>.1 наведено результати роботи запиту, який повертає перелік</w:t>
        </w:r>
        <w:r>
          <w:rPr>
            <w:sz w:val="28"/>
            <w:szCs w:val="28"/>
          </w:rPr>
          <w:t xml:space="preserve"> </w:t>
        </w:r>
        <w:r w:rsidRPr="006D4B2B">
          <w:rPr>
            <w:sz w:val="28"/>
            <w:szCs w:val="28"/>
          </w:rPr>
          <w:t>громадян з найбільшою кількістю свідчень на інших осіб</w:t>
        </w:r>
        <w:r>
          <w:rPr>
            <w:sz w:val="28"/>
            <w:szCs w:val="28"/>
          </w:rPr>
          <w:t>.</w:t>
        </w:r>
      </w:ins>
    </w:p>
    <w:p w14:paraId="69B6D2E5" w14:textId="2C1A091D" w:rsidR="006D4B2B" w:rsidRDefault="006D4B2B" w:rsidP="004136B4">
      <w:pPr>
        <w:spacing w:line="360" w:lineRule="auto"/>
        <w:ind w:firstLine="709"/>
        <w:jc w:val="center"/>
        <w:rPr>
          <w:ins w:id="1262" w:author="Соколов Олександр" w:date="2024-12-22T20:20:00Z"/>
          <w:sz w:val="28"/>
          <w:szCs w:val="28"/>
        </w:rPr>
        <w:pPrChange w:id="1263" w:author="Соколов Олександр" w:date="2024-12-22T23:00:00Z">
          <w:pPr>
            <w:ind w:firstLine="709"/>
            <w:jc w:val="center"/>
          </w:pPr>
        </w:pPrChange>
      </w:pPr>
      <w:ins w:id="1264" w:author="Соколов Олександр" w:date="2024-12-22T20:20:00Z">
        <w:r w:rsidRPr="006D4B2B">
          <w:rPr>
            <w:sz w:val="28"/>
            <w:szCs w:val="28"/>
          </w:rPr>
          <w:lastRenderedPageBreak/>
          <w:drawing>
            <wp:inline distT="0" distB="0" distL="0" distR="0" wp14:anchorId="44A2AB0C" wp14:editId="112620A5">
              <wp:extent cx="5607618" cy="2474595"/>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4907" cy="2477811"/>
                      </a:xfrm>
                      <a:prstGeom prst="rect">
                        <a:avLst/>
                      </a:prstGeom>
                    </pic:spPr>
                  </pic:pic>
                </a:graphicData>
              </a:graphic>
            </wp:inline>
          </w:drawing>
        </w:r>
      </w:ins>
    </w:p>
    <w:p w14:paraId="2D16964D" w14:textId="1C680577" w:rsidR="006D4B2B" w:rsidRDefault="006D4B2B" w:rsidP="004136B4">
      <w:pPr>
        <w:spacing w:line="360" w:lineRule="auto"/>
        <w:ind w:firstLine="709"/>
        <w:jc w:val="center"/>
        <w:rPr>
          <w:ins w:id="1265" w:author="Соколов Олександр" w:date="2024-12-22T20:20:00Z"/>
          <w:sz w:val="28"/>
          <w:szCs w:val="28"/>
        </w:rPr>
        <w:pPrChange w:id="1266" w:author="Соколов Олександр" w:date="2024-12-22T23:00:00Z">
          <w:pPr>
            <w:ind w:firstLine="709"/>
            <w:jc w:val="center"/>
          </w:pPr>
        </w:pPrChange>
      </w:pPr>
      <w:ins w:id="1267" w:author="Соколов Олександр" w:date="2024-12-22T20:20:00Z">
        <w:r w:rsidRPr="006D4B2B">
          <w:rPr>
            <w:sz w:val="28"/>
            <w:szCs w:val="28"/>
          </w:rPr>
          <w:t>Рисунок 7.4.1</w:t>
        </w:r>
        <w:r>
          <w:rPr>
            <w:sz w:val="28"/>
            <w:szCs w:val="28"/>
          </w:rPr>
          <w:t>6</w:t>
        </w:r>
        <w:r w:rsidRPr="006D4B2B">
          <w:rPr>
            <w:sz w:val="28"/>
            <w:szCs w:val="28"/>
          </w:rPr>
          <w:t xml:space="preserve">.1 – </w:t>
        </w:r>
      </w:ins>
      <w:ins w:id="1268" w:author="Соколов Олександр" w:date="2024-12-22T22:30:00Z">
        <w:r w:rsidR="00D73E05">
          <w:rPr>
            <w:sz w:val="28"/>
            <w:szCs w:val="28"/>
          </w:rPr>
          <w:t>Р</w:t>
        </w:r>
      </w:ins>
      <w:ins w:id="1269" w:author="Соколов Олександр" w:date="2024-12-22T20:20:00Z">
        <w:r w:rsidRPr="006D4B2B">
          <w:rPr>
            <w:sz w:val="28"/>
            <w:szCs w:val="28"/>
          </w:rPr>
          <w:t xml:space="preserve">езультати роботи запиту, який повертає </w:t>
        </w:r>
        <w:r>
          <w:rPr>
            <w:sz w:val="28"/>
            <w:szCs w:val="28"/>
          </w:rPr>
          <w:t>п</w:t>
        </w:r>
        <w:r>
          <w:rPr>
            <w:sz w:val="28"/>
            <w:szCs w:val="28"/>
          </w:rPr>
          <w:t>ерелік</w:t>
        </w:r>
      </w:ins>
    </w:p>
    <w:p w14:paraId="7DDC7187" w14:textId="6C8EABF2" w:rsidR="006D4B2B" w:rsidRDefault="006D4B2B" w:rsidP="004136B4">
      <w:pPr>
        <w:spacing w:line="360" w:lineRule="auto"/>
        <w:ind w:firstLine="709"/>
        <w:jc w:val="center"/>
        <w:rPr>
          <w:ins w:id="1270" w:author="Соколов Олександр" w:date="2024-12-22T20:20:00Z"/>
          <w:sz w:val="28"/>
          <w:szCs w:val="28"/>
        </w:rPr>
        <w:pPrChange w:id="1271" w:author="Соколов Олександр" w:date="2024-12-22T23:00:00Z">
          <w:pPr>
            <w:ind w:firstLine="709"/>
            <w:jc w:val="center"/>
          </w:pPr>
        </w:pPrChange>
      </w:pPr>
      <w:ins w:id="1272" w:author="Соколов Олександр" w:date="2024-12-22T20:20:00Z">
        <w:r w:rsidRPr="006D4B2B">
          <w:rPr>
            <w:sz w:val="28"/>
            <w:szCs w:val="28"/>
          </w:rPr>
          <w:t>громадян з найбільшою кількістю свідчень на інших осіб</w:t>
        </w:r>
      </w:ins>
    </w:p>
    <w:p w14:paraId="38675B54" w14:textId="70276C05" w:rsidR="006D4B2B" w:rsidRDefault="006D4B2B" w:rsidP="004136B4">
      <w:pPr>
        <w:spacing w:line="360" w:lineRule="auto"/>
        <w:ind w:firstLine="709"/>
        <w:jc w:val="center"/>
        <w:rPr>
          <w:ins w:id="1273" w:author="Соколов Олександр" w:date="2024-12-22T20:20:00Z"/>
          <w:sz w:val="28"/>
          <w:szCs w:val="28"/>
        </w:rPr>
        <w:pPrChange w:id="1274" w:author="Соколов Олександр" w:date="2024-12-22T23:00:00Z">
          <w:pPr>
            <w:ind w:firstLine="709"/>
            <w:jc w:val="center"/>
          </w:pPr>
        </w:pPrChange>
      </w:pPr>
    </w:p>
    <w:p w14:paraId="3367F919" w14:textId="3F48E9F9" w:rsidR="006D4B2B" w:rsidRDefault="006D4B2B" w:rsidP="004136B4">
      <w:pPr>
        <w:spacing w:line="360" w:lineRule="auto"/>
        <w:ind w:firstLine="709"/>
        <w:outlineLvl w:val="2"/>
        <w:rPr>
          <w:ins w:id="1275" w:author="Соколов Олександр" w:date="2024-12-22T20:21:00Z"/>
          <w:sz w:val="28"/>
          <w:szCs w:val="28"/>
        </w:rPr>
        <w:pPrChange w:id="1276" w:author="Соколов Олександр" w:date="2024-12-22T23:00:00Z">
          <w:pPr>
            <w:ind w:firstLine="709"/>
          </w:pPr>
        </w:pPrChange>
      </w:pPr>
      <w:bookmarkStart w:id="1277" w:name="_Toc185798502"/>
      <w:ins w:id="1278" w:author="Соколов Олександр" w:date="2024-12-22T20:20:00Z">
        <w:r w:rsidRPr="006D4B2B">
          <w:rPr>
            <w:sz w:val="28"/>
            <w:szCs w:val="28"/>
          </w:rPr>
          <w:t>7.4.1</w:t>
        </w:r>
        <w:r>
          <w:rPr>
            <w:sz w:val="28"/>
            <w:szCs w:val="28"/>
          </w:rPr>
          <w:t xml:space="preserve">7 Перелік громадян </w:t>
        </w:r>
        <w:r w:rsidRPr="006D4B2B">
          <w:rPr>
            <w:sz w:val="28"/>
            <w:szCs w:val="28"/>
          </w:rPr>
          <w:t>які були і свідками і порушниками</w:t>
        </w:r>
      </w:ins>
      <w:bookmarkEnd w:id="1277"/>
    </w:p>
    <w:p w14:paraId="4E7ED1D2" w14:textId="77777777" w:rsidR="006D4B2B" w:rsidRPr="006D4B2B" w:rsidRDefault="006D4B2B" w:rsidP="004136B4">
      <w:pPr>
        <w:spacing w:line="360" w:lineRule="auto"/>
        <w:ind w:firstLine="709"/>
        <w:rPr>
          <w:ins w:id="1279" w:author="Соколов Олександр" w:date="2024-12-22T20:21:00Z"/>
          <w:sz w:val="28"/>
          <w:szCs w:val="28"/>
        </w:rPr>
        <w:pPrChange w:id="1280" w:author="Соколов Олександр" w:date="2024-12-22T23:00:00Z">
          <w:pPr>
            <w:ind w:firstLine="709"/>
          </w:pPr>
        </w:pPrChange>
      </w:pPr>
      <w:ins w:id="1281" w:author="Соколов Олександр" w:date="2024-12-22T20:21:00Z">
        <w:r w:rsidRPr="006D4B2B">
          <w:rPr>
            <w:sz w:val="28"/>
            <w:szCs w:val="28"/>
          </w:rPr>
          <w:t>SELECT</w:t>
        </w:r>
      </w:ins>
    </w:p>
    <w:p w14:paraId="724441AC" w14:textId="77777777" w:rsidR="006D4B2B" w:rsidRPr="006D4B2B" w:rsidRDefault="006D4B2B" w:rsidP="004136B4">
      <w:pPr>
        <w:spacing w:line="360" w:lineRule="auto"/>
        <w:ind w:firstLine="709"/>
        <w:rPr>
          <w:ins w:id="1282" w:author="Соколов Олександр" w:date="2024-12-22T20:21:00Z"/>
          <w:sz w:val="28"/>
          <w:szCs w:val="28"/>
        </w:rPr>
        <w:pPrChange w:id="1283" w:author="Соколов Олександр" w:date="2024-12-22T23:00:00Z">
          <w:pPr>
            <w:ind w:firstLine="709"/>
          </w:pPr>
        </w:pPrChange>
      </w:pPr>
      <w:ins w:id="1284" w:author="Соколов Олександр" w:date="2024-12-22T20:21:00Z">
        <w:r w:rsidRPr="006D4B2B">
          <w:rPr>
            <w:sz w:val="28"/>
            <w:szCs w:val="28"/>
          </w:rPr>
          <w:t xml:space="preserve">    </w:t>
        </w:r>
        <w:proofErr w:type="spellStart"/>
        <w:r w:rsidRPr="006D4B2B">
          <w:rPr>
            <w:sz w:val="28"/>
            <w:szCs w:val="28"/>
          </w:rPr>
          <w:t>get_citizen_full_name</w:t>
        </w:r>
        <w:proofErr w:type="spellEnd"/>
        <w:r w:rsidRPr="006D4B2B">
          <w:rPr>
            <w:sz w:val="28"/>
            <w:szCs w:val="28"/>
          </w:rPr>
          <w:t xml:space="preserve">(c.id) AS </w:t>
        </w:r>
        <w:proofErr w:type="spellStart"/>
        <w:r w:rsidRPr="006D4B2B">
          <w:rPr>
            <w:sz w:val="28"/>
            <w:szCs w:val="28"/>
          </w:rPr>
          <w:t>full_name</w:t>
        </w:r>
        <w:proofErr w:type="spellEnd"/>
        <w:r w:rsidRPr="006D4B2B">
          <w:rPr>
            <w:sz w:val="28"/>
            <w:szCs w:val="28"/>
          </w:rPr>
          <w:t>,</w:t>
        </w:r>
      </w:ins>
    </w:p>
    <w:p w14:paraId="3F986243" w14:textId="77777777" w:rsidR="006D4B2B" w:rsidRPr="006D4B2B" w:rsidRDefault="006D4B2B" w:rsidP="004136B4">
      <w:pPr>
        <w:spacing w:line="360" w:lineRule="auto"/>
        <w:ind w:firstLine="709"/>
        <w:rPr>
          <w:ins w:id="1285" w:author="Соколов Олександр" w:date="2024-12-22T20:21:00Z"/>
          <w:sz w:val="28"/>
          <w:szCs w:val="28"/>
        </w:rPr>
        <w:pPrChange w:id="1286" w:author="Соколов Олександр" w:date="2024-12-22T23:00:00Z">
          <w:pPr>
            <w:ind w:firstLine="709"/>
          </w:pPr>
        </w:pPrChange>
      </w:pPr>
      <w:ins w:id="1287" w:author="Соколов Олександр" w:date="2024-12-22T20:21:00Z">
        <w:r w:rsidRPr="006D4B2B">
          <w:rPr>
            <w:sz w:val="28"/>
            <w:szCs w:val="28"/>
          </w:rPr>
          <w:t xml:space="preserve">    COUNT(</w:t>
        </w:r>
      </w:ins>
    </w:p>
    <w:p w14:paraId="53FE8B11" w14:textId="77777777" w:rsidR="006D4B2B" w:rsidRPr="006D4B2B" w:rsidRDefault="006D4B2B" w:rsidP="004136B4">
      <w:pPr>
        <w:spacing w:line="360" w:lineRule="auto"/>
        <w:ind w:firstLine="709"/>
        <w:rPr>
          <w:ins w:id="1288" w:author="Соколов Олександр" w:date="2024-12-22T20:21:00Z"/>
          <w:sz w:val="28"/>
          <w:szCs w:val="28"/>
        </w:rPr>
        <w:pPrChange w:id="1289" w:author="Соколов Олександр" w:date="2024-12-22T23:00:00Z">
          <w:pPr>
            <w:ind w:firstLine="709"/>
          </w:pPr>
        </w:pPrChange>
      </w:pPr>
      <w:ins w:id="1290" w:author="Соколов Олександр" w:date="2024-12-22T20:21:00Z">
        <w:r w:rsidRPr="006D4B2B">
          <w:rPr>
            <w:sz w:val="28"/>
            <w:szCs w:val="28"/>
          </w:rPr>
          <w:t xml:space="preserve">        CASE</w:t>
        </w:r>
      </w:ins>
    </w:p>
    <w:p w14:paraId="6729E623" w14:textId="77777777" w:rsidR="006D4B2B" w:rsidRPr="006D4B2B" w:rsidRDefault="006D4B2B" w:rsidP="004136B4">
      <w:pPr>
        <w:spacing w:line="360" w:lineRule="auto"/>
        <w:ind w:firstLine="709"/>
        <w:rPr>
          <w:ins w:id="1291" w:author="Соколов Олександр" w:date="2024-12-22T20:21:00Z"/>
          <w:sz w:val="28"/>
          <w:szCs w:val="28"/>
        </w:rPr>
        <w:pPrChange w:id="1292" w:author="Соколов Олександр" w:date="2024-12-22T23:00:00Z">
          <w:pPr>
            <w:ind w:firstLine="709"/>
          </w:pPr>
        </w:pPrChange>
      </w:pPr>
      <w:ins w:id="1293" w:author="Соколов Олександр" w:date="2024-12-22T20:21:00Z">
        <w:r w:rsidRPr="006D4B2B">
          <w:rPr>
            <w:sz w:val="28"/>
            <w:szCs w:val="28"/>
          </w:rPr>
          <w:t xml:space="preserve">            WHEN </w:t>
        </w:r>
        <w:proofErr w:type="spellStart"/>
        <w:r w:rsidRPr="006D4B2B">
          <w:rPr>
            <w:sz w:val="28"/>
            <w:szCs w:val="28"/>
          </w:rPr>
          <w:t>citizens_on_protocol.role</w:t>
        </w:r>
        <w:proofErr w:type="spellEnd"/>
        <w:r w:rsidRPr="006D4B2B">
          <w:rPr>
            <w:sz w:val="28"/>
            <w:szCs w:val="28"/>
          </w:rPr>
          <w:t xml:space="preserve"> = '</w:t>
        </w:r>
        <w:proofErr w:type="spellStart"/>
        <w:r w:rsidRPr="006D4B2B">
          <w:rPr>
            <w:sz w:val="28"/>
            <w:szCs w:val="28"/>
          </w:rPr>
          <w:t>witness</w:t>
        </w:r>
        <w:proofErr w:type="spellEnd"/>
        <w:r w:rsidRPr="006D4B2B">
          <w:rPr>
            <w:sz w:val="28"/>
            <w:szCs w:val="28"/>
          </w:rPr>
          <w:t>' THEN 1</w:t>
        </w:r>
      </w:ins>
    </w:p>
    <w:p w14:paraId="4D6EBA2F" w14:textId="77777777" w:rsidR="006D4B2B" w:rsidRPr="006D4B2B" w:rsidRDefault="006D4B2B" w:rsidP="004136B4">
      <w:pPr>
        <w:spacing w:line="360" w:lineRule="auto"/>
        <w:ind w:firstLine="709"/>
        <w:rPr>
          <w:ins w:id="1294" w:author="Соколов Олександр" w:date="2024-12-22T20:21:00Z"/>
          <w:sz w:val="28"/>
          <w:szCs w:val="28"/>
        </w:rPr>
        <w:pPrChange w:id="1295" w:author="Соколов Олександр" w:date="2024-12-22T23:00:00Z">
          <w:pPr>
            <w:ind w:firstLine="709"/>
          </w:pPr>
        </w:pPrChange>
      </w:pPr>
      <w:ins w:id="1296" w:author="Соколов Олександр" w:date="2024-12-22T20:21:00Z">
        <w:r w:rsidRPr="006D4B2B">
          <w:rPr>
            <w:sz w:val="28"/>
            <w:szCs w:val="28"/>
          </w:rPr>
          <w:t xml:space="preserve">        END</w:t>
        </w:r>
      </w:ins>
    </w:p>
    <w:p w14:paraId="2BE98560" w14:textId="77777777" w:rsidR="006D4B2B" w:rsidRPr="006D4B2B" w:rsidRDefault="006D4B2B" w:rsidP="004136B4">
      <w:pPr>
        <w:spacing w:line="360" w:lineRule="auto"/>
        <w:ind w:firstLine="709"/>
        <w:rPr>
          <w:ins w:id="1297" w:author="Соколов Олександр" w:date="2024-12-22T20:21:00Z"/>
          <w:sz w:val="28"/>
          <w:szCs w:val="28"/>
        </w:rPr>
        <w:pPrChange w:id="1298" w:author="Соколов Олександр" w:date="2024-12-22T23:00:00Z">
          <w:pPr>
            <w:ind w:firstLine="709"/>
          </w:pPr>
        </w:pPrChange>
      </w:pPr>
      <w:ins w:id="1299" w:author="Соколов Олександр" w:date="2024-12-22T20:21:00Z">
        <w:r w:rsidRPr="006D4B2B">
          <w:rPr>
            <w:sz w:val="28"/>
            <w:szCs w:val="28"/>
          </w:rPr>
          <w:t xml:space="preserve">    ) AS </w:t>
        </w:r>
        <w:proofErr w:type="spellStart"/>
        <w:r w:rsidRPr="006D4B2B">
          <w:rPr>
            <w:sz w:val="28"/>
            <w:szCs w:val="28"/>
          </w:rPr>
          <w:t>witness_count</w:t>
        </w:r>
        <w:proofErr w:type="spellEnd"/>
        <w:r w:rsidRPr="006D4B2B">
          <w:rPr>
            <w:sz w:val="28"/>
            <w:szCs w:val="28"/>
          </w:rPr>
          <w:t>,</w:t>
        </w:r>
      </w:ins>
    </w:p>
    <w:p w14:paraId="38AE87B8" w14:textId="77777777" w:rsidR="006D4B2B" w:rsidRPr="006D4B2B" w:rsidRDefault="006D4B2B" w:rsidP="004136B4">
      <w:pPr>
        <w:spacing w:line="360" w:lineRule="auto"/>
        <w:ind w:firstLine="709"/>
        <w:rPr>
          <w:ins w:id="1300" w:author="Соколов Олександр" w:date="2024-12-22T20:21:00Z"/>
          <w:sz w:val="28"/>
          <w:szCs w:val="28"/>
        </w:rPr>
        <w:pPrChange w:id="1301" w:author="Соколов Олександр" w:date="2024-12-22T23:00:00Z">
          <w:pPr>
            <w:ind w:firstLine="709"/>
          </w:pPr>
        </w:pPrChange>
      </w:pPr>
      <w:ins w:id="1302" w:author="Соколов Олександр" w:date="2024-12-22T20:21:00Z">
        <w:r w:rsidRPr="006D4B2B">
          <w:rPr>
            <w:sz w:val="28"/>
            <w:szCs w:val="28"/>
          </w:rPr>
          <w:t xml:space="preserve">    COUNT(</w:t>
        </w:r>
      </w:ins>
    </w:p>
    <w:p w14:paraId="1A998180" w14:textId="77777777" w:rsidR="006D4B2B" w:rsidRPr="006D4B2B" w:rsidRDefault="006D4B2B" w:rsidP="004136B4">
      <w:pPr>
        <w:spacing w:line="360" w:lineRule="auto"/>
        <w:ind w:firstLine="709"/>
        <w:rPr>
          <w:ins w:id="1303" w:author="Соколов Олександр" w:date="2024-12-22T20:21:00Z"/>
          <w:sz w:val="28"/>
          <w:szCs w:val="28"/>
        </w:rPr>
        <w:pPrChange w:id="1304" w:author="Соколов Олександр" w:date="2024-12-22T23:00:00Z">
          <w:pPr>
            <w:ind w:firstLine="709"/>
          </w:pPr>
        </w:pPrChange>
      </w:pPr>
      <w:ins w:id="1305" w:author="Соколов Олександр" w:date="2024-12-22T20:21:00Z">
        <w:r w:rsidRPr="006D4B2B">
          <w:rPr>
            <w:sz w:val="28"/>
            <w:szCs w:val="28"/>
          </w:rPr>
          <w:t xml:space="preserve">        CASE</w:t>
        </w:r>
      </w:ins>
    </w:p>
    <w:p w14:paraId="0E09D54F" w14:textId="77777777" w:rsidR="006D4B2B" w:rsidRPr="006D4B2B" w:rsidRDefault="006D4B2B" w:rsidP="004136B4">
      <w:pPr>
        <w:spacing w:line="360" w:lineRule="auto"/>
        <w:ind w:firstLine="709"/>
        <w:rPr>
          <w:ins w:id="1306" w:author="Соколов Олександр" w:date="2024-12-22T20:21:00Z"/>
          <w:sz w:val="28"/>
          <w:szCs w:val="28"/>
        </w:rPr>
        <w:pPrChange w:id="1307" w:author="Соколов Олександр" w:date="2024-12-22T23:00:00Z">
          <w:pPr>
            <w:ind w:firstLine="709"/>
          </w:pPr>
        </w:pPrChange>
      </w:pPr>
      <w:ins w:id="1308" w:author="Соколов Олександр" w:date="2024-12-22T20:21:00Z">
        <w:r w:rsidRPr="006D4B2B">
          <w:rPr>
            <w:sz w:val="28"/>
            <w:szCs w:val="28"/>
          </w:rPr>
          <w:t xml:space="preserve">            WHEN </w:t>
        </w:r>
        <w:proofErr w:type="spellStart"/>
        <w:r w:rsidRPr="006D4B2B">
          <w:rPr>
            <w:sz w:val="28"/>
            <w:szCs w:val="28"/>
          </w:rPr>
          <w:t>cop_defendant.role</w:t>
        </w:r>
        <w:proofErr w:type="spellEnd"/>
        <w:r w:rsidRPr="006D4B2B">
          <w:rPr>
            <w:sz w:val="28"/>
            <w:szCs w:val="28"/>
          </w:rPr>
          <w:t xml:space="preserve"> = '</w:t>
        </w:r>
        <w:proofErr w:type="spellStart"/>
        <w:r w:rsidRPr="006D4B2B">
          <w:rPr>
            <w:sz w:val="28"/>
            <w:szCs w:val="28"/>
          </w:rPr>
          <w:t>victim</w:t>
        </w:r>
        <w:proofErr w:type="spellEnd"/>
        <w:r w:rsidRPr="006D4B2B">
          <w:rPr>
            <w:sz w:val="28"/>
            <w:szCs w:val="28"/>
          </w:rPr>
          <w:t>' THEN 1</w:t>
        </w:r>
      </w:ins>
    </w:p>
    <w:p w14:paraId="2A48E7F4" w14:textId="77777777" w:rsidR="006D4B2B" w:rsidRPr="006D4B2B" w:rsidRDefault="006D4B2B" w:rsidP="004136B4">
      <w:pPr>
        <w:spacing w:line="360" w:lineRule="auto"/>
        <w:ind w:firstLine="709"/>
        <w:rPr>
          <w:ins w:id="1309" w:author="Соколов Олександр" w:date="2024-12-22T20:21:00Z"/>
          <w:sz w:val="28"/>
          <w:szCs w:val="28"/>
        </w:rPr>
        <w:pPrChange w:id="1310" w:author="Соколов Олександр" w:date="2024-12-22T23:00:00Z">
          <w:pPr>
            <w:ind w:firstLine="709"/>
          </w:pPr>
        </w:pPrChange>
      </w:pPr>
      <w:ins w:id="1311" w:author="Соколов Олександр" w:date="2024-12-22T20:21:00Z">
        <w:r w:rsidRPr="006D4B2B">
          <w:rPr>
            <w:sz w:val="28"/>
            <w:szCs w:val="28"/>
          </w:rPr>
          <w:t xml:space="preserve">        END</w:t>
        </w:r>
      </w:ins>
    </w:p>
    <w:p w14:paraId="49F75495" w14:textId="77777777" w:rsidR="006D4B2B" w:rsidRPr="006D4B2B" w:rsidRDefault="006D4B2B" w:rsidP="004136B4">
      <w:pPr>
        <w:spacing w:line="360" w:lineRule="auto"/>
        <w:ind w:firstLine="709"/>
        <w:rPr>
          <w:ins w:id="1312" w:author="Соколов Олександр" w:date="2024-12-22T20:21:00Z"/>
          <w:sz w:val="28"/>
          <w:szCs w:val="28"/>
        </w:rPr>
        <w:pPrChange w:id="1313" w:author="Соколов Олександр" w:date="2024-12-22T23:00:00Z">
          <w:pPr>
            <w:ind w:firstLine="709"/>
          </w:pPr>
        </w:pPrChange>
      </w:pPr>
      <w:ins w:id="1314" w:author="Соколов Олександр" w:date="2024-12-22T20:21:00Z">
        <w:r w:rsidRPr="006D4B2B">
          <w:rPr>
            <w:sz w:val="28"/>
            <w:szCs w:val="28"/>
          </w:rPr>
          <w:t xml:space="preserve">    ) AS </w:t>
        </w:r>
        <w:proofErr w:type="spellStart"/>
        <w:r w:rsidRPr="006D4B2B">
          <w:rPr>
            <w:sz w:val="28"/>
            <w:szCs w:val="28"/>
          </w:rPr>
          <w:t>victim_count</w:t>
        </w:r>
        <w:proofErr w:type="spellEnd"/>
      </w:ins>
    </w:p>
    <w:p w14:paraId="3074A2E9" w14:textId="77777777" w:rsidR="006D4B2B" w:rsidRPr="006D4B2B" w:rsidRDefault="006D4B2B" w:rsidP="004136B4">
      <w:pPr>
        <w:spacing w:line="360" w:lineRule="auto"/>
        <w:ind w:firstLine="709"/>
        <w:rPr>
          <w:ins w:id="1315" w:author="Соколов Олександр" w:date="2024-12-22T20:21:00Z"/>
          <w:sz w:val="28"/>
          <w:szCs w:val="28"/>
        </w:rPr>
        <w:pPrChange w:id="1316" w:author="Соколов Олександр" w:date="2024-12-22T23:00:00Z">
          <w:pPr>
            <w:ind w:firstLine="709"/>
          </w:pPr>
        </w:pPrChange>
      </w:pPr>
      <w:ins w:id="1317" w:author="Соколов Олександр" w:date="2024-12-22T20:21:00Z">
        <w:r w:rsidRPr="006D4B2B">
          <w:rPr>
            <w:sz w:val="28"/>
            <w:szCs w:val="28"/>
          </w:rPr>
          <w:t>FROM</w:t>
        </w:r>
      </w:ins>
    </w:p>
    <w:p w14:paraId="059A82C4" w14:textId="77777777" w:rsidR="006D4B2B" w:rsidRPr="006D4B2B" w:rsidRDefault="006D4B2B" w:rsidP="004136B4">
      <w:pPr>
        <w:spacing w:line="360" w:lineRule="auto"/>
        <w:ind w:firstLine="709"/>
        <w:rPr>
          <w:ins w:id="1318" w:author="Соколов Олександр" w:date="2024-12-22T20:21:00Z"/>
          <w:sz w:val="28"/>
          <w:szCs w:val="28"/>
        </w:rPr>
        <w:pPrChange w:id="1319" w:author="Соколов Олександр" w:date="2024-12-22T23:00:00Z">
          <w:pPr>
            <w:ind w:firstLine="709"/>
          </w:pPr>
        </w:pPrChange>
      </w:pPr>
      <w:ins w:id="1320" w:author="Соколов Олександр" w:date="2024-12-22T20:21:00Z">
        <w:r w:rsidRPr="006D4B2B">
          <w:rPr>
            <w:sz w:val="28"/>
            <w:szCs w:val="28"/>
          </w:rPr>
          <w:t xml:space="preserve">    </w:t>
        </w:r>
        <w:proofErr w:type="spellStart"/>
        <w:r w:rsidRPr="006D4B2B">
          <w:rPr>
            <w:sz w:val="28"/>
            <w:szCs w:val="28"/>
          </w:rPr>
          <w:t>citizens</w:t>
        </w:r>
        <w:proofErr w:type="spellEnd"/>
        <w:r w:rsidRPr="006D4B2B">
          <w:rPr>
            <w:sz w:val="28"/>
            <w:szCs w:val="28"/>
          </w:rPr>
          <w:t xml:space="preserve"> c</w:t>
        </w:r>
      </w:ins>
    </w:p>
    <w:p w14:paraId="13973C93" w14:textId="77777777" w:rsidR="006D4B2B" w:rsidRPr="006D4B2B" w:rsidRDefault="006D4B2B" w:rsidP="004136B4">
      <w:pPr>
        <w:spacing w:line="360" w:lineRule="auto"/>
        <w:ind w:firstLine="709"/>
        <w:rPr>
          <w:ins w:id="1321" w:author="Соколов Олександр" w:date="2024-12-22T20:21:00Z"/>
          <w:sz w:val="28"/>
          <w:szCs w:val="28"/>
        </w:rPr>
        <w:pPrChange w:id="1322" w:author="Соколов Олександр" w:date="2024-12-22T23:00:00Z">
          <w:pPr>
            <w:ind w:firstLine="709"/>
          </w:pPr>
        </w:pPrChange>
      </w:pPr>
      <w:ins w:id="1323" w:author="Соколов Олександр" w:date="2024-12-22T20:21:00Z">
        <w:r w:rsidRPr="006D4B2B">
          <w:rPr>
            <w:sz w:val="28"/>
            <w:szCs w:val="28"/>
          </w:rPr>
          <w:t xml:space="preserve">    JOIN </w:t>
        </w:r>
        <w:proofErr w:type="spellStart"/>
        <w:r w:rsidRPr="006D4B2B">
          <w:rPr>
            <w:sz w:val="28"/>
            <w:szCs w:val="28"/>
          </w:rPr>
          <w:t>citizens_on_protocol</w:t>
        </w:r>
        <w:proofErr w:type="spellEnd"/>
        <w:r w:rsidRPr="006D4B2B">
          <w:rPr>
            <w:sz w:val="28"/>
            <w:szCs w:val="28"/>
          </w:rPr>
          <w:t xml:space="preserve"> ON c.id = </w:t>
        </w:r>
        <w:proofErr w:type="spellStart"/>
        <w:r w:rsidRPr="006D4B2B">
          <w:rPr>
            <w:sz w:val="28"/>
            <w:szCs w:val="28"/>
          </w:rPr>
          <w:t>citizens_on_protocol.citizen_id</w:t>
        </w:r>
        <w:proofErr w:type="spellEnd"/>
      </w:ins>
    </w:p>
    <w:p w14:paraId="2BFB7CB0" w14:textId="77777777" w:rsidR="006D4B2B" w:rsidRPr="006D4B2B" w:rsidRDefault="006D4B2B" w:rsidP="004136B4">
      <w:pPr>
        <w:spacing w:line="360" w:lineRule="auto"/>
        <w:ind w:firstLine="709"/>
        <w:rPr>
          <w:ins w:id="1324" w:author="Соколов Олександр" w:date="2024-12-22T20:21:00Z"/>
          <w:sz w:val="28"/>
          <w:szCs w:val="28"/>
        </w:rPr>
        <w:pPrChange w:id="1325" w:author="Соколов Олександр" w:date="2024-12-22T23:00:00Z">
          <w:pPr>
            <w:ind w:firstLine="709"/>
          </w:pPr>
        </w:pPrChange>
      </w:pPr>
      <w:ins w:id="1326" w:author="Соколов Олександр" w:date="2024-12-22T20:21:00Z">
        <w:r w:rsidRPr="006D4B2B">
          <w:rPr>
            <w:sz w:val="28"/>
            <w:szCs w:val="28"/>
          </w:rPr>
          <w:t xml:space="preserve">    JOIN </w:t>
        </w:r>
        <w:proofErr w:type="spellStart"/>
        <w:r w:rsidRPr="006D4B2B">
          <w:rPr>
            <w:sz w:val="28"/>
            <w:szCs w:val="28"/>
          </w:rPr>
          <w:t>accident_protocols</w:t>
        </w:r>
        <w:proofErr w:type="spellEnd"/>
        <w:r w:rsidRPr="006D4B2B">
          <w:rPr>
            <w:sz w:val="28"/>
            <w:szCs w:val="28"/>
          </w:rPr>
          <w:t xml:space="preserve"> ON </w:t>
        </w:r>
        <w:proofErr w:type="spellStart"/>
        <w:r w:rsidRPr="006D4B2B">
          <w:rPr>
            <w:sz w:val="28"/>
            <w:szCs w:val="28"/>
          </w:rPr>
          <w:t>citizens_on_protocol.protocol_id</w:t>
        </w:r>
        <w:proofErr w:type="spellEnd"/>
        <w:r w:rsidRPr="006D4B2B">
          <w:rPr>
            <w:sz w:val="28"/>
            <w:szCs w:val="28"/>
          </w:rPr>
          <w:t xml:space="preserve"> = accident_protocols.id</w:t>
        </w:r>
      </w:ins>
    </w:p>
    <w:p w14:paraId="69EB48FF" w14:textId="77777777" w:rsidR="006D4B2B" w:rsidRPr="006D4B2B" w:rsidRDefault="006D4B2B" w:rsidP="004136B4">
      <w:pPr>
        <w:spacing w:line="360" w:lineRule="auto"/>
        <w:ind w:firstLine="709"/>
        <w:rPr>
          <w:ins w:id="1327" w:author="Соколов Олександр" w:date="2024-12-22T20:21:00Z"/>
          <w:sz w:val="28"/>
          <w:szCs w:val="28"/>
        </w:rPr>
        <w:pPrChange w:id="1328" w:author="Соколов Олександр" w:date="2024-12-22T23:00:00Z">
          <w:pPr>
            <w:ind w:firstLine="709"/>
          </w:pPr>
        </w:pPrChange>
      </w:pPr>
      <w:ins w:id="1329" w:author="Соколов Олександр" w:date="2024-12-22T20:21:00Z">
        <w:r w:rsidRPr="006D4B2B">
          <w:rPr>
            <w:sz w:val="28"/>
            <w:szCs w:val="28"/>
          </w:rPr>
          <w:lastRenderedPageBreak/>
          <w:t xml:space="preserve">    JOIN </w:t>
        </w:r>
        <w:proofErr w:type="spellStart"/>
        <w:r w:rsidRPr="006D4B2B">
          <w:rPr>
            <w:sz w:val="28"/>
            <w:szCs w:val="28"/>
          </w:rPr>
          <w:t>citizens_on_protocol</w:t>
        </w:r>
        <w:proofErr w:type="spellEnd"/>
        <w:r w:rsidRPr="006D4B2B">
          <w:rPr>
            <w:sz w:val="28"/>
            <w:szCs w:val="28"/>
          </w:rPr>
          <w:t xml:space="preserve"> </w:t>
        </w:r>
        <w:proofErr w:type="spellStart"/>
        <w:r w:rsidRPr="006D4B2B">
          <w:rPr>
            <w:sz w:val="28"/>
            <w:szCs w:val="28"/>
          </w:rPr>
          <w:t>cop_defendant</w:t>
        </w:r>
        <w:proofErr w:type="spellEnd"/>
        <w:r w:rsidRPr="006D4B2B">
          <w:rPr>
            <w:sz w:val="28"/>
            <w:szCs w:val="28"/>
          </w:rPr>
          <w:t xml:space="preserve"> ON </w:t>
        </w:r>
        <w:proofErr w:type="spellStart"/>
        <w:r w:rsidRPr="006D4B2B">
          <w:rPr>
            <w:sz w:val="28"/>
            <w:szCs w:val="28"/>
          </w:rPr>
          <w:t>accident_protocols.defendant_id</w:t>
        </w:r>
        <w:proofErr w:type="spellEnd"/>
        <w:r w:rsidRPr="006D4B2B">
          <w:rPr>
            <w:sz w:val="28"/>
            <w:szCs w:val="28"/>
          </w:rPr>
          <w:t xml:space="preserve"> = </w:t>
        </w:r>
        <w:proofErr w:type="spellStart"/>
        <w:r w:rsidRPr="006D4B2B">
          <w:rPr>
            <w:sz w:val="28"/>
            <w:szCs w:val="28"/>
          </w:rPr>
          <w:t>cop_defendant.citizen_id</w:t>
        </w:r>
        <w:proofErr w:type="spellEnd"/>
      </w:ins>
    </w:p>
    <w:p w14:paraId="025C4F68" w14:textId="77777777" w:rsidR="006D4B2B" w:rsidRPr="006D4B2B" w:rsidRDefault="006D4B2B" w:rsidP="004136B4">
      <w:pPr>
        <w:spacing w:line="360" w:lineRule="auto"/>
        <w:ind w:firstLine="709"/>
        <w:rPr>
          <w:ins w:id="1330" w:author="Соколов Олександр" w:date="2024-12-22T20:21:00Z"/>
          <w:sz w:val="28"/>
          <w:szCs w:val="28"/>
        </w:rPr>
        <w:pPrChange w:id="1331" w:author="Соколов Олександр" w:date="2024-12-22T23:00:00Z">
          <w:pPr>
            <w:ind w:firstLine="709"/>
          </w:pPr>
        </w:pPrChange>
      </w:pPr>
      <w:ins w:id="1332" w:author="Соколов Олександр" w:date="2024-12-22T20:21:00Z">
        <w:r w:rsidRPr="006D4B2B">
          <w:rPr>
            <w:sz w:val="28"/>
            <w:szCs w:val="28"/>
          </w:rPr>
          <w:t>WHERE</w:t>
        </w:r>
      </w:ins>
    </w:p>
    <w:p w14:paraId="2A5F0A6C" w14:textId="77777777" w:rsidR="006D4B2B" w:rsidRPr="006D4B2B" w:rsidRDefault="006D4B2B" w:rsidP="004136B4">
      <w:pPr>
        <w:spacing w:line="360" w:lineRule="auto"/>
        <w:ind w:firstLine="709"/>
        <w:rPr>
          <w:ins w:id="1333" w:author="Соколов Олександр" w:date="2024-12-22T20:21:00Z"/>
          <w:sz w:val="28"/>
          <w:szCs w:val="28"/>
        </w:rPr>
        <w:pPrChange w:id="1334" w:author="Соколов Олександр" w:date="2024-12-22T23:00:00Z">
          <w:pPr>
            <w:ind w:firstLine="709"/>
          </w:pPr>
        </w:pPrChange>
      </w:pPr>
      <w:ins w:id="1335" w:author="Соколов Олександр" w:date="2024-12-22T20:21:00Z">
        <w:r w:rsidRPr="006D4B2B">
          <w:rPr>
            <w:sz w:val="28"/>
            <w:szCs w:val="28"/>
          </w:rPr>
          <w:t xml:space="preserve">    </w:t>
        </w:r>
        <w:proofErr w:type="spellStart"/>
        <w:r w:rsidRPr="006D4B2B">
          <w:rPr>
            <w:sz w:val="28"/>
            <w:szCs w:val="28"/>
          </w:rPr>
          <w:t>citizens_on_protocol.role</w:t>
        </w:r>
        <w:proofErr w:type="spellEnd"/>
        <w:r w:rsidRPr="006D4B2B">
          <w:rPr>
            <w:sz w:val="28"/>
            <w:szCs w:val="28"/>
          </w:rPr>
          <w:t xml:space="preserve"> = '</w:t>
        </w:r>
        <w:proofErr w:type="spellStart"/>
        <w:r w:rsidRPr="006D4B2B">
          <w:rPr>
            <w:sz w:val="28"/>
            <w:szCs w:val="28"/>
          </w:rPr>
          <w:t>witness</w:t>
        </w:r>
        <w:proofErr w:type="spellEnd"/>
        <w:r w:rsidRPr="006D4B2B">
          <w:rPr>
            <w:sz w:val="28"/>
            <w:szCs w:val="28"/>
          </w:rPr>
          <w:t>'</w:t>
        </w:r>
      </w:ins>
    </w:p>
    <w:p w14:paraId="1B1F8936" w14:textId="77777777" w:rsidR="006D4B2B" w:rsidRPr="006D4B2B" w:rsidRDefault="006D4B2B" w:rsidP="004136B4">
      <w:pPr>
        <w:spacing w:line="360" w:lineRule="auto"/>
        <w:ind w:firstLine="709"/>
        <w:rPr>
          <w:ins w:id="1336" w:author="Соколов Олександр" w:date="2024-12-22T20:21:00Z"/>
          <w:sz w:val="28"/>
          <w:szCs w:val="28"/>
        </w:rPr>
        <w:pPrChange w:id="1337" w:author="Соколов Олександр" w:date="2024-12-22T23:00:00Z">
          <w:pPr>
            <w:ind w:firstLine="709"/>
          </w:pPr>
        </w:pPrChange>
      </w:pPr>
      <w:ins w:id="1338" w:author="Соколов Олександр" w:date="2024-12-22T20:21:00Z">
        <w:r w:rsidRPr="006D4B2B">
          <w:rPr>
            <w:sz w:val="28"/>
            <w:szCs w:val="28"/>
          </w:rPr>
          <w:t xml:space="preserve">    AND </w:t>
        </w:r>
        <w:proofErr w:type="spellStart"/>
        <w:r w:rsidRPr="006D4B2B">
          <w:rPr>
            <w:sz w:val="28"/>
            <w:szCs w:val="28"/>
          </w:rPr>
          <w:t>cop_defendant.role</w:t>
        </w:r>
        <w:proofErr w:type="spellEnd"/>
        <w:r w:rsidRPr="006D4B2B">
          <w:rPr>
            <w:sz w:val="28"/>
            <w:szCs w:val="28"/>
          </w:rPr>
          <w:t xml:space="preserve"> = '</w:t>
        </w:r>
        <w:proofErr w:type="spellStart"/>
        <w:r w:rsidRPr="006D4B2B">
          <w:rPr>
            <w:sz w:val="28"/>
            <w:szCs w:val="28"/>
          </w:rPr>
          <w:t>victim</w:t>
        </w:r>
        <w:proofErr w:type="spellEnd"/>
        <w:r w:rsidRPr="006D4B2B">
          <w:rPr>
            <w:sz w:val="28"/>
            <w:szCs w:val="28"/>
          </w:rPr>
          <w:t>'</w:t>
        </w:r>
      </w:ins>
    </w:p>
    <w:p w14:paraId="23DF9B09" w14:textId="77777777" w:rsidR="006D4B2B" w:rsidRPr="006D4B2B" w:rsidRDefault="006D4B2B" w:rsidP="004136B4">
      <w:pPr>
        <w:spacing w:line="360" w:lineRule="auto"/>
        <w:ind w:firstLine="709"/>
        <w:rPr>
          <w:ins w:id="1339" w:author="Соколов Олександр" w:date="2024-12-22T20:21:00Z"/>
          <w:sz w:val="28"/>
          <w:szCs w:val="28"/>
        </w:rPr>
        <w:pPrChange w:id="1340" w:author="Соколов Олександр" w:date="2024-12-22T23:00:00Z">
          <w:pPr>
            <w:ind w:firstLine="709"/>
          </w:pPr>
        </w:pPrChange>
      </w:pPr>
      <w:ins w:id="1341" w:author="Соколов Олександр" w:date="2024-12-22T20:21:00Z">
        <w:r w:rsidRPr="006D4B2B">
          <w:rPr>
            <w:sz w:val="28"/>
            <w:szCs w:val="28"/>
          </w:rPr>
          <w:t>GROUP BY</w:t>
        </w:r>
      </w:ins>
    </w:p>
    <w:p w14:paraId="544B6782" w14:textId="77777777" w:rsidR="006D4B2B" w:rsidRPr="006D4B2B" w:rsidRDefault="006D4B2B" w:rsidP="004136B4">
      <w:pPr>
        <w:spacing w:line="360" w:lineRule="auto"/>
        <w:ind w:firstLine="709"/>
        <w:rPr>
          <w:ins w:id="1342" w:author="Соколов Олександр" w:date="2024-12-22T20:21:00Z"/>
          <w:sz w:val="28"/>
          <w:szCs w:val="28"/>
        </w:rPr>
        <w:pPrChange w:id="1343" w:author="Соколов Олександр" w:date="2024-12-22T23:00:00Z">
          <w:pPr>
            <w:ind w:firstLine="709"/>
          </w:pPr>
        </w:pPrChange>
      </w:pPr>
      <w:ins w:id="1344" w:author="Соколов Олександр" w:date="2024-12-22T20:21:00Z">
        <w:r w:rsidRPr="006D4B2B">
          <w:rPr>
            <w:sz w:val="28"/>
            <w:szCs w:val="28"/>
          </w:rPr>
          <w:t xml:space="preserve">    c.id,</w:t>
        </w:r>
      </w:ins>
    </w:p>
    <w:p w14:paraId="6B44DE0E" w14:textId="1ED480FB" w:rsidR="006D4B2B" w:rsidRDefault="006D4B2B" w:rsidP="004136B4">
      <w:pPr>
        <w:spacing w:line="360" w:lineRule="auto"/>
        <w:ind w:firstLine="709"/>
        <w:rPr>
          <w:ins w:id="1345" w:author="Соколов Олександр" w:date="2024-12-22T20:21:00Z"/>
          <w:sz w:val="28"/>
          <w:szCs w:val="28"/>
        </w:rPr>
        <w:pPrChange w:id="1346" w:author="Соколов Олександр" w:date="2024-12-22T23:00:00Z">
          <w:pPr>
            <w:ind w:firstLine="709"/>
          </w:pPr>
        </w:pPrChange>
      </w:pPr>
      <w:ins w:id="1347" w:author="Соколов Олександр" w:date="2024-12-22T20:21:00Z">
        <w:r w:rsidRPr="006D4B2B">
          <w:rPr>
            <w:sz w:val="28"/>
            <w:szCs w:val="28"/>
          </w:rPr>
          <w:t xml:space="preserve">    </w:t>
        </w:r>
        <w:proofErr w:type="spellStart"/>
        <w:r w:rsidRPr="006D4B2B">
          <w:rPr>
            <w:sz w:val="28"/>
            <w:szCs w:val="28"/>
          </w:rPr>
          <w:t>full_name</w:t>
        </w:r>
        <w:proofErr w:type="spellEnd"/>
        <w:r w:rsidRPr="006D4B2B">
          <w:rPr>
            <w:sz w:val="28"/>
            <w:szCs w:val="28"/>
          </w:rPr>
          <w:t>;</w:t>
        </w:r>
      </w:ins>
    </w:p>
    <w:p w14:paraId="5964DF92" w14:textId="3F76C639" w:rsidR="006D4B2B" w:rsidRDefault="006D4B2B" w:rsidP="004136B4">
      <w:pPr>
        <w:spacing w:line="360" w:lineRule="auto"/>
        <w:ind w:firstLine="709"/>
        <w:rPr>
          <w:ins w:id="1348" w:author="Соколов Олександр" w:date="2024-12-22T20:21:00Z"/>
          <w:sz w:val="28"/>
          <w:szCs w:val="28"/>
        </w:rPr>
        <w:pPrChange w:id="1349" w:author="Соколов Олександр" w:date="2024-12-22T23:00:00Z">
          <w:pPr>
            <w:ind w:firstLine="709"/>
          </w:pPr>
        </w:pPrChange>
      </w:pPr>
    </w:p>
    <w:p w14:paraId="4A9F5026" w14:textId="56F222EE" w:rsidR="006D4B2B" w:rsidRDefault="006D4B2B" w:rsidP="004136B4">
      <w:pPr>
        <w:spacing w:line="360" w:lineRule="auto"/>
        <w:ind w:firstLine="709"/>
        <w:jc w:val="both"/>
        <w:rPr>
          <w:ins w:id="1350" w:author="Соколов Олександр" w:date="2024-12-22T20:21:00Z"/>
          <w:sz w:val="28"/>
          <w:szCs w:val="28"/>
        </w:rPr>
        <w:pPrChange w:id="1351" w:author="Соколов Олександр" w:date="2024-12-22T23:00:00Z">
          <w:pPr>
            <w:ind w:firstLine="709"/>
          </w:pPr>
        </w:pPrChange>
      </w:pPr>
      <w:ins w:id="1352" w:author="Соколов Олександр" w:date="2024-12-22T20:21:00Z">
        <w:r w:rsidRPr="006D4B2B">
          <w:rPr>
            <w:sz w:val="28"/>
            <w:szCs w:val="28"/>
          </w:rPr>
          <w:t>На рис. 7.4.</w:t>
        </w:r>
        <w:r>
          <w:rPr>
            <w:sz w:val="28"/>
            <w:szCs w:val="28"/>
          </w:rPr>
          <w:t>17</w:t>
        </w:r>
        <w:r w:rsidRPr="006D4B2B">
          <w:rPr>
            <w:sz w:val="28"/>
            <w:szCs w:val="28"/>
          </w:rPr>
          <w:t xml:space="preserve">.1 наведено результати роботи запиту, який повертає </w:t>
        </w:r>
        <w:bookmarkStart w:id="1353" w:name="OLE_LINK34"/>
        <w:r w:rsidRPr="006D4B2B">
          <w:rPr>
            <w:sz w:val="28"/>
            <w:szCs w:val="28"/>
          </w:rPr>
          <w:t>перелік</w:t>
        </w:r>
        <w:r>
          <w:rPr>
            <w:sz w:val="28"/>
            <w:szCs w:val="28"/>
          </w:rPr>
          <w:t xml:space="preserve"> </w:t>
        </w:r>
        <w:r w:rsidR="00434156" w:rsidRPr="00434156">
          <w:rPr>
            <w:sz w:val="28"/>
            <w:szCs w:val="28"/>
          </w:rPr>
          <w:t xml:space="preserve">громадян які були і свідками і </w:t>
        </w:r>
      </w:ins>
      <w:ins w:id="1354" w:author="Соколов Олександр" w:date="2024-12-22T20:22:00Z">
        <w:r w:rsidR="00434156">
          <w:rPr>
            <w:sz w:val="28"/>
            <w:szCs w:val="28"/>
          </w:rPr>
          <w:t>жертвами (на різних протоколах)</w:t>
        </w:r>
      </w:ins>
      <w:bookmarkEnd w:id="1353"/>
      <w:ins w:id="1355" w:author="Соколов Олександр" w:date="2024-12-22T20:21:00Z">
        <w:r w:rsidR="00434156">
          <w:rPr>
            <w:sz w:val="28"/>
            <w:szCs w:val="28"/>
          </w:rPr>
          <w:t>.</w:t>
        </w:r>
      </w:ins>
    </w:p>
    <w:p w14:paraId="052AA395" w14:textId="401ABED6" w:rsidR="00434156" w:rsidRDefault="00434156" w:rsidP="004136B4">
      <w:pPr>
        <w:spacing w:line="360" w:lineRule="auto"/>
        <w:ind w:firstLine="709"/>
        <w:jc w:val="center"/>
        <w:rPr>
          <w:ins w:id="1356" w:author="Соколов Олександр" w:date="2024-12-22T20:18:00Z"/>
          <w:sz w:val="28"/>
          <w:szCs w:val="28"/>
        </w:rPr>
        <w:pPrChange w:id="1357" w:author="Соколов Олександр" w:date="2024-12-22T23:00:00Z">
          <w:pPr>
            <w:ind w:firstLine="709"/>
            <w:jc w:val="both"/>
          </w:pPr>
        </w:pPrChange>
      </w:pPr>
      <w:ins w:id="1358" w:author="Соколов Олександр" w:date="2024-12-22T20:22:00Z">
        <w:r w:rsidRPr="00434156">
          <w:rPr>
            <w:sz w:val="28"/>
            <w:szCs w:val="28"/>
          </w:rPr>
          <w:drawing>
            <wp:inline distT="0" distB="0" distL="0" distR="0" wp14:anchorId="5D17F58D" wp14:editId="39B72A1C">
              <wp:extent cx="5607618" cy="43148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7573" cy="4322485"/>
                      </a:xfrm>
                      <a:prstGeom prst="rect">
                        <a:avLst/>
                      </a:prstGeom>
                    </pic:spPr>
                  </pic:pic>
                </a:graphicData>
              </a:graphic>
            </wp:inline>
          </w:drawing>
        </w:r>
      </w:ins>
    </w:p>
    <w:p w14:paraId="49F779C3" w14:textId="6754400C" w:rsidR="006D4B2B" w:rsidRDefault="00434156" w:rsidP="004136B4">
      <w:pPr>
        <w:spacing w:line="360" w:lineRule="auto"/>
        <w:ind w:firstLine="709"/>
        <w:jc w:val="center"/>
        <w:rPr>
          <w:ins w:id="1359" w:author="Соколов Олександр" w:date="2024-12-22T20:23:00Z"/>
          <w:sz w:val="28"/>
          <w:szCs w:val="28"/>
        </w:rPr>
        <w:pPrChange w:id="1360" w:author="Соколов Олександр" w:date="2024-12-22T23:00:00Z">
          <w:pPr>
            <w:ind w:firstLine="709"/>
            <w:jc w:val="center"/>
          </w:pPr>
        </w:pPrChange>
      </w:pPr>
      <w:ins w:id="1361" w:author="Соколов Олександр" w:date="2024-12-22T20:22:00Z">
        <w:r w:rsidRPr="00434156">
          <w:rPr>
            <w:sz w:val="28"/>
            <w:szCs w:val="28"/>
          </w:rPr>
          <w:t>Рисунок 7.4.1</w:t>
        </w:r>
        <w:r>
          <w:rPr>
            <w:sz w:val="28"/>
            <w:szCs w:val="28"/>
          </w:rPr>
          <w:t>7</w:t>
        </w:r>
        <w:r w:rsidRPr="00434156">
          <w:rPr>
            <w:sz w:val="28"/>
            <w:szCs w:val="28"/>
          </w:rPr>
          <w:t xml:space="preserve">.1 – </w:t>
        </w:r>
        <w:r>
          <w:rPr>
            <w:sz w:val="28"/>
            <w:szCs w:val="28"/>
          </w:rPr>
          <w:t>Р</w:t>
        </w:r>
        <w:r w:rsidRPr="00434156">
          <w:rPr>
            <w:sz w:val="28"/>
            <w:szCs w:val="28"/>
          </w:rPr>
          <w:t xml:space="preserve">езультати роботи запиту, який </w:t>
        </w:r>
      </w:ins>
      <w:ins w:id="1362" w:author="Соколов Олександр" w:date="2024-12-22T20:23:00Z">
        <w:r w:rsidRPr="006D4B2B">
          <w:rPr>
            <w:sz w:val="28"/>
            <w:szCs w:val="28"/>
          </w:rPr>
          <w:t>перелік</w:t>
        </w:r>
        <w:r>
          <w:rPr>
            <w:sz w:val="28"/>
            <w:szCs w:val="28"/>
          </w:rPr>
          <w:t xml:space="preserve"> </w:t>
        </w:r>
        <w:r w:rsidRPr="00434156">
          <w:rPr>
            <w:sz w:val="28"/>
            <w:szCs w:val="28"/>
          </w:rPr>
          <w:t xml:space="preserve">громадян які були і свідками і </w:t>
        </w:r>
        <w:r>
          <w:rPr>
            <w:sz w:val="28"/>
            <w:szCs w:val="28"/>
          </w:rPr>
          <w:t>жертвами (на різних протоколах)</w:t>
        </w:r>
      </w:ins>
    </w:p>
    <w:p w14:paraId="2629E9DF" w14:textId="30FDDDDD" w:rsidR="00434156" w:rsidRDefault="00434156" w:rsidP="004136B4">
      <w:pPr>
        <w:spacing w:line="360" w:lineRule="auto"/>
        <w:ind w:firstLine="709"/>
        <w:jc w:val="center"/>
        <w:rPr>
          <w:ins w:id="1363" w:author="Соколов Олександр" w:date="2024-12-22T20:23:00Z"/>
          <w:sz w:val="28"/>
          <w:szCs w:val="28"/>
        </w:rPr>
        <w:pPrChange w:id="1364" w:author="Соколов Олександр" w:date="2024-12-22T23:00:00Z">
          <w:pPr>
            <w:ind w:firstLine="709"/>
            <w:jc w:val="center"/>
          </w:pPr>
        </w:pPrChange>
      </w:pPr>
    </w:p>
    <w:p w14:paraId="16353690" w14:textId="5C5326E3" w:rsidR="00434156" w:rsidRDefault="00434156" w:rsidP="004136B4">
      <w:pPr>
        <w:spacing w:line="360" w:lineRule="auto"/>
        <w:ind w:firstLine="709"/>
        <w:outlineLvl w:val="2"/>
        <w:rPr>
          <w:ins w:id="1365" w:author="Соколов Олександр" w:date="2024-12-22T20:23:00Z"/>
          <w:sz w:val="28"/>
          <w:szCs w:val="28"/>
        </w:rPr>
        <w:pPrChange w:id="1366" w:author="Соколов Олександр" w:date="2024-12-22T23:00:00Z">
          <w:pPr>
            <w:ind w:firstLine="709"/>
          </w:pPr>
        </w:pPrChange>
      </w:pPr>
      <w:bookmarkStart w:id="1367" w:name="_Toc185798503"/>
      <w:ins w:id="1368" w:author="Соколов Олександр" w:date="2024-12-22T20:23:00Z">
        <w:r w:rsidRPr="00434156">
          <w:rPr>
            <w:sz w:val="28"/>
            <w:szCs w:val="28"/>
          </w:rPr>
          <w:t>7.4.1</w:t>
        </w:r>
        <w:r>
          <w:rPr>
            <w:sz w:val="28"/>
            <w:szCs w:val="28"/>
          </w:rPr>
          <w:t>8 Топ громадян за сумою штрафів</w:t>
        </w:r>
        <w:bookmarkEnd w:id="1367"/>
      </w:ins>
    </w:p>
    <w:p w14:paraId="44A6B535" w14:textId="77777777" w:rsidR="00434156" w:rsidRPr="00434156" w:rsidRDefault="00434156" w:rsidP="004136B4">
      <w:pPr>
        <w:spacing w:line="360" w:lineRule="auto"/>
        <w:ind w:firstLine="709"/>
        <w:rPr>
          <w:ins w:id="1369" w:author="Соколов Олександр" w:date="2024-12-22T20:23:00Z"/>
          <w:sz w:val="28"/>
          <w:szCs w:val="28"/>
        </w:rPr>
        <w:pPrChange w:id="1370" w:author="Соколов Олександр" w:date="2024-12-22T23:00:00Z">
          <w:pPr>
            <w:ind w:firstLine="709"/>
          </w:pPr>
        </w:pPrChange>
      </w:pPr>
      <w:ins w:id="1371" w:author="Соколов Олександр" w:date="2024-12-22T20:23:00Z">
        <w:r w:rsidRPr="00434156">
          <w:rPr>
            <w:sz w:val="28"/>
            <w:szCs w:val="28"/>
          </w:rPr>
          <w:lastRenderedPageBreak/>
          <w:t>SELECT</w:t>
        </w:r>
      </w:ins>
    </w:p>
    <w:p w14:paraId="4A829CCD" w14:textId="77777777" w:rsidR="00434156" w:rsidRPr="00434156" w:rsidRDefault="00434156" w:rsidP="004136B4">
      <w:pPr>
        <w:spacing w:line="360" w:lineRule="auto"/>
        <w:ind w:firstLine="709"/>
        <w:rPr>
          <w:ins w:id="1372" w:author="Соколов Олександр" w:date="2024-12-22T20:23:00Z"/>
          <w:sz w:val="28"/>
          <w:szCs w:val="28"/>
        </w:rPr>
        <w:pPrChange w:id="1373" w:author="Соколов Олександр" w:date="2024-12-22T23:00:00Z">
          <w:pPr>
            <w:ind w:firstLine="709"/>
          </w:pPr>
        </w:pPrChange>
      </w:pPr>
      <w:ins w:id="1374" w:author="Соколов Олександр" w:date="2024-12-22T20:23:00Z">
        <w:r w:rsidRPr="00434156">
          <w:rPr>
            <w:sz w:val="28"/>
            <w:szCs w:val="28"/>
          </w:rPr>
          <w:t xml:space="preserve">    </w:t>
        </w:r>
        <w:proofErr w:type="spellStart"/>
        <w:r w:rsidRPr="00434156">
          <w:rPr>
            <w:sz w:val="28"/>
            <w:szCs w:val="28"/>
          </w:rPr>
          <w:t>get_citizen_full_name</w:t>
        </w:r>
        <w:proofErr w:type="spellEnd"/>
        <w:r w:rsidRPr="00434156">
          <w:rPr>
            <w:sz w:val="28"/>
            <w:szCs w:val="28"/>
          </w:rPr>
          <w:t xml:space="preserve">(citizens.id) AS </w:t>
        </w:r>
        <w:proofErr w:type="spellStart"/>
        <w:r w:rsidRPr="00434156">
          <w:rPr>
            <w:sz w:val="28"/>
            <w:szCs w:val="28"/>
          </w:rPr>
          <w:t>full_name</w:t>
        </w:r>
        <w:proofErr w:type="spellEnd"/>
        <w:r w:rsidRPr="00434156">
          <w:rPr>
            <w:sz w:val="28"/>
            <w:szCs w:val="28"/>
          </w:rPr>
          <w:t>,</w:t>
        </w:r>
      </w:ins>
    </w:p>
    <w:p w14:paraId="0FC6498E" w14:textId="77777777" w:rsidR="00434156" w:rsidRPr="00434156" w:rsidRDefault="00434156" w:rsidP="004136B4">
      <w:pPr>
        <w:spacing w:line="360" w:lineRule="auto"/>
        <w:ind w:firstLine="709"/>
        <w:rPr>
          <w:ins w:id="1375" w:author="Соколов Олександр" w:date="2024-12-22T20:23:00Z"/>
          <w:sz w:val="28"/>
          <w:szCs w:val="28"/>
        </w:rPr>
        <w:pPrChange w:id="1376" w:author="Соколов Олександр" w:date="2024-12-22T23:00:00Z">
          <w:pPr>
            <w:ind w:firstLine="709"/>
          </w:pPr>
        </w:pPrChange>
      </w:pPr>
      <w:ins w:id="1377" w:author="Соколов Олександр" w:date="2024-12-22T20:23:00Z">
        <w:r w:rsidRPr="00434156">
          <w:rPr>
            <w:sz w:val="28"/>
            <w:szCs w:val="28"/>
          </w:rPr>
          <w:t xml:space="preserve">    COALESCE(SUM(</w:t>
        </w:r>
        <w:proofErr w:type="spellStart"/>
        <w:r w:rsidRPr="00434156">
          <w:rPr>
            <w:sz w:val="28"/>
            <w:szCs w:val="28"/>
          </w:rPr>
          <w:t>administrative_offenses.penalty_fee</w:t>
        </w:r>
        <w:proofErr w:type="spellEnd"/>
        <w:r w:rsidRPr="00434156">
          <w:rPr>
            <w:sz w:val="28"/>
            <w:szCs w:val="28"/>
          </w:rPr>
          <w:t xml:space="preserve">), 0) AS </w:t>
        </w:r>
        <w:proofErr w:type="spellStart"/>
        <w:r w:rsidRPr="00434156">
          <w:rPr>
            <w:sz w:val="28"/>
            <w:szCs w:val="28"/>
          </w:rPr>
          <w:t>total_fines</w:t>
        </w:r>
        <w:proofErr w:type="spellEnd"/>
        <w:r w:rsidRPr="00434156">
          <w:rPr>
            <w:sz w:val="28"/>
            <w:szCs w:val="28"/>
          </w:rPr>
          <w:t>,</w:t>
        </w:r>
      </w:ins>
    </w:p>
    <w:p w14:paraId="45008156" w14:textId="77777777" w:rsidR="00434156" w:rsidRPr="00434156" w:rsidRDefault="00434156" w:rsidP="004136B4">
      <w:pPr>
        <w:spacing w:line="360" w:lineRule="auto"/>
        <w:ind w:firstLine="709"/>
        <w:rPr>
          <w:ins w:id="1378" w:author="Соколов Олександр" w:date="2024-12-22T20:23:00Z"/>
          <w:sz w:val="28"/>
          <w:szCs w:val="28"/>
        </w:rPr>
        <w:pPrChange w:id="1379" w:author="Соколов Олександр" w:date="2024-12-22T23:00:00Z">
          <w:pPr>
            <w:ind w:firstLine="709"/>
          </w:pPr>
        </w:pPrChange>
      </w:pPr>
      <w:ins w:id="1380" w:author="Соколов Олександр" w:date="2024-12-22T20:23:00Z">
        <w:r w:rsidRPr="00434156">
          <w:rPr>
            <w:sz w:val="28"/>
            <w:szCs w:val="28"/>
          </w:rPr>
          <w:t xml:space="preserve">    COALESCE(COUNT(violations.id), 0) AS </w:t>
        </w:r>
        <w:proofErr w:type="spellStart"/>
        <w:r w:rsidRPr="00434156">
          <w:rPr>
            <w:sz w:val="28"/>
            <w:szCs w:val="28"/>
          </w:rPr>
          <w:t>total_violations</w:t>
        </w:r>
        <w:proofErr w:type="spellEnd"/>
      </w:ins>
    </w:p>
    <w:p w14:paraId="3F6E9549" w14:textId="77777777" w:rsidR="00434156" w:rsidRPr="00434156" w:rsidRDefault="00434156" w:rsidP="004136B4">
      <w:pPr>
        <w:spacing w:line="360" w:lineRule="auto"/>
        <w:ind w:firstLine="709"/>
        <w:rPr>
          <w:ins w:id="1381" w:author="Соколов Олександр" w:date="2024-12-22T20:23:00Z"/>
          <w:sz w:val="28"/>
          <w:szCs w:val="28"/>
        </w:rPr>
        <w:pPrChange w:id="1382" w:author="Соколов Олександр" w:date="2024-12-22T23:00:00Z">
          <w:pPr>
            <w:ind w:firstLine="709"/>
          </w:pPr>
        </w:pPrChange>
      </w:pPr>
      <w:ins w:id="1383" w:author="Соколов Олександр" w:date="2024-12-22T20:23:00Z">
        <w:r w:rsidRPr="00434156">
          <w:rPr>
            <w:sz w:val="28"/>
            <w:szCs w:val="28"/>
          </w:rPr>
          <w:t>FROM</w:t>
        </w:r>
      </w:ins>
    </w:p>
    <w:p w14:paraId="1061F195" w14:textId="77777777" w:rsidR="00434156" w:rsidRPr="00434156" w:rsidRDefault="00434156" w:rsidP="004136B4">
      <w:pPr>
        <w:spacing w:line="360" w:lineRule="auto"/>
        <w:ind w:firstLine="709"/>
        <w:rPr>
          <w:ins w:id="1384" w:author="Соколов Олександр" w:date="2024-12-22T20:23:00Z"/>
          <w:sz w:val="28"/>
          <w:szCs w:val="28"/>
        </w:rPr>
        <w:pPrChange w:id="1385" w:author="Соколов Олександр" w:date="2024-12-22T23:00:00Z">
          <w:pPr>
            <w:ind w:firstLine="709"/>
          </w:pPr>
        </w:pPrChange>
      </w:pPr>
      <w:ins w:id="1386" w:author="Соколов Олександр" w:date="2024-12-22T20:23:00Z">
        <w:r w:rsidRPr="00434156">
          <w:rPr>
            <w:sz w:val="28"/>
            <w:szCs w:val="28"/>
          </w:rPr>
          <w:t xml:space="preserve">    </w:t>
        </w:r>
        <w:proofErr w:type="spellStart"/>
        <w:r w:rsidRPr="00434156">
          <w:rPr>
            <w:sz w:val="28"/>
            <w:szCs w:val="28"/>
          </w:rPr>
          <w:t>citizens</w:t>
        </w:r>
        <w:proofErr w:type="spellEnd"/>
      </w:ins>
    </w:p>
    <w:p w14:paraId="187D8F5D" w14:textId="77777777" w:rsidR="00434156" w:rsidRPr="00434156" w:rsidRDefault="00434156" w:rsidP="004136B4">
      <w:pPr>
        <w:spacing w:line="360" w:lineRule="auto"/>
        <w:ind w:firstLine="709"/>
        <w:rPr>
          <w:ins w:id="1387" w:author="Соколов Олександр" w:date="2024-12-22T20:23:00Z"/>
          <w:sz w:val="28"/>
          <w:szCs w:val="28"/>
        </w:rPr>
        <w:pPrChange w:id="1388" w:author="Соколов Олександр" w:date="2024-12-22T23:00:00Z">
          <w:pPr>
            <w:ind w:firstLine="709"/>
          </w:pPr>
        </w:pPrChange>
      </w:pPr>
      <w:ins w:id="1389" w:author="Соколов Олександр" w:date="2024-12-22T20:23:00Z">
        <w:r w:rsidRPr="00434156">
          <w:rPr>
            <w:sz w:val="28"/>
            <w:szCs w:val="28"/>
          </w:rPr>
          <w:t xml:space="preserve">    LEFT JOIN </w:t>
        </w:r>
        <w:proofErr w:type="spellStart"/>
        <w:r w:rsidRPr="00434156">
          <w:rPr>
            <w:sz w:val="28"/>
            <w:szCs w:val="28"/>
          </w:rPr>
          <w:t>vehicles</w:t>
        </w:r>
        <w:proofErr w:type="spellEnd"/>
        <w:r w:rsidRPr="00434156">
          <w:rPr>
            <w:sz w:val="28"/>
            <w:szCs w:val="28"/>
          </w:rPr>
          <w:t xml:space="preserve"> ON citizens.id = </w:t>
        </w:r>
        <w:proofErr w:type="spellStart"/>
        <w:r w:rsidRPr="00434156">
          <w:rPr>
            <w:sz w:val="28"/>
            <w:szCs w:val="28"/>
          </w:rPr>
          <w:t>vehicles.owner_id</w:t>
        </w:r>
        <w:proofErr w:type="spellEnd"/>
      </w:ins>
    </w:p>
    <w:p w14:paraId="23F19909" w14:textId="77777777" w:rsidR="00434156" w:rsidRPr="00434156" w:rsidRDefault="00434156" w:rsidP="004136B4">
      <w:pPr>
        <w:spacing w:line="360" w:lineRule="auto"/>
        <w:ind w:firstLine="709"/>
        <w:rPr>
          <w:ins w:id="1390" w:author="Соколов Олександр" w:date="2024-12-22T20:23:00Z"/>
          <w:sz w:val="28"/>
          <w:szCs w:val="28"/>
        </w:rPr>
        <w:pPrChange w:id="1391" w:author="Соколов Олександр" w:date="2024-12-22T23:00:00Z">
          <w:pPr>
            <w:ind w:firstLine="709"/>
          </w:pPr>
        </w:pPrChange>
      </w:pPr>
      <w:ins w:id="1392" w:author="Соколов Олександр" w:date="2024-12-22T20:23:00Z">
        <w:r w:rsidRPr="00434156">
          <w:rPr>
            <w:sz w:val="28"/>
            <w:szCs w:val="28"/>
          </w:rPr>
          <w:t xml:space="preserve">    LEFT JOIN </w:t>
        </w:r>
        <w:proofErr w:type="spellStart"/>
        <w:r w:rsidRPr="00434156">
          <w:rPr>
            <w:sz w:val="28"/>
            <w:szCs w:val="28"/>
          </w:rPr>
          <w:t>violations</w:t>
        </w:r>
        <w:proofErr w:type="spellEnd"/>
        <w:r w:rsidRPr="00434156">
          <w:rPr>
            <w:sz w:val="28"/>
            <w:szCs w:val="28"/>
          </w:rPr>
          <w:t xml:space="preserve"> ON vehicles.id = </w:t>
        </w:r>
        <w:proofErr w:type="spellStart"/>
        <w:r w:rsidRPr="00434156">
          <w:rPr>
            <w:sz w:val="28"/>
            <w:szCs w:val="28"/>
          </w:rPr>
          <w:t>violations.vehicle_id</w:t>
        </w:r>
        <w:proofErr w:type="spellEnd"/>
      </w:ins>
    </w:p>
    <w:p w14:paraId="0688B53B" w14:textId="77777777" w:rsidR="00434156" w:rsidRPr="00434156" w:rsidRDefault="00434156" w:rsidP="004136B4">
      <w:pPr>
        <w:spacing w:line="360" w:lineRule="auto"/>
        <w:ind w:firstLine="709"/>
        <w:rPr>
          <w:ins w:id="1393" w:author="Соколов Олександр" w:date="2024-12-22T20:23:00Z"/>
          <w:sz w:val="28"/>
          <w:szCs w:val="28"/>
        </w:rPr>
        <w:pPrChange w:id="1394" w:author="Соколов Олександр" w:date="2024-12-22T23:00:00Z">
          <w:pPr>
            <w:ind w:firstLine="709"/>
          </w:pPr>
        </w:pPrChange>
      </w:pPr>
      <w:ins w:id="1395" w:author="Соколов Олександр" w:date="2024-12-22T20:23:00Z">
        <w:r w:rsidRPr="00434156">
          <w:rPr>
            <w:sz w:val="28"/>
            <w:szCs w:val="28"/>
          </w:rPr>
          <w:t xml:space="preserve">    LEFT JOIN </w:t>
        </w:r>
        <w:proofErr w:type="spellStart"/>
        <w:r w:rsidRPr="00434156">
          <w:rPr>
            <w:sz w:val="28"/>
            <w:szCs w:val="28"/>
          </w:rPr>
          <w:t>administrative_offenses</w:t>
        </w:r>
        <w:proofErr w:type="spellEnd"/>
        <w:r w:rsidRPr="00434156">
          <w:rPr>
            <w:sz w:val="28"/>
            <w:szCs w:val="28"/>
          </w:rPr>
          <w:t xml:space="preserve"> ON </w:t>
        </w:r>
        <w:proofErr w:type="spellStart"/>
        <w:r w:rsidRPr="00434156">
          <w:rPr>
            <w:sz w:val="28"/>
            <w:szCs w:val="28"/>
          </w:rPr>
          <w:t>violations.administrative_offense_id</w:t>
        </w:r>
        <w:proofErr w:type="spellEnd"/>
        <w:r w:rsidRPr="00434156">
          <w:rPr>
            <w:sz w:val="28"/>
            <w:szCs w:val="28"/>
          </w:rPr>
          <w:t xml:space="preserve"> = administrative_offenses.id</w:t>
        </w:r>
      </w:ins>
    </w:p>
    <w:p w14:paraId="459D4C6F" w14:textId="77777777" w:rsidR="00434156" w:rsidRPr="00434156" w:rsidRDefault="00434156" w:rsidP="004136B4">
      <w:pPr>
        <w:spacing w:line="360" w:lineRule="auto"/>
        <w:ind w:firstLine="709"/>
        <w:rPr>
          <w:ins w:id="1396" w:author="Соколов Олександр" w:date="2024-12-22T20:23:00Z"/>
          <w:sz w:val="28"/>
          <w:szCs w:val="28"/>
        </w:rPr>
        <w:pPrChange w:id="1397" w:author="Соколов Олександр" w:date="2024-12-22T23:00:00Z">
          <w:pPr>
            <w:ind w:firstLine="709"/>
          </w:pPr>
        </w:pPrChange>
      </w:pPr>
      <w:ins w:id="1398" w:author="Соколов Олександр" w:date="2024-12-22T20:23:00Z">
        <w:r w:rsidRPr="00434156">
          <w:rPr>
            <w:sz w:val="28"/>
            <w:szCs w:val="28"/>
          </w:rPr>
          <w:t>GROUP BY</w:t>
        </w:r>
      </w:ins>
    </w:p>
    <w:p w14:paraId="3E8A1A69" w14:textId="77777777" w:rsidR="00434156" w:rsidRPr="00434156" w:rsidRDefault="00434156" w:rsidP="004136B4">
      <w:pPr>
        <w:spacing w:line="360" w:lineRule="auto"/>
        <w:ind w:firstLine="709"/>
        <w:rPr>
          <w:ins w:id="1399" w:author="Соколов Олександр" w:date="2024-12-22T20:23:00Z"/>
          <w:sz w:val="28"/>
          <w:szCs w:val="28"/>
        </w:rPr>
        <w:pPrChange w:id="1400" w:author="Соколов Олександр" w:date="2024-12-22T23:00:00Z">
          <w:pPr>
            <w:ind w:firstLine="709"/>
          </w:pPr>
        </w:pPrChange>
      </w:pPr>
      <w:ins w:id="1401" w:author="Соколов Олександр" w:date="2024-12-22T20:23:00Z">
        <w:r w:rsidRPr="00434156">
          <w:rPr>
            <w:sz w:val="28"/>
            <w:szCs w:val="28"/>
          </w:rPr>
          <w:t xml:space="preserve">    citizens.id</w:t>
        </w:r>
      </w:ins>
    </w:p>
    <w:p w14:paraId="5324110D" w14:textId="77777777" w:rsidR="00434156" w:rsidRPr="00434156" w:rsidRDefault="00434156" w:rsidP="004136B4">
      <w:pPr>
        <w:spacing w:line="360" w:lineRule="auto"/>
        <w:ind w:firstLine="709"/>
        <w:rPr>
          <w:ins w:id="1402" w:author="Соколов Олександр" w:date="2024-12-22T20:23:00Z"/>
          <w:sz w:val="28"/>
          <w:szCs w:val="28"/>
        </w:rPr>
        <w:pPrChange w:id="1403" w:author="Соколов Олександр" w:date="2024-12-22T23:00:00Z">
          <w:pPr>
            <w:ind w:firstLine="709"/>
          </w:pPr>
        </w:pPrChange>
      </w:pPr>
      <w:ins w:id="1404" w:author="Соколов Олександр" w:date="2024-12-22T20:23:00Z">
        <w:r w:rsidRPr="00434156">
          <w:rPr>
            <w:sz w:val="28"/>
            <w:szCs w:val="28"/>
          </w:rPr>
          <w:t>ORDER BY</w:t>
        </w:r>
      </w:ins>
    </w:p>
    <w:p w14:paraId="29AEF092" w14:textId="77777777" w:rsidR="00434156" w:rsidRPr="00434156" w:rsidRDefault="00434156" w:rsidP="004136B4">
      <w:pPr>
        <w:spacing w:line="360" w:lineRule="auto"/>
        <w:ind w:firstLine="709"/>
        <w:rPr>
          <w:ins w:id="1405" w:author="Соколов Олександр" w:date="2024-12-22T20:23:00Z"/>
          <w:sz w:val="28"/>
          <w:szCs w:val="28"/>
        </w:rPr>
        <w:pPrChange w:id="1406" w:author="Соколов Олександр" w:date="2024-12-22T23:00:00Z">
          <w:pPr>
            <w:ind w:firstLine="709"/>
          </w:pPr>
        </w:pPrChange>
      </w:pPr>
      <w:ins w:id="1407" w:author="Соколов Олександр" w:date="2024-12-22T20:23:00Z">
        <w:r w:rsidRPr="00434156">
          <w:rPr>
            <w:sz w:val="28"/>
            <w:szCs w:val="28"/>
          </w:rPr>
          <w:t xml:space="preserve">    </w:t>
        </w:r>
        <w:proofErr w:type="spellStart"/>
        <w:r w:rsidRPr="00434156">
          <w:rPr>
            <w:sz w:val="28"/>
            <w:szCs w:val="28"/>
          </w:rPr>
          <w:t>total_fines</w:t>
        </w:r>
        <w:proofErr w:type="spellEnd"/>
        <w:r w:rsidRPr="00434156">
          <w:rPr>
            <w:sz w:val="28"/>
            <w:szCs w:val="28"/>
          </w:rPr>
          <w:t xml:space="preserve"> DESC</w:t>
        </w:r>
      </w:ins>
    </w:p>
    <w:p w14:paraId="374FEA81" w14:textId="77777777" w:rsidR="00434156" w:rsidRPr="00434156" w:rsidRDefault="00434156" w:rsidP="004136B4">
      <w:pPr>
        <w:spacing w:line="360" w:lineRule="auto"/>
        <w:ind w:firstLine="709"/>
        <w:rPr>
          <w:ins w:id="1408" w:author="Соколов Олександр" w:date="2024-12-22T20:23:00Z"/>
          <w:sz w:val="28"/>
          <w:szCs w:val="28"/>
        </w:rPr>
        <w:pPrChange w:id="1409" w:author="Соколов Олександр" w:date="2024-12-22T23:00:00Z">
          <w:pPr>
            <w:ind w:firstLine="709"/>
          </w:pPr>
        </w:pPrChange>
      </w:pPr>
      <w:ins w:id="1410" w:author="Соколов Олександр" w:date="2024-12-22T20:23:00Z">
        <w:r w:rsidRPr="00434156">
          <w:rPr>
            <w:sz w:val="28"/>
            <w:szCs w:val="28"/>
          </w:rPr>
          <w:t>LIMIT</w:t>
        </w:r>
      </w:ins>
    </w:p>
    <w:p w14:paraId="7D07B3CB" w14:textId="0FE42C0F" w:rsidR="00434156" w:rsidRDefault="00434156" w:rsidP="004136B4">
      <w:pPr>
        <w:spacing w:line="360" w:lineRule="auto"/>
        <w:ind w:firstLine="709"/>
        <w:rPr>
          <w:sz w:val="28"/>
          <w:szCs w:val="28"/>
        </w:rPr>
        <w:pPrChange w:id="1411" w:author="Соколов Олександр" w:date="2024-12-22T23:00:00Z">
          <w:pPr>
            <w:ind w:firstLine="709"/>
            <w:jc w:val="both"/>
          </w:pPr>
        </w:pPrChange>
      </w:pPr>
      <w:ins w:id="1412" w:author="Соколов Олександр" w:date="2024-12-22T20:23:00Z">
        <w:r w:rsidRPr="00434156">
          <w:rPr>
            <w:sz w:val="28"/>
            <w:szCs w:val="28"/>
          </w:rPr>
          <w:t xml:space="preserve">    50;</w:t>
        </w:r>
      </w:ins>
    </w:p>
    <w:p w14:paraId="45C0DA5B" w14:textId="40359C57" w:rsidR="006D4B2B" w:rsidRDefault="006D4B2B" w:rsidP="004136B4">
      <w:pPr>
        <w:spacing w:line="360" w:lineRule="auto"/>
        <w:ind w:firstLine="709"/>
        <w:rPr>
          <w:ins w:id="1413" w:author="Соколов Олександр" w:date="2024-12-22T20:23:00Z"/>
          <w:sz w:val="28"/>
          <w:szCs w:val="28"/>
        </w:rPr>
        <w:pPrChange w:id="1414" w:author="Соколов Олександр" w:date="2024-12-22T23:00:00Z">
          <w:pPr>
            <w:ind w:firstLine="709"/>
          </w:pPr>
        </w:pPrChange>
      </w:pPr>
    </w:p>
    <w:p w14:paraId="63BB9A15" w14:textId="158ADDD5" w:rsidR="00D73E05" w:rsidRDefault="00434156" w:rsidP="004136B4">
      <w:pPr>
        <w:spacing w:line="360" w:lineRule="auto"/>
        <w:ind w:firstLine="709"/>
        <w:jc w:val="both"/>
        <w:rPr>
          <w:ins w:id="1415" w:author="Соколов Олександр" w:date="2024-12-22T22:31:00Z"/>
          <w:sz w:val="28"/>
          <w:szCs w:val="28"/>
        </w:rPr>
      </w:pPr>
      <w:ins w:id="1416" w:author="Соколов Олександр" w:date="2024-12-22T20:23:00Z">
        <w:r w:rsidRPr="00434156">
          <w:rPr>
            <w:sz w:val="28"/>
            <w:szCs w:val="28"/>
          </w:rPr>
          <w:t>На рис. 7.4.</w:t>
        </w:r>
        <w:r>
          <w:rPr>
            <w:sz w:val="28"/>
            <w:szCs w:val="28"/>
          </w:rPr>
          <w:t>18</w:t>
        </w:r>
        <w:r w:rsidRPr="00434156">
          <w:rPr>
            <w:sz w:val="28"/>
            <w:szCs w:val="28"/>
          </w:rPr>
          <w:t xml:space="preserve">.1 наведено результати роботи запиту, який повертає </w:t>
        </w:r>
        <w:r w:rsidR="001A47D8">
          <w:rPr>
            <w:sz w:val="28"/>
            <w:szCs w:val="28"/>
          </w:rPr>
          <w:t>т</w:t>
        </w:r>
        <w:r w:rsidR="001A47D8">
          <w:rPr>
            <w:sz w:val="28"/>
            <w:szCs w:val="28"/>
          </w:rPr>
          <w:t>оп громадян за сумою штрафів</w:t>
        </w:r>
        <w:r w:rsidR="001A47D8">
          <w:rPr>
            <w:sz w:val="28"/>
            <w:szCs w:val="28"/>
          </w:rPr>
          <w:t>.</w:t>
        </w:r>
      </w:ins>
    </w:p>
    <w:p w14:paraId="0B6CE7B5" w14:textId="77777777" w:rsidR="00D73E05" w:rsidRDefault="00D73E05" w:rsidP="004136B4">
      <w:pPr>
        <w:spacing w:line="360" w:lineRule="auto"/>
        <w:rPr>
          <w:ins w:id="1417" w:author="Соколов Олександр" w:date="2024-12-22T22:31:00Z"/>
          <w:sz w:val="28"/>
          <w:szCs w:val="28"/>
        </w:rPr>
        <w:pPrChange w:id="1418" w:author="Соколов Олександр" w:date="2024-12-22T23:00:00Z">
          <w:pPr/>
        </w:pPrChange>
      </w:pPr>
      <w:ins w:id="1419" w:author="Соколов Олександр" w:date="2024-12-22T22:31:00Z">
        <w:r>
          <w:rPr>
            <w:sz w:val="28"/>
            <w:szCs w:val="28"/>
          </w:rPr>
          <w:br w:type="page"/>
        </w:r>
      </w:ins>
    </w:p>
    <w:p w14:paraId="52E1CA36" w14:textId="54A0BC75" w:rsidR="001A47D8" w:rsidRDefault="001A47D8" w:rsidP="004136B4">
      <w:pPr>
        <w:spacing w:line="360" w:lineRule="auto"/>
        <w:ind w:firstLine="709"/>
        <w:jc w:val="center"/>
        <w:rPr>
          <w:ins w:id="1420" w:author="Соколов Олександр" w:date="2024-12-22T20:24:00Z"/>
          <w:sz w:val="28"/>
          <w:szCs w:val="28"/>
        </w:rPr>
        <w:pPrChange w:id="1421" w:author="Соколов Олександр" w:date="2024-12-22T23:00:00Z">
          <w:pPr>
            <w:ind w:firstLine="709"/>
            <w:jc w:val="center"/>
          </w:pPr>
        </w:pPrChange>
      </w:pPr>
      <w:ins w:id="1422" w:author="Соколов Олександр" w:date="2024-12-22T20:23:00Z">
        <w:r w:rsidRPr="001A47D8">
          <w:rPr>
            <w:sz w:val="28"/>
            <w:szCs w:val="28"/>
          </w:rPr>
          <w:lastRenderedPageBreak/>
          <w:drawing>
            <wp:inline distT="0" distB="0" distL="0" distR="0" wp14:anchorId="0B578342" wp14:editId="5005D9D6">
              <wp:extent cx="5607618" cy="408241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506" cy="4085246"/>
                      </a:xfrm>
                      <a:prstGeom prst="rect">
                        <a:avLst/>
                      </a:prstGeom>
                    </pic:spPr>
                  </pic:pic>
                </a:graphicData>
              </a:graphic>
            </wp:inline>
          </w:drawing>
        </w:r>
      </w:ins>
    </w:p>
    <w:p w14:paraId="356ABFCD" w14:textId="72ACFCCB" w:rsidR="001A47D8" w:rsidRDefault="001A47D8" w:rsidP="004136B4">
      <w:pPr>
        <w:spacing w:line="360" w:lineRule="auto"/>
        <w:ind w:firstLine="709"/>
        <w:jc w:val="center"/>
        <w:rPr>
          <w:ins w:id="1423" w:author="Соколов Олександр" w:date="2024-12-22T20:24:00Z"/>
          <w:sz w:val="28"/>
          <w:szCs w:val="28"/>
        </w:rPr>
        <w:pPrChange w:id="1424" w:author="Соколов Олександр" w:date="2024-12-22T23:00:00Z">
          <w:pPr>
            <w:ind w:firstLine="709"/>
            <w:jc w:val="center"/>
          </w:pPr>
        </w:pPrChange>
      </w:pPr>
      <w:ins w:id="1425" w:author="Соколов Олександр" w:date="2024-12-22T20:24:00Z">
        <w:r w:rsidRPr="001A47D8">
          <w:rPr>
            <w:sz w:val="28"/>
            <w:szCs w:val="28"/>
          </w:rPr>
          <w:t>Рисунок 7.4.1</w:t>
        </w:r>
        <w:r>
          <w:rPr>
            <w:sz w:val="28"/>
            <w:szCs w:val="28"/>
          </w:rPr>
          <w:t>8</w:t>
        </w:r>
        <w:r w:rsidRPr="001A47D8">
          <w:rPr>
            <w:sz w:val="28"/>
            <w:szCs w:val="28"/>
          </w:rPr>
          <w:t xml:space="preserve">.1 – </w:t>
        </w:r>
      </w:ins>
      <w:ins w:id="1426" w:author="Соколов Олександр" w:date="2024-12-22T22:31:00Z">
        <w:r w:rsidR="00D73E05">
          <w:rPr>
            <w:sz w:val="28"/>
            <w:szCs w:val="28"/>
          </w:rPr>
          <w:t>Р</w:t>
        </w:r>
      </w:ins>
      <w:ins w:id="1427" w:author="Соколов Олександр" w:date="2024-12-22T20:24:00Z">
        <w:r w:rsidRPr="001A47D8">
          <w:rPr>
            <w:sz w:val="28"/>
            <w:szCs w:val="28"/>
          </w:rPr>
          <w:t xml:space="preserve">езультати роботи запиту, який повертає </w:t>
        </w:r>
        <w:r>
          <w:rPr>
            <w:sz w:val="28"/>
            <w:szCs w:val="28"/>
          </w:rPr>
          <w:t>т</w:t>
        </w:r>
        <w:r w:rsidRPr="001A47D8">
          <w:rPr>
            <w:sz w:val="28"/>
            <w:szCs w:val="28"/>
          </w:rPr>
          <w:t>оп громадян за сумою штрафів</w:t>
        </w:r>
      </w:ins>
    </w:p>
    <w:p w14:paraId="274DA4BC" w14:textId="68B5762B" w:rsidR="001A47D8" w:rsidRDefault="001A47D8" w:rsidP="004136B4">
      <w:pPr>
        <w:spacing w:line="360" w:lineRule="auto"/>
        <w:ind w:firstLine="709"/>
        <w:jc w:val="center"/>
        <w:rPr>
          <w:ins w:id="1428" w:author="Соколов Олександр" w:date="2024-12-22T20:24:00Z"/>
          <w:sz w:val="28"/>
          <w:szCs w:val="28"/>
        </w:rPr>
        <w:pPrChange w:id="1429" w:author="Соколов Олександр" w:date="2024-12-22T23:00:00Z">
          <w:pPr>
            <w:ind w:firstLine="709"/>
            <w:jc w:val="center"/>
          </w:pPr>
        </w:pPrChange>
      </w:pPr>
    </w:p>
    <w:p w14:paraId="14834077" w14:textId="25F5B7C0" w:rsidR="001A47D8" w:rsidRDefault="001A47D8" w:rsidP="004136B4">
      <w:pPr>
        <w:spacing w:line="360" w:lineRule="auto"/>
        <w:ind w:firstLine="709"/>
        <w:outlineLvl w:val="2"/>
        <w:rPr>
          <w:ins w:id="1430" w:author="Соколов Олександр" w:date="2024-12-22T20:24:00Z"/>
          <w:sz w:val="28"/>
          <w:szCs w:val="28"/>
        </w:rPr>
        <w:pPrChange w:id="1431" w:author="Соколов Олександр" w:date="2024-12-22T23:00:00Z">
          <w:pPr>
            <w:ind w:firstLine="709"/>
          </w:pPr>
        </w:pPrChange>
      </w:pPr>
      <w:bookmarkStart w:id="1432" w:name="_Toc185798504"/>
      <w:ins w:id="1433" w:author="Соколов Олександр" w:date="2024-12-22T20:24:00Z">
        <w:r w:rsidRPr="001A47D8">
          <w:rPr>
            <w:sz w:val="28"/>
            <w:szCs w:val="28"/>
          </w:rPr>
          <w:t>7.4.1</w:t>
        </w:r>
        <w:r>
          <w:rPr>
            <w:sz w:val="28"/>
            <w:szCs w:val="28"/>
          </w:rPr>
          <w:t>9 Н</w:t>
        </w:r>
        <w:r w:rsidRPr="001A47D8">
          <w:rPr>
            <w:sz w:val="28"/>
            <w:szCs w:val="28"/>
          </w:rPr>
          <w:t>айчастіше порушувані статті за типом транспортного засобу</w:t>
        </w:r>
        <w:bookmarkEnd w:id="1432"/>
      </w:ins>
    </w:p>
    <w:p w14:paraId="16D7DB41" w14:textId="77777777" w:rsidR="001A47D8" w:rsidRPr="001A47D8" w:rsidRDefault="001A47D8" w:rsidP="004136B4">
      <w:pPr>
        <w:spacing w:line="360" w:lineRule="auto"/>
        <w:ind w:firstLine="709"/>
        <w:rPr>
          <w:ins w:id="1434" w:author="Соколов Олександр" w:date="2024-12-22T20:25:00Z"/>
          <w:sz w:val="28"/>
          <w:szCs w:val="28"/>
        </w:rPr>
        <w:pPrChange w:id="1435" w:author="Соколов Олександр" w:date="2024-12-22T23:00:00Z">
          <w:pPr>
            <w:ind w:firstLine="709"/>
          </w:pPr>
        </w:pPrChange>
      </w:pPr>
      <w:ins w:id="1436" w:author="Соколов Олександр" w:date="2024-12-22T20:25:00Z">
        <w:r w:rsidRPr="001A47D8">
          <w:rPr>
            <w:sz w:val="28"/>
            <w:szCs w:val="28"/>
          </w:rPr>
          <w:t>SELECT</w:t>
        </w:r>
      </w:ins>
    </w:p>
    <w:p w14:paraId="7202F898" w14:textId="77777777" w:rsidR="001A47D8" w:rsidRPr="001A47D8" w:rsidRDefault="001A47D8" w:rsidP="004136B4">
      <w:pPr>
        <w:spacing w:line="360" w:lineRule="auto"/>
        <w:ind w:firstLine="709"/>
        <w:rPr>
          <w:ins w:id="1437" w:author="Соколов Олександр" w:date="2024-12-22T20:25:00Z"/>
          <w:sz w:val="28"/>
          <w:szCs w:val="28"/>
        </w:rPr>
        <w:pPrChange w:id="1438" w:author="Соколов Олександр" w:date="2024-12-22T23:00:00Z">
          <w:pPr>
            <w:ind w:firstLine="709"/>
          </w:pPr>
        </w:pPrChange>
      </w:pPr>
      <w:ins w:id="1439" w:author="Соколов Олександр" w:date="2024-12-22T20:25:00Z">
        <w:r w:rsidRPr="001A47D8">
          <w:rPr>
            <w:sz w:val="28"/>
            <w:szCs w:val="28"/>
          </w:rPr>
          <w:t xml:space="preserve">    vehicle_types.name AS </w:t>
        </w:r>
        <w:proofErr w:type="spellStart"/>
        <w:r w:rsidRPr="001A47D8">
          <w:rPr>
            <w:sz w:val="28"/>
            <w:szCs w:val="28"/>
          </w:rPr>
          <w:t>vehicle_type</w:t>
        </w:r>
        <w:proofErr w:type="spellEnd"/>
        <w:r w:rsidRPr="001A47D8">
          <w:rPr>
            <w:sz w:val="28"/>
            <w:szCs w:val="28"/>
          </w:rPr>
          <w:t>,</w:t>
        </w:r>
      </w:ins>
    </w:p>
    <w:p w14:paraId="7707D0F5" w14:textId="77777777" w:rsidR="001A47D8" w:rsidRPr="001A47D8" w:rsidRDefault="001A47D8" w:rsidP="004136B4">
      <w:pPr>
        <w:spacing w:line="360" w:lineRule="auto"/>
        <w:ind w:firstLine="709"/>
        <w:rPr>
          <w:ins w:id="1440" w:author="Соколов Олександр" w:date="2024-12-22T20:25:00Z"/>
          <w:sz w:val="28"/>
          <w:szCs w:val="28"/>
        </w:rPr>
        <w:pPrChange w:id="1441" w:author="Соколов Олександр" w:date="2024-12-22T23:00:00Z">
          <w:pPr>
            <w:ind w:firstLine="709"/>
          </w:pPr>
        </w:pPrChange>
      </w:pPr>
      <w:ins w:id="1442" w:author="Соколов Олександр" w:date="2024-12-22T20:25:00Z">
        <w:r w:rsidRPr="001A47D8">
          <w:rPr>
            <w:sz w:val="28"/>
            <w:szCs w:val="28"/>
          </w:rPr>
          <w:t xml:space="preserve">    </w:t>
        </w:r>
        <w:proofErr w:type="spellStart"/>
        <w:r w:rsidRPr="001A47D8">
          <w:rPr>
            <w:sz w:val="28"/>
            <w:szCs w:val="28"/>
          </w:rPr>
          <w:t>get_administrative_offense_info</w:t>
        </w:r>
        <w:proofErr w:type="spellEnd"/>
        <w:r w:rsidRPr="001A47D8">
          <w:rPr>
            <w:sz w:val="28"/>
            <w:szCs w:val="28"/>
          </w:rPr>
          <w:t xml:space="preserve">(administrative_offenses.id) AS </w:t>
        </w:r>
        <w:proofErr w:type="spellStart"/>
        <w:r w:rsidRPr="001A47D8">
          <w:rPr>
            <w:sz w:val="28"/>
            <w:szCs w:val="28"/>
          </w:rPr>
          <w:t>administrative_offense</w:t>
        </w:r>
        <w:proofErr w:type="spellEnd"/>
        <w:r w:rsidRPr="001A47D8">
          <w:rPr>
            <w:sz w:val="28"/>
            <w:szCs w:val="28"/>
          </w:rPr>
          <w:t>,</w:t>
        </w:r>
      </w:ins>
    </w:p>
    <w:p w14:paraId="01E83D05" w14:textId="77777777" w:rsidR="001A47D8" w:rsidRPr="001A47D8" w:rsidRDefault="001A47D8" w:rsidP="004136B4">
      <w:pPr>
        <w:spacing w:line="360" w:lineRule="auto"/>
        <w:ind w:firstLine="709"/>
        <w:rPr>
          <w:ins w:id="1443" w:author="Соколов Олександр" w:date="2024-12-22T20:25:00Z"/>
          <w:sz w:val="28"/>
          <w:szCs w:val="28"/>
        </w:rPr>
        <w:pPrChange w:id="1444" w:author="Соколов Олександр" w:date="2024-12-22T23:00:00Z">
          <w:pPr>
            <w:ind w:firstLine="709"/>
          </w:pPr>
        </w:pPrChange>
      </w:pPr>
      <w:ins w:id="1445" w:author="Соколов Олександр" w:date="2024-12-22T20:25:00Z">
        <w:r w:rsidRPr="001A47D8">
          <w:rPr>
            <w:sz w:val="28"/>
            <w:szCs w:val="28"/>
          </w:rPr>
          <w:t xml:space="preserve">    </w:t>
        </w:r>
        <w:proofErr w:type="spellStart"/>
        <w:r w:rsidRPr="001A47D8">
          <w:rPr>
            <w:sz w:val="28"/>
            <w:szCs w:val="28"/>
          </w:rPr>
          <w:t>administrative_offenses.description</w:t>
        </w:r>
        <w:proofErr w:type="spellEnd"/>
        <w:r w:rsidRPr="001A47D8">
          <w:rPr>
            <w:sz w:val="28"/>
            <w:szCs w:val="28"/>
          </w:rPr>
          <w:t>,</w:t>
        </w:r>
      </w:ins>
    </w:p>
    <w:p w14:paraId="45799F97" w14:textId="77777777" w:rsidR="001A47D8" w:rsidRPr="001A47D8" w:rsidRDefault="001A47D8" w:rsidP="004136B4">
      <w:pPr>
        <w:spacing w:line="360" w:lineRule="auto"/>
        <w:ind w:firstLine="709"/>
        <w:rPr>
          <w:ins w:id="1446" w:author="Соколов Олександр" w:date="2024-12-22T20:25:00Z"/>
          <w:sz w:val="28"/>
          <w:szCs w:val="28"/>
        </w:rPr>
        <w:pPrChange w:id="1447" w:author="Соколов Олександр" w:date="2024-12-22T23:00:00Z">
          <w:pPr>
            <w:ind w:firstLine="709"/>
          </w:pPr>
        </w:pPrChange>
      </w:pPr>
      <w:ins w:id="1448" w:author="Соколов Олександр" w:date="2024-12-22T20:25:00Z">
        <w:r w:rsidRPr="001A47D8">
          <w:rPr>
            <w:sz w:val="28"/>
            <w:szCs w:val="28"/>
          </w:rPr>
          <w:t xml:space="preserve">    COUNT(violations.id) AS </w:t>
        </w:r>
        <w:proofErr w:type="spellStart"/>
        <w:r w:rsidRPr="001A47D8">
          <w:rPr>
            <w:sz w:val="28"/>
            <w:szCs w:val="28"/>
          </w:rPr>
          <w:t>violations_count</w:t>
        </w:r>
        <w:proofErr w:type="spellEnd"/>
      </w:ins>
    </w:p>
    <w:p w14:paraId="65EC353A" w14:textId="77777777" w:rsidR="001A47D8" w:rsidRPr="001A47D8" w:rsidRDefault="001A47D8" w:rsidP="004136B4">
      <w:pPr>
        <w:spacing w:line="360" w:lineRule="auto"/>
        <w:ind w:firstLine="709"/>
        <w:rPr>
          <w:ins w:id="1449" w:author="Соколов Олександр" w:date="2024-12-22T20:25:00Z"/>
          <w:sz w:val="28"/>
          <w:szCs w:val="28"/>
        </w:rPr>
        <w:pPrChange w:id="1450" w:author="Соколов Олександр" w:date="2024-12-22T23:00:00Z">
          <w:pPr>
            <w:ind w:firstLine="709"/>
          </w:pPr>
        </w:pPrChange>
      </w:pPr>
      <w:ins w:id="1451" w:author="Соколов Олександр" w:date="2024-12-22T20:25:00Z">
        <w:r w:rsidRPr="001A47D8">
          <w:rPr>
            <w:sz w:val="28"/>
            <w:szCs w:val="28"/>
          </w:rPr>
          <w:t>FROM</w:t>
        </w:r>
      </w:ins>
    </w:p>
    <w:p w14:paraId="31C2ECF4" w14:textId="77777777" w:rsidR="001A47D8" w:rsidRPr="001A47D8" w:rsidRDefault="001A47D8" w:rsidP="004136B4">
      <w:pPr>
        <w:spacing w:line="360" w:lineRule="auto"/>
        <w:ind w:firstLine="709"/>
        <w:rPr>
          <w:ins w:id="1452" w:author="Соколов Олександр" w:date="2024-12-22T20:25:00Z"/>
          <w:sz w:val="28"/>
          <w:szCs w:val="28"/>
        </w:rPr>
        <w:pPrChange w:id="1453" w:author="Соколов Олександр" w:date="2024-12-22T23:00:00Z">
          <w:pPr>
            <w:ind w:firstLine="709"/>
          </w:pPr>
        </w:pPrChange>
      </w:pPr>
      <w:ins w:id="1454" w:author="Соколов Олександр" w:date="2024-12-22T20:25:00Z">
        <w:r w:rsidRPr="001A47D8">
          <w:rPr>
            <w:sz w:val="28"/>
            <w:szCs w:val="28"/>
          </w:rPr>
          <w:t xml:space="preserve">    </w:t>
        </w:r>
        <w:proofErr w:type="spellStart"/>
        <w:r w:rsidRPr="001A47D8">
          <w:rPr>
            <w:sz w:val="28"/>
            <w:szCs w:val="28"/>
          </w:rPr>
          <w:t>vehicles</w:t>
        </w:r>
        <w:proofErr w:type="spellEnd"/>
      </w:ins>
    </w:p>
    <w:p w14:paraId="1E092249" w14:textId="77777777" w:rsidR="001A47D8" w:rsidRPr="001A47D8" w:rsidRDefault="001A47D8" w:rsidP="004136B4">
      <w:pPr>
        <w:spacing w:line="360" w:lineRule="auto"/>
        <w:ind w:firstLine="709"/>
        <w:rPr>
          <w:ins w:id="1455" w:author="Соколов Олександр" w:date="2024-12-22T20:25:00Z"/>
          <w:sz w:val="28"/>
          <w:szCs w:val="28"/>
        </w:rPr>
        <w:pPrChange w:id="1456" w:author="Соколов Олександр" w:date="2024-12-22T23:00:00Z">
          <w:pPr>
            <w:ind w:firstLine="709"/>
          </w:pPr>
        </w:pPrChange>
      </w:pPr>
      <w:ins w:id="1457" w:author="Соколов Олександр" w:date="2024-12-22T20:25:00Z">
        <w:r w:rsidRPr="001A47D8">
          <w:rPr>
            <w:sz w:val="28"/>
            <w:szCs w:val="28"/>
          </w:rPr>
          <w:t xml:space="preserve">    JOIN </w:t>
        </w:r>
        <w:proofErr w:type="spellStart"/>
        <w:r w:rsidRPr="001A47D8">
          <w:rPr>
            <w:sz w:val="28"/>
            <w:szCs w:val="28"/>
          </w:rPr>
          <w:t>vehicle_types</w:t>
        </w:r>
        <w:proofErr w:type="spellEnd"/>
        <w:r w:rsidRPr="001A47D8">
          <w:rPr>
            <w:sz w:val="28"/>
            <w:szCs w:val="28"/>
          </w:rPr>
          <w:t xml:space="preserve"> ON </w:t>
        </w:r>
        <w:proofErr w:type="spellStart"/>
        <w:r w:rsidRPr="001A47D8">
          <w:rPr>
            <w:sz w:val="28"/>
            <w:szCs w:val="28"/>
          </w:rPr>
          <w:t>vehicles.vehicle_type_id</w:t>
        </w:r>
        <w:proofErr w:type="spellEnd"/>
        <w:r w:rsidRPr="001A47D8">
          <w:rPr>
            <w:sz w:val="28"/>
            <w:szCs w:val="28"/>
          </w:rPr>
          <w:t xml:space="preserve"> = vehicle_types.id</w:t>
        </w:r>
      </w:ins>
    </w:p>
    <w:p w14:paraId="5F751599" w14:textId="77777777" w:rsidR="001A47D8" w:rsidRPr="001A47D8" w:rsidRDefault="001A47D8" w:rsidP="004136B4">
      <w:pPr>
        <w:spacing w:line="360" w:lineRule="auto"/>
        <w:ind w:firstLine="709"/>
        <w:rPr>
          <w:ins w:id="1458" w:author="Соколов Олександр" w:date="2024-12-22T20:25:00Z"/>
          <w:sz w:val="28"/>
          <w:szCs w:val="28"/>
        </w:rPr>
        <w:pPrChange w:id="1459" w:author="Соколов Олександр" w:date="2024-12-22T23:00:00Z">
          <w:pPr>
            <w:ind w:firstLine="709"/>
          </w:pPr>
        </w:pPrChange>
      </w:pPr>
      <w:ins w:id="1460" w:author="Соколов Олександр" w:date="2024-12-22T20:25:00Z">
        <w:r w:rsidRPr="001A47D8">
          <w:rPr>
            <w:sz w:val="28"/>
            <w:szCs w:val="28"/>
          </w:rPr>
          <w:t xml:space="preserve">    JOIN </w:t>
        </w:r>
        <w:proofErr w:type="spellStart"/>
        <w:r w:rsidRPr="001A47D8">
          <w:rPr>
            <w:sz w:val="28"/>
            <w:szCs w:val="28"/>
          </w:rPr>
          <w:t>violations</w:t>
        </w:r>
        <w:proofErr w:type="spellEnd"/>
        <w:r w:rsidRPr="001A47D8">
          <w:rPr>
            <w:sz w:val="28"/>
            <w:szCs w:val="28"/>
          </w:rPr>
          <w:t xml:space="preserve"> ON vehicles.id = </w:t>
        </w:r>
        <w:proofErr w:type="spellStart"/>
        <w:r w:rsidRPr="001A47D8">
          <w:rPr>
            <w:sz w:val="28"/>
            <w:szCs w:val="28"/>
          </w:rPr>
          <w:t>violations.vehicle_id</w:t>
        </w:r>
        <w:proofErr w:type="spellEnd"/>
      </w:ins>
    </w:p>
    <w:p w14:paraId="29CA6893" w14:textId="77777777" w:rsidR="001A47D8" w:rsidRPr="001A47D8" w:rsidRDefault="001A47D8" w:rsidP="004136B4">
      <w:pPr>
        <w:spacing w:line="360" w:lineRule="auto"/>
        <w:ind w:firstLine="709"/>
        <w:rPr>
          <w:ins w:id="1461" w:author="Соколов Олександр" w:date="2024-12-22T20:25:00Z"/>
          <w:sz w:val="28"/>
          <w:szCs w:val="28"/>
        </w:rPr>
        <w:pPrChange w:id="1462" w:author="Соколов Олександр" w:date="2024-12-22T23:00:00Z">
          <w:pPr>
            <w:ind w:firstLine="709"/>
          </w:pPr>
        </w:pPrChange>
      </w:pPr>
      <w:ins w:id="1463" w:author="Соколов Олександр" w:date="2024-12-22T20:25:00Z">
        <w:r w:rsidRPr="001A47D8">
          <w:rPr>
            <w:sz w:val="28"/>
            <w:szCs w:val="28"/>
          </w:rPr>
          <w:t xml:space="preserve">    JOIN </w:t>
        </w:r>
        <w:proofErr w:type="spellStart"/>
        <w:r w:rsidRPr="001A47D8">
          <w:rPr>
            <w:sz w:val="28"/>
            <w:szCs w:val="28"/>
          </w:rPr>
          <w:t>administrative_offenses</w:t>
        </w:r>
        <w:proofErr w:type="spellEnd"/>
        <w:r w:rsidRPr="001A47D8">
          <w:rPr>
            <w:sz w:val="28"/>
            <w:szCs w:val="28"/>
          </w:rPr>
          <w:t xml:space="preserve"> ON </w:t>
        </w:r>
        <w:proofErr w:type="spellStart"/>
        <w:r w:rsidRPr="001A47D8">
          <w:rPr>
            <w:sz w:val="28"/>
            <w:szCs w:val="28"/>
          </w:rPr>
          <w:t>violations.administrative_offense_id</w:t>
        </w:r>
        <w:proofErr w:type="spellEnd"/>
        <w:r w:rsidRPr="001A47D8">
          <w:rPr>
            <w:sz w:val="28"/>
            <w:szCs w:val="28"/>
          </w:rPr>
          <w:t xml:space="preserve"> = administrative_offenses.id</w:t>
        </w:r>
      </w:ins>
    </w:p>
    <w:p w14:paraId="551A88A6" w14:textId="77777777" w:rsidR="001A47D8" w:rsidRPr="001A47D8" w:rsidRDefault="001A47D8" w:rsidP="004136B4">
      <w:pPr>
        <w:spacing w:line="360" w:lineRule="auto"/>
        <w:ind w:firstLine="709"/>
        <w:rPr>
          <w:ins w:id="1464" w:author="Соколов Олександр" w:date="2024-12-22T20:25:00Z"/>
          <w:sz w:val="28"/>
          <w:szCs w:val="28"/>
        </w:rPr>
        <w:pPrChange w:id="1465" w:author="Соколов Олександр" w:date="2024-12-22T23:00:00Z">
          <w:pPr>
            <w:ind w:firstLine="709"/>
          </w:pPr>
        </w:pPrChange>
      </w:pPr>
      <w:ins w:id="1466" w:author="Соколов Олександр" w:date="2024-12-22T20:25:00Z">
        <w:r w:rsidRPr="001A47D8">
          <w:rPr>
            <w:sz w:val="28"/>
            <w:szCs w:val="28"/>
          </w:rPr>
          <w:lastRenderedPageBreak/>
          <w:t>GROUP BY</w:t>
        </w:r>
      </w:ins>
    </w:p>
    <w:p w14:paraId="75F91973" w14:textId="77777777" w:rsidR="001A47D8" w:rsidRPr="001A47D8" w:rsidRDefault="001A47D8" w:rsidP="004136B4">
      <w:pPr>
        <w:spacing w:line="360" w:lineRule="auto"/>
        <w:ind w:firstLine="709"/>
        <w:rPr>
          <w:ins w:id="1467" w:author="Соколов Олександр" w:date="2024-12-22T20:25:00Z"/>
          <w:sz w:val="28"/>
          <w:szCs w:val="28"/>
        </w:rPr>
        <w:pPrChange w:id="1468" w:author="Соколов Олександр" w:date="2024-12-22T23:00:00Z">
          <w:pPr>
            <w:ind w:firstLine="709"/>
          </w:pPr>
        </w:pPrChange>
      </w:pPr>
      <w:ins w:id="1469" w:author="Соколов Олександр" w:date="2024-12-22T20:25:00Z">
        <w:r w:rsidRPr="001A47D8">
          <w:rPr>
            <w:sz w:val="28"/>
            <w:szCs w:val="28"/>
          </w:rPr>
          <w:t xml:space="preserve">    vehicle_types.name,</w:t>
        </w:r>
      </w:ins>
    </w:p>
    <w:p w14:paraId="7052461D" w14:textId="77777777" w:rsidR="001A47D8" w:rsidRPr="001A47D8" w:rsidRDefault="001A47D8" w:rsidP="004136B4">
      <w:pPr>
        <w:spacing w:line="360" w:lineRule="auto"/>
        <w:ind w:firstLine="709"/>
        <w:rPr>
          <w:ins w:id="1470" w:author="Соколов Олександр" w:date="2024-12-22T20:25:00Z"/>
          <w:sz w:val="28"/>
          <w:szCs w:val="28"/>
        </w:rPr>
        <w:pPrChange w:id="1471" w:author="Соколов Олександр" w:date="2024-12-22T23:00:00Z">
          <w:pPr>
            <w:ind w:firstLine="709"/>
          </w:pPr>
        </w:pPrChange>
      </w:pPr>
      <w:ins w:id="1472" w:author="Соколов Олександр" w:date="2024-12-22T20:25:00Z">
        <w:r w:rsidRPr="001A47D8">
          <w:rPr>
            <w:sz w:val="28"/>
            <w:szCs w:val="28"/>
          </w:rPr>
          <w:t xml:space="preserve">    </w:t>
        </w:r>
        <w:proofErr w:type="spellStart"/>
        <w:r w:rsidRPr="001A47D8">
          <w:rPr>
            <w:sz w:val="28"/>
            <w:szCs w:val="28"/>
          </w:rPr>
          <w:t>administrative_offense</w:t>
        </w:r>
        <w:proofErr w:type="spellEnd"/>
        <w:r w:rsidRPr="001A47D8">
          <w:rPr>
            <w:sz w:val="28"/>
            <w:szCs w:val="28"/>
          </w:rPr>
          <w:t>,</w:t>
        </w:r>
      </w:ins>
    </w:p>
    <w:p w14:paraId="1F58B1C3" w14:textId="77777777" w:rsidR="001A47D8" w:rsidRPr="001A47D8" w:rsidRDefault="001A47D8" w:rsidP="004136B4">
      <w:pPr>
        <w:spacing w:line="360" w:lineRule="auto"/>
        <w:ind w:firstLine="709"/>
        <w:rPr>
          <w:ins w:id="1473" w:author="Соколов Олександр" w:date="2024-12-22T20:25:00Z"/>
          <w:sz w:val="28"/>
          <w:szCs w:val="28"/>
        </w:rPr>
        <w:pPrChange w:id="1474" w:author="Соколов Олександр" w:date="2024-12-22T23:00:00Z">
          <w:pPr>
            <w:ind w:firstLine="709"/>
          </w:pPr>
        </w:pPrChange>
      </w:pPr>
      <w:ins w:id="1475" w:author="Соколов Олександр" w:date="2024-12-22T20:25:00Z">
        <w:r w:rsidRPr="001A47D8">
          <w:rPr>
            <w:sz w:val="28"/>
            <w:szCs w:val="28"/>
          </w:rPr>
          <w:t xml:space="preserve">    </w:t>
        </w:r>
        <w:proofErr w:type="spellStart"/>
        <w:r w:rsidRPr="001A47D8">
          <w:rPr>
            <w:sz w:val="28"/>
            <w:szCs w:val="28"/>
          </w:rPr>
          <w:t>administrative_offenses.description</w:t>
        </w:r>
        <w:proofErr w:type="spellEnd"/>
      </w:ins>
    </w:p>
    <w:p w14:paraId="28A8369F" w14:textId="77777777" w:rsidR="001A47D8" w:rsidRPr="001A47D8" w:rsidRDefault="001A47D8" w:rsidP="004136B4">
      <w:pPr>
        <w:spacing w:line="360" w:lineRule="auto"/>
        <w:ind w:firstLine="709"/>
        <w:rPr>
          <w:ins w:id="1476" w:author="Соколов Олександр" w:date="2024-12-22T20:25:00Z"/>
          <w:sz w:val="28"/>
          <w:szCs w:val="28"/>
        </w:rPr>
        <w:pPrChange w:id="1477" w:author="Соколов Олександр" w:date="2024-12-22T23:00:00Z">
          <w:pPr>
            <w:ind w:firstLine="709"/>
          </w:pPr>
        </w:pPrChange>
      </w:pPr>
      <w:ins w:id="1478" w:author="Соколов Олександр" w:date="2024-12-22T20:25:00Z">
        <w:r w:rsidRPr="001A47D8">
          <w:rPr>
            <w:sz w:val="28"/>
            <w:szCs w:val="28"/>
          </w:rPr>
          <w:t>ORDER BY</w:t>
        </w:r>
      </w:ins>
    </w:p>
    <w:p w14:paraId="58442EC1" w14:textId="77777777" w:rsidR="001A47D8" w:rsidRPr="001A47D8" w:rsidRDefault="001A47D8" w:rsidP="004136B4">
      <w:pPr>
        <w:spacing w:line="360" w:lineRule="auto"/>
        <w:ind w:firstLine="709"/>
        <w:rPr>
          <w:ins w:id="1479" w:author="Соколов Олександр" w:date="2024-12-22T20:25:00Z"/>
          <w:sz w:val="28"/>
          <w:szCs w:val="28"/>
        </w:rPr>
        <w:pPrChange w:id="1480" w:author="Соколов Олександр" w:date="2024-12-22T23:00:00Z">
          <w:pPr>
            <w:ind w:firstLine="709"/>
          </w:pPr>
        </w:pPrChange>
      </w:pPr>
      <w:ins w:id="1481" w:author="Соколов Олександр" w:date="2024-12-22T20:25:00Z">
        <w:r w:rsidRPr="001A47D8">
          <w:rPr>
            <w:sz w:val="28"/>
            <w:szCs w:val="28"/>
          </w:rPr>
          <w:t xml:space="preserve">    vehicle_types.name,</w:t>
        </w:r>
      </w:ins>
    </w:p>
    <w:p w14:paraId="5E96F8B8" w14:textId="36AB1785" w:rsidR="001A47D8" w:rsidRDefault="001A47D8" w:rsidP="004136B4">
      <w:pPr>
        <w:spacing w:line="360" w:lineRule="auto"/>
        <w:ind w:firstLine="709"/>
        <w:rPr>
          <w:ins w:id="1482" w:author="Соколов Олександр" w:date="2024-12-22T20:25:00Z"/>
          <w:sz w:val="28"/>
          <w:szCs w:val="28"/>
        </w:rPr>
        <w:pPrChange w:id="1483" w:author="Соколов Олександр" w:date="2024-12-22T23:00:00Z">
          <w:pPr>
            <w:ind w:firstLine="709"/>
          </w:pPr>
        </w:pPrChange>
      </w:pPr>
      <w:ins w:id="1484" w:author="Соколов Олександр" w:date="2024-12-22T20:25:00Z">
        <w:r w:rsidRPr="001A47D8">
          <w:rPr>
            <w:sz w:val="28"/>
            <w:szCs w:val="28"/>
          </w:rPr>
          <w:t xml:space="preserve">    </w:t>
        </w:r>
        <w:proofErr w:type="spellStart"/>
        <w:r w:rsidRPr="001A47D8">
          <w:rPr>
            <w:sz w:val="28"/>
            <w:szCs w:val="28"/>
          </w:rPr>
          <w:t>violations_count</w:t>
        </w:r>
        <w:proofErr w:type="spellEnd"/>
        <w:r w:rsidRPr="001A47D8">
          <w:rPr>
            <w:sz w:val="28"/>
            <w:szCs w:val="28"/>
          </w:rPr>
          <w:t xml:space="preserve"> DESC;</w:t>
        </w:r>
      </w:ins>
    </w:p>
    <w:p w14:paraId="5CB20D93" w14:textId="35BFAC73" w:rsidR="001A47D8" w:rsidRDefault="001A47D8" w:rsidP="004136B4">
      <w:pPr>
        <w:spacing w:line="360" w:lineRule="auto"/>
        <w:ind w:firstLine="709"/>
        <w:rPr>
          <w:ins w:id="1485" w:author="Соколов Олександр" w:date="2024-12-22T20:25:00Z"/>
          <w:sz w:val="28"/>
          <w:szCs w:val="28"/>
        </w:rPr>
        <w:pPrChange w:id="1486" w:author="Соколов Олександр" w:date="2024-12-22T23:00:00Z">
          <w:pPr>
            <w:ind w:firstLine="709"/>
          </w:pPr>
        </w:pPrChange>
      </w:pPr>
    </w:p>
    <w:p w14:paraId="15478EC6" w14:textId="41671852" w:rsidR="001A47D8" w:rsidRDefault="001A47D8" w:rsidP="004136B4">
      <w:pPr>
        <w:spacing w:line="360" w:lineRule="auto"/>
        <w:ind w:firstLine="709"/>
        <w:jc w:val="both"/>
        <w:rPr>
          <w:ins w:id="1487" w:author="Соколов Олександр" w:date="2024-12-22T20:26:00Z"/>
          <w:sz w:val="28"/>
          <w:szCs w:val="28"/>
        </w:rPr>
        <w:pPrChange w:id="1488" w:author="Соколов Олександр" w:date="2024-12-22T23:00:00Z">
          <w:pPr>
            <w:ind w:firstLine="709"/>
            <w:jc w:val="both"/>
          </w:pPr>
        </w:pPrChange>
      </w:pPr>
      <w:ins w:id="1489" w:author="Соколов Олександр" w:date="2024-12-22T20:25:00Z">
        <w:r w:rsidRPr="001A47D8">
          <w:rPr>
            <w:sz w:val="28"/>
            <w:szCs w:val="28"/>
          </w:rPr>
          <w:t>На рис. 7.4.</w:t>
        </w:r>
        <w:r>
          <w:rPr>
            <w:sz w:val="28"/>
            <w:szCs w:val="28"/>
          </w:rPr>
          <w:t>19</w:t>
        </w:r>
        <w:r w:rsidRPr="001A47D8">
          <w:rPr>
            <w:sz w:val="28"/>
            <w:szCs w:val="28"/>
          </w:rPr>
          <w:t>.1 наведено результати роботи запиту, який повертає перелік</w:t>
        </w:r>
        <w:r>
          <w:rPr>
            <w:sz w:val="28"/>
            <w:szCs w:val="28"/>
          </w:rPr>
          <w:t xml:space="preserve"> </w:t>
        </w:r>
        <w:r w:rsidRPr="001A47D8">
          <w:rPr>
            <w:sz w:val="28"/>
            <w:szCs w:val="28"/>
          </w:rPr>
          <w:t>найчастіше порушуван</w:t>
        </w:r>
        <w:r>
          <w:rPr>
            <w:sz w:val="28"/>
            <w:szCs w:val="28"/>
          </w:rPr>
          <w:t>их</w:t>
        </w:r>
        <w:r w:rsidRPr="001A47D8">
          <w:rPr>
            <w:sz w:val="28"/>
            <w:szCs w:val="28"/>
          </w:rPr>
          <w:t xml:space="preserve"> стат</w:t>
        </w:r>
        <w:r>
          <w:rPr>
            <w:sz w:val="28"/>
            <w:szCs w:val="28"/>
          </w:rPr>
          <w:t>ей</w:t>
        </w:r>
        <w:r w:rsidRPr="001A47D8">
          <w:rPr>
            <w:sz w:val="28"/>
            <w:szCs w:val="28"/>
          </w:rPr>
          <w:t xml:space="preserve"> за типом транспортного засобу</w:t>
        </w:r>
      </w:ins>
      <w:ins w:id="1490" w:author="Соколов Олександр" w:date="2024-12-22T20:26:00Z">
        <w:r>
          <w:rPr>
            <w:sz w:val="28"/>
            <w:szCs w:val="28"/>
          </w:rPr>
          <w:t>.</w:t>
        </w:r>
      </w:ins>
    </w:p>
    <w:p w14:paraId="09B5EFDA" w14:textId="77C05BAF" w:rsidR="00D73E05" w:rsidRDefault="00D73E05" w:rsidP="004136B4">
      <w:pPr>
        <w:spacing w:line="360" w:lineRule="auto"/>
        <w:rPr>
          <w:ins w:id="1491" w:author="Соколов Олександр" w:date="2024-12-22T22:31:00Z"/>
          <w:sz w:val="28"/>
          <w:szCs w:val="28"/>
        </w:rPr>
        <w:pPrChange w:id="1492" w:author="Соколов Олександр" w:date="2024-12-22T23:00:00Z">
          <w:pPr/>
        </w:pPrChange>
      </w:pPr>
      <w:ins w:id="1493" w:author="Соколов Олександр" w:date="2024-12-22T22:31:00Z">
        <w:r>
          <w:rPr>
            <w:sz w:val="28"/>
            <w:szCs w:val="28"/>
          </w:rPr>
          <w:br w:type="page"/>
        </w:r>
      </w:ins>
    </w:p>
    <w:p w14:paraId="4A4F9A44" w14:textId="43F6513F" w:rsidR="001A47D8" w:rsidRDefault="001A47D8" w:rsidP="004136B4">
      <w:pPr>
        <w:spacing w:line="360" w:lineRule="auto"/>
        <w:ind w:firstLine="709"/>
        <w:jc w:val="both"/>
        <w:rPr>
          <w:ins w:id="1494" w:author="Соколов Олександр" w:date="2024-12-22T20:26:00Z"/>
          <w:sz w:val="28"/>
          <w:szCs w:val="28"/>
        </w:rPr>
        <w:pPrChange w:id="1495" w:author="Соколов Олександр" w:date="2024-12-22T23:00:00Z">
          <w:pPr>
            <w:ind w:firstLine="709"/>
            <w:jc w:val="both"/>
          </w:pPr>
        </w:pPrChange>
      </w:pPr>
      <w:ins w:id="1496" w:author="Соколов Олександр" w:date="2024-12-22T20:26:00Z">
        <w:r w:rsidRPr="001A47D8">
          <w:rPr>
            <w:sz w:val="28"/>
            <w:szCs w:val="28"/>
          </w:rPr>
          <w:lastRenderedPageBreak/>
          <w:drawing>
            <wp:inline distT="0" distB="0" distL="0" distR="0" wp14:anchorId="4CB2590D" wp14:editId="532071E2">
              <wp:extent cx="5721918" cy="3435985"/>
              <wp:effectExtent l="0" t="0" r="635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567" cy="3439377"/>
                      </a:xfrm>
                      <a:prstGeom prst="rect">
                        <a:avLst/>
                      </a:prstGeom>
                    </pic:spPr>
                  </pic:pic>
                </a:graphicData>
              </a:graphic>
            </wp:inline>
          </w:drawing>
        </w:r>
      </w:ins>
    </w:p>
    <w:p w14:paraId="38E2632D" w14:textId="726D29FC" w:rsidR="001A47D8" w:rsidRDefault="00F474BC" w:rsidP="004136B4">
      <w:pPr>
        <w:spacing w:line="360" w:lineRule="auto"/>
        <w:ind w:firstLine="709"/>
        <w:jc w:val="center"/>
        <w:rPr>
          <w:ins w:id="1497" w:author="Соколов Олександр" w:date="2024-12-22T20:26:00Z"/>
          <w:sz w:val="28"/>
          <w:szCs w:val="28"/>
        </w:rPr>
        <w:pPrChange w:id="1498" w:author="Соколов Олександр" w:date="2024-12-22T23:00:00Z">
          <w:pPr>
            <w:ind w:firstLine="709"/>
            <w:jc w:val="center"/>
          </w:pPr>
        </w:pPrChange>
      </w:pPr>
      <w:ins w:id="1499" w:author="Соколов Олександр" w:date="2024-12-22T20:26:00Z">
        <w:r w:rsidRPr="00F474BC">
          <w:rPr>
            <w:sz w:val="28"/>
            <w:szCs w:val="28"/>
          </w:rPr>
          <w:t>Рисунок 7.4.1</w:t>
        </w:r>
        <w:r>
          <w:rPr>
            <w:sz w:val="28"/>
            <w:szCs w:val="28"/>
          </w:rPr>
          <w:t>9</w:t>
        </w:r>
        <w:r w:rsidRPr="00F474BC">
          <w:rPr>
            <w:sz w:val="28"/>
            <w:szCs w:val="28"/>
          </w:rPr>
          <w:t xml:space="preserve">.1 – </w:t>
        </w:r>
      </w:ins>
      <w:ins w:id="1500" w:author="Соколов Олександр" w:date="2024-12-22T22:31:00Z">
        <w:r w:rsidR="00D73E05">
          <w:rPr>
            <w:sz w:val="28"/>
            <w:szCs w:val="28"/>
          </w:rPr>
          <w:t>Р</w:t>
        </w:r>
      </w:ins>
      <w:ins w:id="1501" w:author="Соколов Олександр" w:date="2024-12-22T20:26:00Z">
        <w:r w:rsidRPr="00F474BC">
          <w:rPr>
            <w:sz w:val="28"/>
            <w:szCs w:val="28"/>
          </w:rPr>
          <w:t>езультати роботи запиту, який повертає найчастіше порушувані статті за типом транспортного засобу</w:t>
        </w:r>
      </w:ins>
    </w:p>
    <w:p w14:paraId="3F2742F1" w14:textId="603FE733" w:rsidR="00F474BC" w:rsidRDefault="00F474BC" w:rsidP="004136B4">
      <w:pPr>
        <w:spacing w:line="360" w:lineRule="auto"/>
        <w:ind w:firstLine="709"/>
        <w:jc w:val="center"/>
        <w:rPr>
          <w:ins w:id="1502" w:author="Соколов Олександр" w:date="2024-12-22T20:26:00Z"/>
          <w:sz w:val="28"/>
          <w:szCs w:val="28"/>
        </w:rPr>
        <w:pPrChange w:id="1503" w:author="Соколов Олександр" w:date="2024-12-22T23:00:00Z">
          <w:pPr>
            <w:ind w:firstLine="709"/>
            <w:jc w:val="center"/>
          </w:pPr>
        </w:pPrChange>
      </w:pPr>
    </w:p>
    <w:p w14:paraId="572EDCE3" w14:textId="61F6BE86" w:rsidR="00F474BC" w:rsidRDefault="00F474BC" w:rsidP="004136B4">
      <w:pPr>
        <w:spacing w:line="360" w:lineRule="auto"/>
        <w:ind w:firstLine="709"/>
        <w:jc w:val="both"/>
        <w:outlineLvl w:val="2"/>
        <w:rPr>
          <w:ins w:id="1504" w:author="Соколов Олександр" w:date="2024-12-22T20:27:00Z"/>
          <w:sz w:val="28"/>
          <w:szCs w:val="28"/>
        </w:rPr>
        <w:pPrChange w:id="1505" w:author="Соколов Олександр" w:date="2024-12-22T23:00:00Z">
          <w:pPr>
            <w:ind w:firstLine="709"/>
            <w:jc w:val="both"/>
          </w:pPr>
        </w:pPrChange>
      </w:pPr>
      <w:bookmarkStart w:id="1506" w:name="_Toc185798505"/>
      <w:ins w:id="1507" w:author="Соколов Олександр" w:date="2024-12-22T20:27:00Z">
        <w:r w:rsidRPr="00F474BC">
          <w:rPr>
            <w:sz w:val="28"/>
            <w:szCs w:val="28"/>
          </w:rPr>
          <w:t>7.4.</w:t>
        </w:r>
        <w:r>
          <w:rPr>
            <w:sz w:val="28"/>
            <w:szCs w:val="28"/>
          </w:rPr>
          <w:t>20</w:t>
        </w:r>
        <w:r>
          <w:rPr>
            <w:sz w:val="28"/>
            <w:szCs w:val="28"/>
          </w:rPr>
          <w:t xml:space="preserve"> Т</w:t>
        </w:r>
        <w:r w:rsidRPr="00F474BC">
          <w:rPr>
            <w:sz w:val="28"/>
            <w:szCs w:val="28"/>
          </w:rPr>
          <w:t>оп водіїв автобусів, які отримали протокол чи постанову за керування у нетверезому стані</w:t>
        </w:r>
        <w:bookmarkEnd w:id="1506"/>
      </w:ins>
    </w:p>
    <w:p w14:paraId="6BFB3D6C" w14:textId="77777777" w:rsidR="00F474BC" w:rsidRPr="00F474BC" w:rsidRDefault="00F474BC" w:rsidP="004136B4">
      <w:pPr>
        <w:spacing w:line="360" w:lineRule="auto"/>
        <w:ind w:firstLine="709"/>
        <w:rPr>
          <w:ins w:id="1508" w:author="Соколов Олександр" w:date="2024-12-22T20:27:00Z"/>
          <w:sz w:val="28"/>
          <w:szCs w:val="28"/>
        </w:rPr>
        <w:pPrChange w:id="1509" w:author="Соколов Олександр" w:date="2024-12-22T23:00:00Z">
          <w:pPr>
            <w:ind w:firstLine="709"/>
          </w:pPr>
        </w:pPrChange>
      </w:pPr>
      <w:ins w:id="1510" w:author="Соколов Олександр" w:date="2024-12-22T20:27:00Z">
        <w:r w:rsidRPr="00F474BC">
          <w:rPr>
            <w:sz w:val="28"/>
            <w:szCs w:val="28"/>
          </w:rPr>
          <w:t>SELECT</w:t>
        </w:r>
      </w:ins>
    </w:p>
    <w:p w14:paraId="207044F5" w14:textId="77777777" w:rsidR="00F474BC" w:rsidRPr="00F474BC" w:rsidRDefault="00F474BC" w:rsidP="004136B4">
      <w:pPr>
        <w:spacing w:line="360" w:lineRule="auto"/>
        <w:ind w:firstLine="709"/>
        <w:rPr>
          <w:ins w:id="1511" w:author="Соколов Олександр" w:date="2024-12-22T20:27:00Z"/>
          <w:sz w:val="28"/>
          <w:szCs w:val="28"/>
        </w:rPr>
        <w:pPrChange w:id="1512" w:author="Соколов Олександр" w:date="2024-12-22T23:00:00Z">
          <w:pPr>
            <w:ind w:firstLine="709"/>
          </w:pPr>
        </w:pPrChange>
      </w:pPr>
      <w:ins w:id="1513" w:author="Соколов Олександр" w:date="2024-12-22T20:27:00Z">
        <w:r w:rsidRPr="00F474BC">
          <w:rPr>
            <w:sz w:val="28"/>
            <w:szCs w:val="28"/>
          </w:rPr>
          <w:t xml:space="preserve">    citizens.id AS </w:t>
        </w:r>
        <w:proofErr w:type="spellStart"/>
        <w:r w:rsidRPr="00F474BC">
          <w:rPr>
            <w:sz w:val="28"/>
            <w:szCs w:val="28"/>
          </w:rPr>
          <w:t>citizen_id</w:t>
        </w:r>
        <w:proofErr w:type="spellEnd"/>
        <w:r w:rsidRPr="00F474BC">
          <w:rPr>
            <w:sz w:val="28"/>
            <w:szCs w:val="28"/>
          </w:rPr>
          <w:t>,</w:t>
        </w:r>
      </w:ins>
    </w:p>
    <w:p w14:paraId="0E123410" w14:textId="77777777" w:rsidR="00F474BC" w:rsidRPr="00F474BC" w:rsidRDefault="00F474BC" w:rsidP="004136B4">
      <w:pPr>
        <w:spacing w:line="360" w:lineRule="auto"/>
        <w:ind w:firstLine="709"/>
        <w:rPr>
          <w:ins w:id="1514" w:author="Соколов Олександр" w:date="2024-12-22T20:27:00Z"/>
          <w:sz w:val="28"/>
          <w:szCs w:val="28"/>
        </w:rPr>
        <w:pPrChange w:id="1515" w:author="Соколов Олександр" w:date="2024-12-22T23:00:00Z">
          <w:pPr>
            <w:ind w:firstLine="709"/>
          </w:pPr>
        </w:pPrChange>
      </w:pPr>
      <w:ins w:id="1516" w:author="Соколов Олександр" w:date="2024-12-22T20:27:00Z">
        <w:r w:rsidRPr="00F474BC">
          <w:rPr>
            <w:sz w:val="28"/>
            <w:szCs w:val="28"/>
          </w:rPr>
          <w:t xml:space="preserve">    </w:t>
        </w:r>
        <w:proofErr w:type="spellStart"/>
        <w:r w:rsidRPr="00F474BC">
          <w:rPr>
            <w:sz w:val="28"/>
            <w:szCs w:val="28"/>
          </w:rPr>
          <w:t>get_citizen_full_name</w:t>
        </w:r>
        <w:proofErr w:type="spellEnd"/>
        <w:r w:rsidRPr="00F474BC">
          <w:rPr>
            <w:sz w:val="28"/>
            <w:szCs w:val="28"/>
          </w:rPr>
          <w:t xml:space="preserve">(citizens.id) AS </w:t>
        </w:r>
        <w:proofErr w:type="spellStart"/>
        <w:r w:rsidRPr="00F474BC">
          <w:rPr>
            <w:sz w:val="28"/>
            <w:szCs w:val="28"/>
          </w:rPr>
          <w:t>full_name</w:t>
        </w:r>
        <w:proofErr w:type="spellEnd"/>
        <w:r w:rsidRPr="00F474BC">
          <w:rPr>
            <w:sz w:val="28"/>
            <w:szCs w:val="28"/>
          </w:rPr>
          <w:t>,</w:t>
        </w:r>
      </w:ins>
    </w:p>
    <w:p w14:paraId="6B64011B" w14:textId="77777777" w:rsidR="00F474BC" w:rsidRPr="00F474BC" w:rsidRDefault="00F474BC" w:rsidP="004136B4">
      <w:pPr>
        <w:spacing w:line="360" w:lineRule="auto"/>
        <w:ind w:firstLine="709"/>
        <w:rPr>
          <w:ins w:id="1517" w:author="Соколов Олександр" w:date="2024-12-22T20:27:00Z"/>
          <w:sz w:val="28"/>
          <w:szCs w:val="28"/>
        </w:rPr>
        <w:pPrChange w:id="1518" w:author="Соколов Олександр" w:date="2024-12-22T23:00:00Z">
          <w:pPr>
            <w:ind w:firstLine="709"/>
          </w:pPr>
        </w:pPrChange>
      </w:pPr>
      <w:ins w:id="1519" w:author="Соколов Олександр" w:date="2024-12-22T20:27:00Z">
        <w:r w:rsidRPr="00F474BC">
          <w:rPr>
            <w:sz w:val="28"/>
            <w:szCs w:val="28"/>
          </w:rPr>
          <w:t xml:space="preserve">    COUNT(accident_protocols.id) AS </w:t>
        </w:r>
        <w:proofErr w:type="spellStart"/>
        <w:r w:rsidRPr="00F474BC">
          <w:rPr>
            <w:sz w:val="28"/>
            <w:szCs w:val="28"/>
          </w:rPr>
          <w:t>protocol_count</w:t>
        </w:r>
        <w:proofErr w:type="spellEnd"/>
      </w:ins>
    </w:p>
    <w:p w14:paraId="768B6AF5" w14:textId="77777777" w:rsidR="00F474BC" w:rsidRPr="00F474BC" w:rsidRDefault="00F474BC" w:rsidP="004136B4">
      <w:pPr>
        <w:spacing w:line="360" w:lineRule="auto"/>
        <w:ind w:firstLine="709"/>
        <w:rPr>
          <w:ins w:id="1520" w:author="Соколов Олександр" w:date="2024-12-22T20:27:00Z"/>
          <w:sz w:val="28"/>
          <w:szCs w:val="28"/>
        </w:rPr>
        <w:pPrChange w:id="1521" w:author="Соколов Олександр" w:date="2024-12-22T23:00:00Z">
          <w:pPr>
            <w:ind w:firstLine="709"/>
          </w:pPr>
        </w:pPrChange>
      </w:pPr>
      <w:ins w:id="1522" w:author="Соколов Олександр" w:date="2024-12-22T20:27:00Z">
        <w:r w:rsidRPr="00F474BC">
          <w:rPr>
            <w:sz w:val="28"/>
            <w:szCs w:val="28"/>
          </w:rPr>
          <w:t>FROM</w:t>
        </w:r>
      </w:ins>
    </w:p>
    <w:p w14:paraId="5D932679" w14:textId="77777777" w:rsidR="00F474BC" w:rsidRPr="00F474BC" w:rsidRDefault="00F474BC" w:rsidP="004136B4">
      <w:pPr>
        <w:spacing w:line="360" w:lineRule="auto"/>
        <w:ind w:firstLine="709"/>
        <w:rPr>
          <w:ins w:id="1523" w:author="Соколов Олександр" w:date="2024-12-22T20:27:00Z"/>
          <w:sz w:val="28"/>
          <w:szCs w:val="28"/>
        </w:rPr>
        <w:pPrChange w:id="1524" w:author="Соколов Олександр" w:date="2024-12-22T23:00:00Z">
          <w:pPr>
            <w:ind w:firstLine="709"/>
          </w:pPr>
        </w:pPrChange>
      </w:pPr>
      <w:ins w:id="1525" w:author="Соколов Олександр" w:date="2024-12-22T20:27:00Z">
        <w:r w:rsidRPr="00F474BC">
          <w:rPr>
            <w:sz w:val="28"/>
            <w:szCs w:val="28"/>
          </w:rPr>
          <w:t xml:space="preserve">    </w:t>
        </w:r>
        <w:proofErr w:type="spellStart"/>
        <w:r w:rsidRPr="00F474BC">
          <w:rPr>
            <w:sz w:val="28"/>
            <w:szCs w:val="28"/>
          </w:rPr>
          <w:t>drivers</w:t>
        </w:r>
        <w:proofErr w:type="spellEnd"/>
      </w:ins>
    </w:p>
    <w:p w14:paraId="7137D854" w14:textId="77777777" w:rsidR="00F474BC" w:rsidRPr="00F474BC" w:rsidRDefault="00F474BC" w:rsidP="004136B4">
      <w:pPr>
        <w:spacing w:line="360" w:lineRule="auto"/>
        <w:ind w:firstLine="709"/>
        <w:rPr>
          <w:ins w:id="1526" w:author="Соколов Олександр" w:date="2024-12-22T20:27:00Z"/>
          <w:sz w:val="28"/>
          <w:szCs w:val="28"/>
        </w:rPr>
        <w:pPrChange w:id="1527" w:author="Соколов Олександр" w:date="2024-12-22T23:00:00Z">
          <w:pPr>
            <w:ind w:firstLine="709"/>
          </w:pPr>
        </w:pPrChange>
      </w:pPr>
      <w:ins w:id="1528" w:author="Соколов Олександр" w:date="2024-12-22T20:27:00Z">
        <w:r w:rsidRPr="00F474BC">
          <w:rPr>
            <w:sz w:val="28"/>
            <w:szCs w:val="28"/>
          </w:rPr>
          <w:t xml:space="preserve">    JOIN </w:t>
        </w:r>
        <w:proofErr w:type="spellStart"/>
        <w:r w:rsidRPr="00F474BC">
          <w:rPr>
            <w:sz w:val="28"/>
            <w:szCs w:val="28"/>
          </w:rPr>
          <w:t>vehicles</w:t>
        </w:r>
        <w:proofErr w:type="spellEnd"/>
        <w:r w:rsidRPr="00F474BC">
          <w:rPr>
            <w:sz w:val="28"/>
            <w:szCs w:val="28"/>
          </w:rPr>
          <w:t xml:space="preserve"> ON </w:t>
        </w:r>
        <w:proofErr w:type="spellStart"/>
        <w:r w:rsidRPr="00F474BC">
          <w:rPr>
            <w:sz w:val="28"/>
            <w:szCs w:val="28"/>
          </w:rPr>
          <w:t>drivers.citizen_id</w:t>
        </w:r>
        <w:proofErr w:type="spellEnd"/>
        <w:r w:rsidRPr="00F474BC">
          <w:rPr>
            <w:sz w:val="28"/>
            <w:szCs w:val="28"/>
          </w:rPr>
          <w:t xml:space="preserve"> = </w:t>
        </w:r>
        <w:proofErr w:type="spellStart"/>
        <w:r w:rsidRPr="00F474BC">
          <w:rPr>
            <w:sz w:val="28"/>
            <w:szCs w:val="28"/>
          </w:rPr>
          <w:t>vehicles.owner_id</w:t>
        </w:r>
        <w:proofErr w:type="spellEnd"/>
      </w:ins>
    </w:p>
    <w:p w14:paraId="06730FB2" w14:textId="77777777" w:rsidR="00F474BC" w:rsidRPr="00F474BC" w:rsidRDefault="00F474BC" w:rsidP="004136B4">
      <w:pPr>
        <w:spacing w:line="360" w:lineRule="auto"/>
        <w:ind w:firstLine="709"/>
        <w:rPr>
          <w:ins w:id="1529" w:author="Соколов Олександр" w:date="2024-12-22T20:27:00Z"/>
          <w:sz w:val="28"/>
          <w:szCs w:val="28"/>
        </w:rPr>
        <w:pPrChange w:id="1530" w:author="Соколов Олександр" w:date="2024-12-22T23:00:00Z">
          <w:pPr>
            <w:ind w:firstLine="709"/>
          </w:pPr>
        </w:pPrChange>
      </w:pPr>
      <w:ins w:id="1531" w:author="Соколов Олександр" w:date="2024-12-22T20:27:00Z">
        <w:r w:rsidRPr="00F474BC">
          <w:rPr>
            <w:sz w:val="28"/>
            <w:szCs w:val="28"/>
          </w:rPr>
          <w:t xml:space="preserve">    JOIN </w:t>
        </w:r>
        <w:proofErr w:type="spellStart"/>
        <w:r w:rsidRPr="00F474BC">
          <w:rPr>
            <w:sz w:val="28"/>
            <w:szCs w:val="28"/>
          </w:rPr>
          <w:t>vehicle_types</w:t>
        </w:r>
        <w:proofErr w:type="spellEnd"/>
        <w:r w:rsidRPr="00F474BC">
          <w:rPr>
            <w:sz w:val="28"/>
            <w:szCs w:val="28"/>
          </w:rPr>
          <w:t xml:space="preserve"> ON </w:t>
        </w:r>
        <w:proofErr w:type="spellStart"/>
        <w:r w:rsidRPr="00F474BC">
          <w:rPr>
            <w:sz w:val="28"/>
            <w:szCs w:val="28"/>
          </w:rPr>
          <w:t>vehicles.vehicle_type_id</w:t>
        </w:r>
        <w:proofErr w:type="spellEnd"/>
        <w:r w:rsidRPr="00F474BC">
          <w:rPr>
            <w:sz w:val="28"/>
            <w:szCs w:val="28"/>
          </w:rPr>
          <w:t xml:space="preserve"> = vehicle_types.id</w:t>
        </w:r>
      </w:ins>
    </w:p>
    <w:p w14:paraId="072DD8D7" w14:textId="77777777" w:rsidR="00F474BC" w:rsidRPr="00F474BC" w:rsidRDefault="00F474BC" w:rsidP="004136B4">
      <w:pPr>
        <w:spacing w:line="360" w:lineRule="auto"/>
        <w:ind w:firstLine="709"/>
        <w:rPr>
          <w:ins w:id="1532" w:author="Соколов Олександр" w:date="2024-12-22T20:27:00Z"/>
          <w:sz w:val="28"/>
          <w:szCs w:val="28"/>
        </w:rPr>
        <w:pPrChange w:id="1533" w:author="Соколов Олександр" w:date="2024-12-22T23:00:00Z">
          <w:pPr>
            <w:ind w:firstLine="709"/>
          </w:pPr>
        </w:pPrChange>
      </w:pPr>
      <w:ins w:id="1534" w:author="Соколов Олександр" w:date="2024-12-22T20:27:00Z">
        <w:r w:rsidRPr="00F474BC">
          <w:rPr>
            <w:sz w:val="28"/>
            <w:szCs w:val="28"/>
          </w:rPr>
          <w:t xml:space="preserve">    JOIN </w:t>
        </w:r>
        <w:proofErr w:type="spellStart"/>
        <w:r w:rsidRPr="00F474BC">
          <w:rPr>
            <w:sz w:val="28"/>
            <w:szCs w:val="28"/>
          </w:rPr>
          <w:t>accident_protocols</w:t>
        </w:r>
        <w:proofErr w:type="spellEnd"/>
        <w:r w:rsidRPr="00F474BC">
          <w:rPr>
            <w:sz w:val="28"/>
            <w:szCs w:val="28"/>
          </w:rPr>
          <w:t xml:space="preserve"> ON </w:t>
        </w:r>
        <w:proofErr w:type="spellStart"/>
        <w:r w:rsidRPr="00F474BC">
          <w:rPr>
            <w:sz w:val="28"/>
            <w:szCs w:val="28"/>
          </w:rPr>
          <w:t>accident_protocols.defendant_id</w:t>
        </w:r>
        <w:proofErr w:type="spellEnd"/>
        <w:r w:rsidRPr="00F474BC">
          <w:rPr>
            <w:sz w:val="28"/>
            <w:szCs w:val="28"/>
          </w:rPr>
          <w:t xml:space="preserve"> = </w:t>
        </w:r>
        <w:proofErr w:type="spellStart"/>
        <w:r w:rsidRPr="00F474BC">
          <w:rPr>
            <w:sz w:val="28"/>
            <w:szCs w:val="28"/>
          </w:rPr>
          <w:t>drivers.citizen_id</w:t>
        </w:r>
        <w:proofErr w:type="spellEnd"/>
      </w:ins>
    </w:p>
    <w:p w14:paraId="04E453ED" w14:textId="77777777" w:rsidR="00F474BC" w:rsidRPr="00F474BC" w:rsidRDefault="00F474BC" w:rsidP="004136B4">
      <w:pPr>
        <w:spacing w:line="360" w:lineRule="auto"/>
        <w:ind w:firstLine="709"/>
        <w:rPr>
          <w:ins w:id="1535" w:author="Соколов Олександр" w:date="2024-12-22T20:27:00Z"/>
          <w:sz w:val="28"/>
          <w:szCs w:val="28"/>
        </w:rPr>
        <w:pPrChange w:id="1536" w:author="Соколов Олександр" w:date="2024-12-22T23:00:00Z">
          <w:pPr>
            <w:ind w:firstLine="709"/>
          </w:pPr>
        </w:pPrChange>
      </w:pPr>
      <w:ins w:id="1537" w:author="Соколов Олександр" w:date="2024-12-22T20:27:00Z">
        <w:r w:rsidRPr="00F474BC">
          <w:rPr>
            <w:sz w:val="28"/>
            <w:szCs w:val="28"/>
          </w:rPr>
          <w:t xml:space="preserve">    JOIN </w:t>
        </w:r>
        <w:proofErr w:type="spellStart"/>
        <w:r w:rsidRPr="00F474BC">
          <w:rPr>
            <w:sz w:val="28"/>
            <w:szCs w:val="28"/>
          </w:rPr>
          <w:t>violations</w:t>
        </w:r>
        <w:proofErr w:type="spellEnd"/>
        <w:r w:rsidRPr="00F474BC">
          <w:rPr>
            <w:sz w:val="28"/>
            <w:szCs w:val="28"/>
          </w:rPr>
          <w:t xml:space="preserve"> ON violations.id = </w:t>
        </w:r>
        <w:proofErr w:type="spellStart"/>
        <w:r w:rsidRPr="00F474BC">
          <w:rPr>
            <w:sz w:val="28"/>
            <w:szCs w:val="28"/>
          </w:rPr>
          <w:t>accident_protocols.violation_id</w:t>
        </w:r>
        <w:proofErr w:type="spellEnd"/>
      </w:ins>
    </w:p>
    <w:p w14:paraId="467457D4" w14:textId="77777777" w:rsidR="00F474BC" w:rsidRPr="00F474BC" w:rsidRDefault="00F474BC" w:rsidP="004136B4">
      <w:pPr>
        <w:spacing w:line="360" w:lineRule="auto"/>
        <w:ind w:firstLine="709"/>
        <w:rPr>
          <w:ins w:id="1538" w:author="Соколов Олександр" w:date="2024-12-22T20:27:00Z"/>
          <w:sz w:val="28"/>
          <w:szCs w:val="28"/>
        </w:rPr>
        <w:pPrChange w:id="1539" w:author="Соколов Олександр" w:date="2024-12-22T23:00:00Z">
          <w:pPr>
            <w:ind w:firstLine="709"/>
          </w:pPr>
        </w:pPrChange>
      </w:pPr>
      <w:ins w:id="1540" w:author="Соколов Олександр" w:date="2024-12-22T20:27:00Z">
        <w:r w:rsidRPr="00F474BC">
          <w:rPr>
            <w:sz w:val="28"/>
            <w:szCs w:val="28"/>
          </w:rPr>
          <w:t xml:space="preserve">    JOIN </w:t>
        </w:r>
        <w:proofErr w:type="spellStart"/>
        <w:r w:rsidRPr="00F474BC">
          <w:rPr>
            <w:sz w:val="28"/>
            <w:szCs w:val="28"/>
          </w:rPr>
          <w:t>traffic_rules</w:t>
        </w:r>
        <w:proofErr w:type="spellEnd"/>
        <w:r w:rsidRPr="00F474BC">
          <w:rPr>
            <w:sz w:val="28"/>
            <w:szCs w:val="28"/>
          </w:rPr>
          <w:t xml:space="preserve"> ON traffic_rules.id = </w:t>
        </w:r>
        <w:proofErr w:type="spellStart"/>
        <w:r w:rsidRPr="00F474BC">
          <w:rPr>
            <w:sz w:val="28"/>
            <w:szCs w:val="28"/>
          </w:rPr>
          <w:t>violations.traffic_rule_id</w:t>
        </w:r>
        <w:proofErr w:type="spellEnd"/>
      </w:ins>
    </w:p>
    <w:p w14:paraId="785A4AB6" w14:textId="77777777" w:rsidR="00F474BC" w:rsidRPr="00F474BC" w:rsidRDefault="00F474BC" w:rsidP="004136B4">
      <w:pPr>
        <w:spacing w:line="360" w:lineRule="auto"/>
        <w:ind w:firstLine="709"/>
        <w:rPr>
          <w:ins w:id="1541" w:author="Соколов Олександр" w:date="2024-12-22T20:27:00Z"/>
          <w:sz w:val="28"/>
          <w:szCs w:val="28"/>
        </w:rPr>
        <w:pPrChange w:id="1542" w:author="Соколов Олександр" w:date="2024-12-22T23:00:00Z">
          <w:pPr>
            <w:ind w:firstLine="709"/>
          </w:pPr>
        </w:pPrChange>
      </w:pPr>
      <w:ins w:id="1543" w:author="Соколов Олександр" w:date="2024-12-22T20:27:00Z">
        <w:r w:rsidRPr="00F474BC">
          <w:rPr>
            <w:sz w:val="28"/>
            <w:szCs w:val="28"/>
          </w:rPr>
          <w:lastRenderedPageBreak/>
          <w:t xml:space="preserve">    JOIN </w:t>
        </w:r>
        <w:proofErr w:type="spellStart"/>
        <w:r w:rsidRPr="00F474BC">
          <w:rPr>
            <w:sz w:val="28"/>
            <w:szCs w:val="28"/>
          </w:rPr>
          <w:t>administrative_offenses</w:t>
        </w:r>
        <w:proofErr w:type="spellEnd"/>
        <w:r w:rsidRPr="00F474BC">
          <w:rPr>
            <w:sz w:val="28"/>
            <w:szCs w:val="28"/>
          </w:rPr>
          <w:t xml:space="preserve"> ON administrative_offenses.id = </w:t>
        </w:r>
        <w:proofErr w:type="spellStart"/>
        <w:r w:rsidRPr="00F474BC">
          <w:rPr>
            <w:sz w:val="28"/>
            <w:szCs w:val="28"/>
          </w:rPr>
          <w:t>violations.administrative_offense_id</w:t>
        </w:r>
        <w:proofErr w:type="spellEnd"/>
      </w:ins>
    </w:p>
    <w:p w14:paraId="3AF11B22" w14:textId="77777777" w:rsidR="00F474BC" w:rsidRPr="00F474BC" w:rsidRDefault="00F474BC" w:rsidP="004136B4">
      <w:pPr>
        <w:spacing w:line="360" w:lineRule="auto"/>
        <w:ind w:firstLine="709"/>
        <w:rPr>
          <w:ins w:id="1544" w:author="Соколов Олександр" w:date="2024-12-22T20:27:00Z"/>
          <w:sz w:val="28"/>
          <w:szCs w:val="28"/>
        </w:rPr>
        <w:pPrChange w:id="1545" w:author="Соколов Олександр" w:date="2024-12-22T23:00:00Z">
          <w:pPr>
            <w:ind w:firstLine="709"/>
          </w:pPr>
        </w:pPrChange>
      </w:pPr>
      <w:ins w:id="1546" w:author="Соколов Олександр" w:date="2024-12-22T20:27:00Z">
        <w:r w:rsidRPr="00F474BC">
          <w:rPr>
            <w:sz w:val="28"/>
            <w:szCs w:val="28"/>
          </w:rPr>
          <w:t xml:space="preserve">    JOIN </w:t>
        </w:r>
        <w:proofErr w:type="spellStart"/>
        <w:r w:rsidRPr="00F474BC">
          <w:rPr>
            <w:sz w:val="28"/>
            <w:szCs w:val="28"/>
          </w:rPr>
          <w:t>citizens</w:t>
        </w:r>
        <w:proofErr w:type="spellEnd"/>
        <w:r w:rsidRPr="00F474BC">
          <w:rPr>
            <w:sz w:val="28"/>
            <w:szCs w:val="28"/>
          </w:rPr>
          <w:t xml:space="preserve"> ON citizens.id = </w:t>
        </w:r>
        <w:proofErr w:type="spellStart"/>
        <w:r w:rsidRPr="00F474BC">
          <w:rPr>
            <w:sz w:val="28"/>
            <w:szCs w:val="28"/>
          </w:rPr>
          <w:t>drivers.citizen_id</w:t>
        </w:r>
        <w:proofErr w:type="spellEnd"/>
      </w:ins>
    </w:p>
    <w:p w14:paraId="4EAABA4C" w14:textId="77777777" w:rsidR="00F474BC" w:rsidRPr="00F474BC" w:rsidRDefault="00F474BC" w:rsidP="004136B4">
      <w:pPr>
        <w:spacing w:line="360" w:lineRule="auto"/>
        <w:ind w:firstLine="709"/>
        <w:rPr>
          <w:ins w:id="1547" w:author="Соколов Олександр" w:date="2024-12-22T20:27:00Z"/>
          <w:sz w:val="28"/>
          <w:szCs w:val="28"/>
        </w:rPr>
        <w:pPrChange w:id="1548" w:author="Соколов Олександр" w:date="2024-12-22T23:00:00Z">
          <w:pPr>
            <w:ind w:firstLine="709"/>
          </w:pPr>
        </w:pPrChange>
      </w:pPr>
      <w:ins w:id="1549" w:author="Соколов Олександр" w:date="2024-12-22T20:27:00Z">
        <w:r w:rsidRPr="00F474BC">
          <w:rPr>
            <w:sz w:val="28"/>
            <w:szCs w:val="28"/>
          </w:rPr>
          <w:t>WHERE</w:t>
        </w:r>
      </w:ins>
    </w:p>
    <w:p w14:paraId="06B9D260" w14:textId="77777777" w:rsidR="00F474BC" w:rsidRPr="00F474BC" w:rsidRDefault="00F474BC" w:rsidP="004136B4">
      <w:pPr>
        <w:spacing w:line="360" w:lineRule="auto"/>
        <w:ind w:firstLine="709"/>
        <w:rPr>
          <w:ins w:id="1550" w:author="Соколов Олександр" w:date="2024-12-22T20:27:00Z"/>
          <w:sz w:val="28"/>
          <w:szCs w:val="28"/>
        </w:rPr>
        <w:pPrChange w:id="1551" w:author="Соколов Олександр" w:date="2024-12-22T23:00:00Z">
          <w:pPr>
            <w:ind w:firstLine="709"/>
          </w:pPr>
        </w:pPrChange>
      </w:pPr>
      <w:ins w:id="1552" w:author="Соколов Олександр" w:date="2024-12-22T20:27:00Z">
        <w:r w:rsidRPr="00F474BC">
          <w:rPr>
            <w:sz w:val="28"/>
            <w:szCs w:val="28"/>
          </w:rPr>
          <w:t xml:space="preserve">    vehicle_types.name = '</w:t>
        </w:r>
        <w:proofErr w:type="spellStart"/>
        <w:r w:rsidRPr="00F474BC">
          <w:rPr>
            <w:sz w:val="28"/>
            <w:szCs w:val="28"/>
          </w:rPr>
          <w:t>Bus</w:t>
        </w:r>
        <w:proofErr w:type="spellEnd"/>
        <w:r w:rsidRPr="00F474BC">
          <w:rPr>
            <w:sz w:val="28"/>
            <w:szCs w:val="28"/>
          </w:rPr>
          <w:t>'</w:t>
        </w:r>
      </w:ins>
    </w:p>
    <w:p w14:paraId="21C85B68" w14:textId="77777777" w:rsidR="00F474BC" w:rsidRPr="00F474BC" w:rsidRDefault="00F474BC" w:rsidP="004136B4">
      <w:pPr>
        <w:spacing w:line="360" w:lineRule="auto"/>
        <w:ind w:firstLine="709"/>
        <w:rPr>
          <w:ins w:id="1553" w:author="Соколов Олександр" w:date="2024-12-22T20:27:00Z"/>
          <w:sz w:val="28"/>
          <w:szCs w:val="28"/>
        </w:rPr>
        <w:pPrChange w:id="1554" w:author="Соколов Олександр" w:date="2024-12-22T23:00:00Z">
          <w:pPr>
            <w:ind w:firstLine="709"/>
          </w:pPr>
        </w:pPrChange>
      </w:pPr>
      <w:ins w:id="1555" w:author="Соколов Олександр" w:date="2024-12-22T20:27:00Z">
        <w:r w:rsidRPr="00F474BC">
          <w:rPr>
            <w:sz w:val="28"/>
            <w:szCs w:val="28"/>
          </w:rPr>
          <w:t xml:space="preserve">    AND (</w:t>
        </w:r>
      </w:ins>
    </w:p>
    <w:p w14:paraId="1E6776E8" w14:textId="77777777" w:rsidR="00F474BC" w:rsidRPr="00F474BC" w:rsidRDefault="00F474BC" w:rsidP="004136B4">
      <w:pPr>
        <w:spacing w:line="360" w:lineRule="auto"/>
        <w:ind w:firstLine="709"/>
        <w:rPr>
          <w:ins w:id="1556" w:author="Соколов Олександр" w:date="2024-12-22T20:27:00Z"/>
          <w:sz w:val="28"/>
          <w:szCs w:val="28"/>
        </w:rPr>
        <w:pPrChange w:id="1557" w:author="Соколов Олександр" w:date="2024-12-22T23:00:00Z">
          <w:pPr>
            <w:ind w:firstLine="709"/>
          </w:pPr>
        </w:pPrChange>
      </w:pPr>
      <w:ins w:id="1558" w:author="Соколов Олександр" w:date="2024-12-22T20:27:00Z">
        <w:r w:rsidRPr="00F474BC">
          <w:rPr>
            <w:sz w:val="28"/>
            <w:szCs w:val="28"/>
          </w:rPr>
          <w:t xml:space="preserve">        --         пункт ПДР або КУпАП про водіння у нетверезому стані</w:t>
        </w:r>
      </w:ins>
    </w:p>
    <w:p w14:paraId="024958C2" w14:textId="77777777" w:rsidR="00F474BC" w:rsidRPr="00F474BC" w:rsidRDefault="00F474BC" w:rsidP="004136B4">
      <w:pPr>
        <w:spacing w:line="360" w:lineRule="auto"/>
        <w:ind w:firstLine="709"/>
        <w:rPr>
          <w:ins w:id="1559" w:author="Соколов Олександр" w:date="2024-12-22T20:27:00Z"/>
          <w:sz w:val="28"/>
          <w:szCs w:val="28"/>
        </w:rPr>
        <w:pPrChange w:id="1560" w:author="Соколов Олександр" w:date="2024-12-22T23:00:00Z">
          <w:pPr>
            <w:ind w:firstLine="709"/>
          </w:pPr>
        </w:pPrChange>
      </w:pPr>
      <w:ins w:id="1561" w:author="Соколов Олександр" w:date="2024-12-22T20:27:00Z">
        <w:r w:rsidRPr="00F474BC">
          <w:rPr>
            <w:sz w:val="28"/>
            <w:szCs w:val="28"/>
          </w:rPr>
          <w:t xml:space="preserve">        (</w:t>
        </w:r>
      </w:ins>
    </w:p>
    <w:p w14:paraId="52DEBFF9" w14:textId="77777777" w:rsidR="00F474BC" w:rsidRPr="00F474BC" w:rsidRDefault="00F474BC" w:rsidP="004136B4">
      <w:pPr>
        <w:spacing w:line="360" w:lineRule="auto"/>
        <w:ind w:firstLine="709"/>
        <w:rPr>
          <w:ins w:id="1562" w:author="Соколов Олександр" w:date="2024-12-22T20:27:00Z"/>
          <w:sz w:val="28"/>
          <w:szCs w:val="28"/>
        </w:rPr>
        <w:pPrChange w:id="1563" w:author="Соколов Олександр" w:date="2024-12-22T23:00:00Z">
          <w:pPr>
            <w:ind w:firstLine="709"/>
          </w:pPr>
        </w:pPrChange>
      </w:pPr>
      <w:ins w:id="1564" w:author="Соколов Олександр" w:date="2024-12-22T20:27:00Z">
        <w:r w:rsidRPr="00F474BC">
          <w:rPr>
            <w:sz w:val="28"/>
            <w:szCs w:val="28"/>
          </w:rPr>
          <w:t xml:space="preserve">            </w:t>
        </w:r>
        <w:proofErr w:type="spellStart"/>
        <w:r w:rsidRPr="00F474BC">
          <w:rPr>
            <w:sz w:val="28"/>
            <w:szCs w:val="28"/>
          </w:rPr>
          <w:t>traffic_rules.article</w:t>
        </w:r>
        <w:proofErr w:type="spellEnd"/>
        <w:r w:rsidRPr="00F474BC">
          <w:rPr>
            <w:sz w:val="28"/>
            <w:szCs w:val="28"/>
          </w:rPr>
          <w:t xml:space="preserve"> = 2</w:t>
        </w:r>
      </w:ins>
    </w:p>
    <w:p w14:paraId="4677A7D3" w14:textId="77777777" w:rsidR="00F474BC" w:rsidRPr="00F474BC" w:rsidRDefault="00F474BC" w:rsidP="004136B4">
      <w:pPr>
        <w:spacing w:line="360" w:lineRule="auto"/>
        <w:ind w:firstLine="709"/>
        <w:rPr>
          <w:ins w:id="1565" w:author="Соколов Олександр" w:date="2024-12-22T20:27:00Z"/>
          <w:sz w:val="28"/>
          <w:szCs w:val="28"/>
        </w:rPr>
        <w:pPrChange w:id="1566" w:author="Соколов Олександр" w:date="2024-12-22T23:00:00Z">
          <w:pPr>
            <w:ind w:firstLine="709"/>
          </w:pPr>
        </w:pPrChange>
      </w:pPr>
      <w:ins w:id="1567" w:author="Соколов Олександр" w:date="2024-12-22T20:27:00Z">
        <w:r w:rsidRPr="00F474BC">
          <w:rPr>
            <w:sz w:val="28"/>
            <w:szCs w:val="28"/>
          </w:rPr>
          <w:t xml:space="preserve">            AND </w:t>
        </w:r>
        <w:proofErr w:type="spellStart"/>
        <w:r w:rsidRPr="00F474BC">
          <w:rPr>
            <w:sz w:val="28"/>
            <w:szCs w:val="28"/>
          </w:rPr>
          <w:t>traffic_rules.part</w:t>
        </w:r>
        <w:proofErr w:type="spellEnd"/>
        <w:r w:rsidRPr="00F474BC">
          <w:rPr>
            <w:sz w:val="28"/>
            <w:szCs w:val="28"/>
          </w:rPr>
          <w:t xml:space="preserve"> = 9</w:t>
        </w:r>
      </w:ins>
    </w:p>
    <w:p w14:paraId="776E1780" w14:textId="77777777" w:rsidR="00F474BC" w:rsidRPr="00F474BC" w:rsidRDefault="00F474BC" w:rsidP="004136B4">
      <w:pPr>
        <w:spacing w:line="360" w:lineRule="auto"/>
        <w:ind w:firstLine="709"/>
        <w:rPr>
          <w:ins w:id="1568" w:author="Соколов Олександр" w:date="2024-12-22T20:27:00Z"/>
          <w:sz w:val="28"/>
          <w:szCs w:val="28"/>
        </w:rPr>
        <w:pPrChange w:id="1569" w:author="Соколов Олександр" w:date="2024-12-22T23:00:00Z">
          <w:pPr>
            <w:ind w:firstLine="709"/>
          </w:pPr>
        </w:pPrChange>
      </w:pPr>
      <w:ins w:id="1570" w:author="Соколов Олександр" w:date="2024-12-22T20:27:00Z">
        <w:r w:rsidRPr="00F474BC">
          <w:rPr>
            <w:sz w:val="28"/>
            <w:szCs w:val="28"/>
          </w:rPr>
          <w:t xml:space="preserve">        )</w:t>
        </w:r>
      </w:ins>
    </w:p>
    <w:p w14:paraId="55887F23" w14:textId="77777777" w:rsidR="00F474BC" w:rsidRPr="00F474BC" w:rsidRDefault="00F474BC" w:rsidP="004136B4">
      <w:pPr>
        <w:spacing w:line="360" w:lineRule="auto"/>
        <w:ind w:firstLine="709"/>
        <w:rPr>
          <w:ins w:id="1571" w:author="Соколов Олександр" w:date="2024-12-22T20:27:00Z"/>
          <w:sz w:val="28"/>
          <w:szCs w:val="28"/>
        </w:rPr>
        <w:pPrChange w:id="1572" w:author="Соколов Олександр" w:date="2024-12-22T23:00:00Z">
          <w:pPr>
            <w:ind w:firstLine="709"/>
          </w:pPr>
        </w:pPrChange>
      </w:pPr>
      <w:ins w:id="1573" w:author="Соколов Олександр" w:date="2024-12-22T20:27:00Z">
        <w:r w:rsidRPr="00F474BC">
          <w:rPr>
            <w:sz w:val="28"/>
            <w:szCs w:val="28"/>
          </w:rPr>
          <w:t xml:space="preserve">        OR (</w:t>
        </w:r>
      </w:ins>
    </w:p>
    <w:p w14:paraId="70824272" w14:textId="77777777" w:rsidR="00F474BC" w:rsidRPr="00F474BC" w:rsidRDefault="00F474BC" w:rsidP="004136B4">
      <w:pPr>
        <w:spacing w:line="360" w:lineRule="auto"/>
        <w:ind w:firstLine="709"/>
        <w:rPr>
          <w:ins w:id="1574" w:author="Соколов Олександр" w:date="2024-12-22T20:27:00Z"/>
          <w:sz w:val="28"/>
          <w:szCs w:val="28"/>
        </w:rPr>
        <w:pPrChange w:id="1575" w:author="Соколов Олександр" w:date="2024-12-22T23:00:00Z">
          <w:pPr>
            <w:ind w:firstLine="709"/>
          </w:pPr>
        </w:pPrChange>
      </w:pPr>
      <w:ins w:id="1576" w:author="Соколов Олександр" w:date="2024-12-22T20:27:00Z">
        <w:r w:rsidRPr="00F474BC">
          <w:rPr>
            <w:sz w:val="28"/>
            <w:szCs w:val="28"/>
          </w:rPr>
          <w:t xml:space="preserve">            </w:t>
        </w:r>
        <w:proofErr w:type="spellStart"/>
        <w:r w:rsidRPr="00F474BC">
          <w:rPr>
            <w:sz w:val="28"/>
            <w:szCs w:val="28"/>
          </w:rPr>
          <w:t>administrative_offenses.article</w:t>
        </w:r>
        <w:proofErr w:type="spellEnd"/>
        <w:r w:rsidRPr="00F474BC">
          <w:rPr>
            <w:sz w:val="28"/>
            <w:szCs w:val="28"/>
          </w:rPr>
          <w:t xml:space="preserve"> = 130</w:t>
        </w:r>
      </w:ins>
    </w:p>
    <w:p w14:paraId="503BFC5C" w14:textId="77777777" w:rsidR="00F474BC" w:rsidRPr="00F474BC" w:rsidRDefault="00F474BC" w:rsidP="004136B4">
      <w:pPr>
        <w:spacing w:line="360" w:lineRule="auto"/>
        <w:ind w:firstLine="709"/>
        <w:rPr>
          <w:ins w:id="1577" w:author="Соколов Олександр" w:date="2024-12-22T20:27:00Z"/>
          <w:sz w:val="28"/>
          <w:szCs w:val="28"/>
        </w:rPr>
        <w:pPrChange w:id="1578" w:author="Соколов Олександр" w:date="2024-12-22T23:00:00Z">
          <w:pPr>
            <w:ind w:firstLine="709"/>
          </w:pPr>
        </w:pPrChange>
      </w:pPr>
      <w:ins w:id="1579" w:author="Соколов Олександр" w:date="2024-12-22T20:27:00Z">
        <w:r w:rsidRPr="00F474BC">
          <w:rPr>
            <w:sz w:val="28"/>
            <w:szCs w:val="28"/>
          </w:rPr>
          <w:t xml:space="preserve">            AND </w:t>
        </w:r>
        <w:proofErr w:type="spellStart"/>
        <w:r w:rsidRPr="00F474BC">
          <w:rPr>
            <w:sz w:val="28"/>
            <w:szCs w:val="28"/>
          </w:rPr>
          <w:t>administrative_offenses.part</w:t>
        </w:r>
        <w:proofErr w:type="spellEnd"/>
        <w:r w:rsidRPr="00F474BC">
          <w:rPr>
            <w:sz w:val="28"/>
            <w:szCs w:val="28"/>
          </w:rPr>
          <w:t xml:space="preserve"> = 1</w:t>
        </w:r>
      </w:ins>
    </w:p>
    <w:p w14:paraId="284D3375" w14:textId="77777777" w:rsidR="00F474BC" w:rsidRPr="00F474BC" w:rsidRDefault="00F474BC" w:rsidP="004136B4">
      <w:pPr>
        <w:spacing w:line="360" w:lineRule="auto"/>
        <w:ind w:firstLine="709"/>
        <w:rPr>
          <w:ins w:id="1580" w:author="Соколов Олександр" w:date="2024-12-22T20:27:00Z"/>
          <w:sz w:val="28"/>
          <w:szCs w:val="28"/>
        </w:rPr>
        <w:pPrChange w:id="1581" w:author="Соколов Олександр" w:date="2024-12-22T23:00:00Z">
          <w:pPr>
            <w:ind w:firstLine="709"/>
          </w:pPr>
        </w:pPrChange>
      </w:pPr>
      <w:ins w:id="1582" w:author="Соколов Олександр" w:date="2024-12-22T20:27:00Z">
        <w:r w:rsidRPr="00F474BC">
          <w:rPr>
            <w:sz w:val="28"/>
            <w:szCs w:val="28"/>
          </w:rPr>
          <w:t xml:space="preserve">        )</w:t>
        </w:r>
      </w:ins>
    </w:p>
    <w:p w14:paraId="34BBE7C5" w14:textId="77777777" w:rsidR="00F474BC" w:rsidRPr="00F474BC" w:rsidRDefault="00F474BC" w:rsidP="004136B4">
      <w:pPr>
        <w:spacing w:line="360" w:lineRule="auto"/>
        <w:ind w:firstLine="709"/>
        <w:rPr>
          <w:ins w:id="1583" w:author="Соколов Олександр" w:date="2024-12-22T20:27:00Z"/>
          <w:sz w:val="28"/>
          <w:szCs w:val="28"/>
        </w:rPr>
        <w:pPrChange w:id="1584" w:author="Соколов Олександр" w:date="2024-12-22T23:00:00Z">
          <w:pPr>
            <w:ind w:firstLine="709"/>
          </w:pPr>
        </w:pPrChange>
      </w:pPr>
      <w:ins w:id="1585" w:author="Соколов Олександр" w:date="2024-12-22T20:27:00Z">
        <w:r w:rsidRPr="00F474BC">
          <w:rPr>
            <w:sz w:val="28"/>
            <w:szCs w:val="28"/>
          </w:rPr>
          <w:t xml:space="preserve">    )</w:t>
        </w:r>
      </w:ins>
    </w:p>
    <w:p w14:paraId="27B7495C" w14:textId="77777777" w:rsidR="00F474BC" w:rsidRPr="00F474BC" w:rsidRDefault="00F474BC" w:rsidP="004136B4">
      <w:pPr>
        <w:spacing w:line="360" w:lineRule="auto"/>
        <w:ind w:firstLine="709"/>
        <w:rPr>
          <w:ins w:id="1586" w:author="Соколов Олександр" w:date="2024-12-22T20:27:00Z"/>
          <w:sz w:val="28"/>
          <w:szCs w:val="28"/>
        </w:rPr>
        <w:pPrChange w:id="1587" w:author="Соколов Олександр" w:date="2024-12-22T23:00:00Z">
          <w:pPr>
            <w:ind w:firstLine="709"/>
          </w:pPr>
        </w:pPrChange>
      </w:pPr>
      <w:ins w:id="1588" w:author="Соколов Олександр" w:date="2024-12-22T20:27:00Z">
        <w:r w:rsidRPr="00F474BC">
          <w:rPr>
            <w:sz w:val="28"/>
            <w:szCs w:val="28"/>
          </w:rPr>
          <w:t>GROUP BY</w:t>
        </w:r>
      </w:ins>
    </w:p>
    <w:p w14:paraId="3D860B44" w14:textId="77777777" w:rsidR="00F474BC" w:rsidRPr="00F474BC" w:rsidRDefault="00F474BC" w:rsidP="004136B4">
      <w:pPr>
        <w:spacing w:line="360" w:lineRule="auto"/>
        <w:ind w:firstLine="709"/>
        <w:rPr>
          <w:ins w:id="1589" w:author="Соколов Олександр" w:date="2024-12-22T20:27:00Z"/>
          <w:sz w:val="28"/>
          <w:szCs w:val="28"/>
        </w:rPr>
        <w:pPrChange w:id="1590" w:author="Соколов Олександр" w:date="2024-12-22T23:00:00Z">
          <w:pPr>
            <w:ind w:firstLine="709"/>
          </w:pPr>
        </w:pPrChange>
      </w:pPr>
      <w:ins w:id="1591" w:author="Соколов Олександр" w:date="2024-12-22T20:27:00Z">
        <w:r w:rsidRPr="00F474BC">
          <w:rPr>
            <w:sz w:val="28"/>
            <w:szCs w:val="28"/>
          </w:rPr>
          <w:t xml:space="preserve">    citizens.id,</w:t>
        </w:r>
      </w:ins>
    </w:p>
    <w:p w14:paraId="5A6AF60F" w14:textId="77777777" w:rsidR="00F474BC" w:rsidRPr="00F474BC" w:rsidRDefault="00F474BC" w:rsidP="004136B4">
      <w:pPr>
        <w:spacing w:line="360" w:lineRule="auto"/>
        <w:ind w:firstLine="709"/>
        <w:rPr>
          <w:ins w:id="1592" w:author="Соколов Олександр" w:date="2024-12-22T20:27:00Z"/>
          <w:sz w:val="28"/>
          <w:szCs w:val="28"/>
        </w:rPr>
        <w:pPrChange w:id="1593" w:author="Соколов Олександр" w:date="2024-12-22T23:00:00Z">
          <w:pPr>
            <w:ind w:firstLine="709"/>
          </w:pPr>
        </w:pPrChange>
      </w:pPr>
      <w:ins w:id="1594" w:author="Соколов Олександр" w:date="2024-12-22T20:27:00Z">
        <w:r w:rsidRPr="00F474BC">
          <w:rPr>
            <w:sz w:val="28"/>
            <w:szCs w:val="28"/>
          </w:rPr>
          <w:t xml:space="preserve">    </w:t>
        </w:r>
        <w:proofErr w:type="spellStart"/>
        <w:r w:rsidRPr="00F474BC">
          <w:rPr>
            <w:sz w:val="28"/>
            <w:szCs w:val="28"/>
          </w:rPr>
          <w:t>full_name</w:t>
        </w:r>
        <w:proofErr w:type="spellEnd"/>
      </w:ins>
    </w:p>
    <w:p w14:paraId="546E8CCB" w14:textId="77777777" w:rsidR="00F474BC" w:rsidRPr="00F474BC" w:rsidRDefault="00F474BC" w:rsidP="004136B4">
      <w:pPr>
        <w:spacing w:line="360" w:lineRule="auto"/>
        <w:ind w:firstLine="709"/>
        <w:rPr>
          <w:ins w:id="1595" w:author="Соколов Олександр" w:date="2024-12-22T20:27:00Z"/>
          <w:sz w:val="28"/>
          <w:szCs w:val="28"/>
        </w:rPr>
        <w:pPrChange w:id="1596" w:author="Соколов Олександр" w:date="2024-12-22T23:00:00Z">
          <w:pPr>
            <w:ind w:firstLine="709"/>
          </w:pPr>
        </w:pPrChange>
      </w:pPr>
      <w:ins w:id="1597" w:author="Соколов Олександр" w:date="2024-12-22T20:27:00Z">
        <w:r w:rsidRPr="00F474BC">
          <w:rPr>
            <w:sz w:val="28"/>
            <w:szCs w:val="28"/>
          </w:rPr>
          <w:t>ORDER BY</w:t>
        </w:r>
      </w:ins>
    </w:p>
    <w:p w14:paraId="301C1E70" w14:textId="77777777" w:rsidR="00F474BC" w:rsidRPr="00F474BC" w:rsidRDefault="00F474BC" w:rsidP="004136B4">
      <w:pPr>
        <w:spacing w:line="360" w:lineRule="auto"/>
        <w:ind w:firstLine="709"/>
        <w:rPr>
          <w:ins w:id="1598" w:author="Соколов Олександр" w:date="2024-12-22T20:27:00Z"/>
          <w:sz w:val="28"/>
          <w:szCs w:val="28"/>
        </w:rPr>
        <w:pPrChange w:id="1599" w:author="Соколов Олександр" w:date="2024-12-22T23:00:00Z">
          <w:pPr>
            <w:ind w:firstLine="709"/>
          </w:pPr>
        </w:pPrChange>
      </w:pPr>
      <w:ins w:id="1600" w:author="Соколов Олександр" w:date="2024-12-22T20:27:00Z">
        <w:r w:rsidRPr="00F474BC">
          <w:rPr>
            <w:sz w:val="28"/>
            <w:szCs w:val="28"/>
          </w:rPr>
          <w:t xml:space="preserve">    </w:t>
        </w:r>
        <w:proofErr w:type="spellStart"/>
        <w:r w:rsidRPr="00F474BC">
          <w:rPr>
            <w:sz w:val="28"/>
            <w:szCs w:val="28"/>
          </w:rPr>
          <w:t>protocol_count</w:t>
        </w:r>
        <w:proofErr w:type="spellEnd"/>
        <w:r w:rsidRPr="00F474BC">
          <w:rPr>
            <w:sz w:val="28"/>
            <w:szCs w:val="28"/>
          </w:rPr>
          <w:t xml:space="preserve"> DESC</w:t>
        </w:r>
      </w:ins>
    </w:p>
    <w:p w14:paraId="41C88E99" w14:textId="77777777" w:rsidR="00F474BC" w:rsidRPr="00F474BC" w:rsidRDefault="00F474BC" w:rsidP="004136B4">
      <w:pPr>
        <w:spacing w:line="360" w:lineRule="auto"/>
        <w:ind w:firstLine="709"/>
        <w:rPr>
          <w:ins w:id="1601" w:author="Соколов Олександр" w:date="2024-12-22T20:27:00Z"/>
          <w:sz w:val="28"/>
          <w:szCs w:val="28"/>
        </w:rPr>
        <w:pPrChange w:id="1602" w:author="Соколов Олександр" w:date="2024-12-22T23:00:00Z">
          <w:pPr>
            <w:ind w:firstLine="709"/>
          </w:pPr>
        </w:pPrChange>
      </w:pPr>
      <w:ins w:id="1603" w:author="Соколов Олександр" w:date="2024-12-22T20:27:00Z">
        <w:r w:rsidRPr="00F474BC">
          <w:rPr>
            <w:sz w:val="28"/>
            <w:szCs w:val="28"/>
          </w:rPr>
          <w:t>LIMIT</w:t>
        </w:r>
      </w:ins>
    </w:p>
    <w:p w14:paraId="51F80A9F" w14:textId="6C182CC9" w:rsidR="00F474BC" w:rsidRDefault="00F474BC" w:rsidP="004136B4">
      <w:pPr>
        <w:spacing w:line="360" w:lineRule="auto"/>
        <w:ind w:firstLine="709"/>
        <w:rPr>
          <w:ins w:id="1604" w:author="Соколов Олександр" w:date="2024-12-22T20:28:00Z"/>
          <w:sz w:val="28"/>
          <w:szCs w:val="28"/>
        </w:rPr>
        <w:pPrChange w:id="1605" w:author="Соколов Олександр" w:date="2024-12-22T23:00:00Z">
          <w:pPr>
            <w:ind w:firstLine="709"/>
          </w:pPr>
        </w:pPrChange>
      </w:pPr>
      <w:ins w:id="1606" w:author="Соколов Олександр" w:date="2024-12-22T20:27:00Z">
        <w:r w:rsidRPr="00F474BC">
          <w:rPr>
            <w:sz w:val="28"/>
            <w:szCs w:val="28"/>
          </w:rPr>
          <w:t xml:space="preserve">    10;</w:t>
        </w:r>
      </w:ins>
    </w:p>
    <w:p w14:paraId="767B196C" w14:textId="4DA7A434" w:rsidR="00F474BC" w:rsidRDefault="00F474BC" w:rsidP="004136B4">
      <w:pPr>
        <w:spacing w:line="360" w:lineRule="auto"/>
        <w:ind w:firstLine="709"/>
        <w:jc w:val="both"/>
        <w:rPr>
          <w:ins w:id="1607" w:author="Соколов Олександр" w:date="2024-12-22T20:27:00Z"/>
          <w:sz w:val="28"/>
          <w:szCs w:val="28"/>
        </w:rPr>
        <w:pPrChange w:id="1608" w:author="Соколов Олександр" w:date="2024-12-22T23:00:00Z">
          <w:pPr>
            <w:ind w:firstLine="709"/>
          </w:pPr>
        </w:pPrChange>
      </w:pPr>
      <w:ins w:id="1609" w:author="Соколов Олександр" w:date="2024-12-22T20:28:00Z">
        <w:r w:rsidRPr="00F474BC">
          <w:rPr>
            <w:sz w:val="28"/>
            <w:szCs w:val="28"/>
          </w:rPr>
          <w:t>На рис. 7.4.</w:t>
        </w:r>
        <w:r>
          <w:rPr>
            <w:sz w:val="28"/>
            <w:szCs w:val="28"/>
          </w:rPr>
          <w:t>20</w:t>
        </w:r>
        <w:r w:rsidRPr="00F474BC">
          <w:rPr>
            <w:sz w:val="28"/>
            <w:szCs w:val="28"/>
          </w:rPr>
          <w:t>.1 наведено результати роботи запиту, який повертає топ водіїв автобусів, які отримали протокол чи постанову за керування у нетверезому стані</w:t>
        </w:r>
        <w:r>
          <w:rPr>
            <w:sz w:val="28"/>
            <w:szCs w:val="28"/>
          </w:rPr>
          <w:t>.</w:t>
        </w:r>
      </w:ins>
    </w:p>
    <w:p w14:paraId="0E956C97" w14:textId="68C570A0" w:rsidR="00F474BC" w:rsidDel="00F474BC" w:rsidRDefault="00F474BC" w:rsidP="004136B4">
      <w:pPr>
        <w:spacing w:line="360" w:lineRule="auto"/>
        <w:ind w:firstLine="709"/>
        <w:jc w:val="both"/>
        <w:rPr>
          <w:del w:id="1610" w:author="Соколов Олександр" w:date="2024-12-22T20:27:00Z"/>
          <w:sz w:val="28"/>
          <w:szCs w:val="28"/>
        </w:rPr>
        <w:pPrChange w:id="1611" w:author="Соколов Олександр" w:date="2024-12-22T23:00:00Z">
          <w:pPr>
            <w:ind w:firstLine="709"/>
            <w:jc w:val="both"/>
          </w:pPr>
        </w:pPrChange>
      </w:pPr>
      <w:ins w:id="1612" w:author="Соколов Олександр" w:date="2024-12-22T20:27:00Z">
        <w:r w:rsidRPr="00F474BC">
          <w:rPr>
            <w:sz w:val="28"/>
            <w:szCs w:val="28"/>
          </w:rPr>
          <w:lastRenderedPageBreak/>
          <w:drawing>
            <wp:inline distT="0" distB="0" distL="0" distR="0" wp14:anchorId="3F9E5029" wp14:editId="2CBDB0A9">
              <wp:extent cx="5607618" cy="22701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1452" cy="2275726"/>
                      </a:xfrm>
                      <a:prstGeom prst="rect">
                        <a:avLst/>
                      </a:prstGeom>
                    </pic:spPr>
                  </pic:pic>
                </a:graphicData>
              </a:graphic>
            </wp:inline>
          </w:drawing>
        </w:r>
      </w:ins>
    </w:p>
    <w:p w14:paraId="797E8875" w14:textId="77777777" w:rsidR="00F474BC" w:rsidRDefault="00F474BC" w:rsidP="004136B4">
      <w:pPr>
        <w:spacing w:line="360" w:lineRule="auto"/>
        <w:ind w:firstLine="709"/>
        <w:jc w:val="center"/>
        <w:rPr>
          <w:ins w:id="1613" w:author="Соколов Олександр" w:date="2024-12-22T20:28:00Z"/>
          <w:sz w:val="28"/>
          <w:szCs w:val="28"/>
        </w:rPr>
        <w:pPrChange w:id="1614" w:author="Соколов Олександр" w:date="2024-12-22T23:00:00Z">
          <w:pPr>
            <w:ind w:firstLine="709"/>
            <w:jc w:val="center"/>
          </w:pPr>
        </w:pPrChange>
      </w:pPr>
    </w:p>
    <w:p w14:paraId="665A7D69" w14:textId="1ABCB636" w:rsidR="00F474BC" w:rsidRDefault="00F474BC" w:rsidP="004136B4">
      <w:pPr>
        <w:spacing w:line="360" w:lineRule="auto"/>
        <w:ind w:firstLine="709"/>
        <w:jc w:val="center"/>
        <w:rPr>
          <w:ins w:id="1615" w:author="Соколов Олександр" w:date="2024-12-22T20:28:00Z"/>
          <w:sz w:val="28"/>
          <w:szCs w:val="28"/>
        </w:rPr>
        <w:pPrChange w:id="1616" w:author="Соколов Олександр" w:date="2024-12-22T23:00:00Z">
          <w:pPr>
            <w:ind w:firstLine="709"/>
            <w:jc w:val="center"/>
          </w:pPr>
        </w:pPrChange>
      </w:pPr>
      <w:ins w:id="1617" w:author="Соколов Олександр" w:date="2024-12-22T20:28:00Z">
        <w:r w:rsidRPr="00F474BC">
          <w:rPr>
            <w:sz w:val="28"/>
            <w:szCs w:val="28"/>
          </w:rPr>
          <w:t>Рисунок 7.4.</w:t>
        </w:r>
        <w:r>
          <w:rPr>
            <w:sz w:val="28"/>
            <w:szCs w:val="28"/>
          </w:rPr>
          <w:t>2</w:t>
        </w:r>
        <w:r w:rsidRPr="00F474BC">
          <w:rPr>
            <w:sz w:val="28"/>
            <w:szCs w:val="28"/>
          </w:rPr>
          <w:t xml:space="preserve">.1 – </w:t>
        </w:r>
      </w:ins>
      <w:ins w:id="1618" w:author="Соколов Олександр" w:date="2024-12-22T22:31:00Z">
        <w:r w:rsidR="00D73E05">
          <w:rPr>
            <w:sz w:val="28"/>
            <w:szCs w:val="28"/>
          </w:rPr>
          <w:t>Р</w:t>
        </w:r>
      </w:ins>
      <w:ins w:id="1619" w:author="Соколов Олександр" w:date="2024-12-22T20:28:00Z">
        <w:r w:rsidRPr="00F474BC">
          <w:rPr>
            <w:sz w:val="28"/>
            <w:szCs w:val="28"/>
          </w:rPr>
          <w:t>езультати роботи запиту, який повертає топ водіїв</w:t>
        </w:r>
      </w:ins>
    </w:p>
    <w:p w14:paraId="44A8E593" w14:textId="77777777" w:rsidR="00F474BC" w:rsidRDefault="00F474BC" w:rsidP="004136B4">
      <w:pPr>
        <w:spacing w:line="360" w:lineRule="auto"/>
        <w:ind w:firstLine="709"/>
        <w:jc w:val="center"/>
        <w:rPr>
          <w:ins w:id="1620" w:author="Соколов Олександр" w:date="2024-12-22T20:28:00Z"/>
          <w:sz w:val="28"/>
          <w:szCs w:val="28"/>
        </w:rPr>
        <w:pPrChange w:id="1621" w:author="Соколов Олександр" w:date="2024-12-22T23:00:00Z">
          <w:pPr>
            <w:ind w:firstLine="709"/>
            <w:jc w:val="center"/>
          </w:pPr>
        </w:pPrChange>
      </w:pPr>
      <w:ins w:id="1622" w:author="Соколов Олександр" w:date="2024-12-22T20:28:00Z">
        <w:r w:rsidRPr="00F474BC">
          <w:rPr>
            <w:sz w:val="28"/>
            <w:szCs w:val="28"/>
          </w:rPr>
          <w:t>автобусів, які отримали протокол чи постанову за керування у</w:t>
        </w:r>
      </w:ins>
    </w:p>
    <w:p w14:paraId="15934A73" w14:textId="438BAC88" w:rsidR="00F474BC" w:rsidRDefault="00F474BC" w:rsidP="004136B4">
      <w:pPr>
        <w:spacing w:line="360" w:lineRule="auto"/>
        <w:ind w:firstLine="709"/>
        <w:jc w:val="center"/>
        <w:rPr>
          <w:ins w:id="1623" w:author="Соколов Олександр" w:date="2024-12-22T20:29:00Z"/>
          <w:sz w:val="28"/>
          <w:szCs w:val="28"/>
        </w:rPr>
        <w:pPrChange w:id="1624" w:author="Соколов Олександр" w:date="2024-12-22T23:00:00Z">
          <w:pPr>
            <w:ind w:firstLine="709"/>
            <w:jc w:val="center"/>
          </w:pPr>
        </w:pPrChange>
      </w:pPr>
      <w:ins w:id="1625" w:author="Соколов Олександр" w:date="2024-12-22T20:28:00Z">
        <w:r w:rsidRPr="00F474BC">
          <w:rPr>
            <w:sz w:val="28"/>
            <w:szCs w:val="28"/>
          </w:rPr>
          <w:t>нетверезому стані</w:t>
        </w:r>
      </w:ins>
    </w:p>
    <w:p w14:paraId="6066B871" w14:textId="59E3775A" w:rsidR="00F474BC" w:rsidRDefault="00F474BC" w:rsidP="004136B4">
      <w:pPr>
        <w:spacing w:line="360" w:lineRule="auto"/>
        <w:ind w:firstLine="709"/>
        <w:jc w:val="center"/>
        <w:rPr>
          <w:ins w:id="1626" w:author="Соколов Олександр" w:date="2024-12-22T20:29:00Z"/>
          <w:sz w:val="28"/>
          <w:szCs w:val="28"/>
        </w:rPr>
        <w:pPrChange w:id="1627" w:author="Соколов Олександр" w:date="2024-12-22T23:00:00Z">
          <w:pPr>
            <w:ind w:firstLine="709"/>
            <w:jc w:val="center"/>
          </w:pPr>
        </w:pPrChange>
      </w:pPr>
    </w:p>
    <w:p w14:paraId="0666A2FF" w14:textId="2FC68D0D" w:rsidR="00F474BC" w:rsidRDefault="00F474BC" w:rsidP="004136B4">
      <w:pPr>
        <w:spacing w:line="360" w:lineRule="auto"/>
        <w:ind w:firstLine="709"/>
        <w:outlineLvl w:val="2"/>
        <w:rPr>
          <w:ins w:id="1628" w:author="Соколов Олександр" w:date="2024-12-22T20:29:00Z"/>
          <w:sz w:val="28"/>
          <w:szCs w:val="28"/>
        </w:rPr>
        <w:pPrChange w:id="1629" w:author="Соколов Олександр" w:date="2024-12-22T23:00:00Z">
          <w:pPr>
            <w:ind w:firstLine="709"/>
          </w:pPr>
        </w:pPrChange>
      </w:pPr>
      <w:bookmarkStart w:id="1630" w:name="_Toc185798506"/>
      <w:ins w:id="1631" w:author="Соколов Олександр" w:date="2024-12-22T20:29:00Z">
        <w:r w:rsidRPr="00F474BC">
          <w:rPr>
            <w:sz w:val="28"/>
            <w:szCs w:val="28"/>
          </w:rPr>
          <w:t>7.4.2</w:t>
        </w:r>
        <w:r>
          <w:rPr>
            <w:sz w:val="28"/>
            <w:szCs w:val="28"/>
          </w:rPr>
          <w:t>1 К</w:t>
        </w:r>
        <w:r w:rsidRPr="00F474BC">
          <w:rPr>
            <w:sz w:val="28"/>
            <w:szCs w:val="28"/>
          </w:rPr>
          <w:t xml:space="preserve">ількість свідків та жертв </w:t>
        </w:r>
        <w:r>
          <w:rPr>
            <w:sz w:val="28"/>
            <w:szCs w:val="28"/>
          </w:rPr>
          <w:t>в протоколах</w:t>
        </w:r>
        <w:bookmarkEnd w:id="1630"/>
      </w:ins>
    </w:p>
    <w:p w14:paraId="05187E59" w14:textId="77777777" w:rsidR="00F474BC" w:rsidRPr="00F474BC" w:rsidRDefault="00F474BC" w:rsidP="004136B4">
      <w:pPr>
        <w:spacing w:line="360" w:lineRule="auto"/>
        <w:ind w:firstLine="709"/>
        <w:rPr>
          <w:ins w:id="1632" w:author="Соколов Олександр" w:date="2024-12-22T20:29:00Z"/>
          <w:sz w:val="28"/>
          <w:szCs w:val="28"/>
        </w:rPr>
        <w:pPrChange w:id="1633" w:author="Соколов Олександр" w:date="2024-12-22T23:00:00Z">
          <w:pPr>
            <w:ind w:firstLine="709"/>
          </w:pPr>
        </w:pPrChange>
      </w:pPr>
      <w:ins w:id="1634" w:author="Соколов Олександр" w:date="2024-12-22T20:29:00Z">
        <w:r w:rsidRPr="00F474BC">
          <w:rPr>
            <w:sz w:val="28"/>
            <w:szCs w:val="28"/>
          </w:rPr>
          <w:t>SELECT</w:t>
        </w:r>
      </w:ins>
    </w:p>
    <w:p w14:paraId="17B3D821" w14:textId="77777777" w:rsidR="00F474BC" w:rsidRPr="00F474BC" w:rsidRDefault="00F474BC" w:rsidP="004136B4">
      <w:pPr>
        <w:spacing w:line="360" w:lineRule="auto"/>
        <w:ind w:firstLine="709"/>
        <w:rPr>
          <w:ins w:id="1635" w:author="Соколов Олександр" w:date="2024-12-22T20:29:00Z"/>
          <w:sz w:val="28"/>
          <w:szCs w:val="28"/>
        </w:rPr>
        <w:pPrChange w:id="1636" w:author="Соколов Олександр" w:date="2024-12-22T23:00:00Z">
          <w:pPr>
            <w:ind w:firstLine="709"/>
          </w:pPr>
        </w:pPrChange>
      </w:pPr>
      <w:ins w:id="1637" w:author="Соколов Олександр" w:date="2024-12-22T20:29:00Z">
        <w:r w:rsidRPr="00F474BC">
          <w:rPr>
            <w:sz w:val="28"/>
            <w:szCs w:val="28"/>
          </w:rPr>
          <w:t xml:space="preserve">    accident_protocols.id AS </w:t>
        </w:r>
        <w:proofErr w:type="spellStart"/>
        <w:r w:rsidRPr="00F474BC">
          <w:rPr>
            <w:sz w:val="28"/>
            <w:szCs w:val="28"/>
          </w:rPr>
          <w:t>protocol_id</w:t>
        </w:r>
        <w:proofErr w:type="spellEnd"/>
        <w:r w:rsidRPr="00F474BC">
          <w:rPr>
            <w:sz w:val="28"/>
            <w:szCs w:val="28"/>
          </w:rPr>
          <w:t>,</w:t>
        </w:r>
      </w:ins>
    </w:p>
    <w:p w14:paraId="69771B84" w14:textId="77777777" w:rsidR="00F474BC" w:rsidRPr="00F474BC" w:rsidRDefault="00F474BC" w:rsidP="004136B4">
      <w:pPr>
        <w:spacing w:line="360" w:lineRule="auto"/>
        <w:ind w:firstLine="709"/>
        <w:rPr>
          <w:ins w:id="1638" w:author="Соколов Олександр" w:date="2024-12-22T20:29:00Z"/>
          <w:sz w:val="28"/>
          <w:szCs w:val="28"/>
        </w:rPr>
        <w:pPrChange w:id="1639" w:author="Соколов Олександр" w:date="2024-12-22T23:00:00Z">
          <w:pPr>
            <w:ind w:firstLine="709"/>
          </w:pPr>
        </w:pPrChange>
      </w:pPr>
      <w:ins w:id="1640" w:author="Соколов Олександр" w:date="2024-12-22T20:29:00Z">
        <w:r w:rsidRPr="00F474BC">
          <w:rPr>
            <w:sz w:val="28"/>
            <w:szCs w:val="28"/>
          </w:rPr>
          <w:t xml:space="preserve">    COUNT(</w:t>
        </w:r>
      </w:ins>
    </w:p>
    <w:p w14:paraId="19677344" w14:textId="77777777" w:rsidR="00F474BC" w:rsidRPr="00F474BC" w:rsidRDefault="00F474BC" w:rsidP="004136B4">
      <w:pPr>
        <w:spacing w:line="360" w:lineRule="auto"/>
        <w:ind w:firstLine="709"/>
        <w:rPr>
          <w:ins w:id="1641" w:author="Соколов Олександр" w:date="2024-12-22T20:29:00Z"/>
          <w:sz w:val="28"/>
          <w:szCs w:val="28"/>
        </w:rPr>
        <w:pPrChange w:id="1642" w:author="Соколов Олександр" w:date="2024-12-22T23:00:00Z">
          <w:pPr>
            <w:ind w:firstLine="709"/>
          </w:pPr>
        </w:pPrChange>
      </w:pPr>
      <w:ins w:id="1643" w:author="Соколов Олександр" w:date="2024-12-22T20:29:00Z">
        <w:r w:rsidRPr="00F474BC">
          <w:rPr>
            <w:sz w:val="28"/>
            <w:szCs w:val="28"/>
          </w:rPr>
          <w:t xml:space="preserve">        CASE</w:t>
        </w:r>
      </w:ins>
    </w:p>
    <w:p w14:paraId="30BDC927" w14:textId="77777777" w:rsidR="00F474BC" w:rsidRPr="00F474BC" w:rsidRDefault="00F474BC" w:rsidP="004136B4">
      <w:pPr>
        <w:spacing w:line="360" w:lineRule="auto"/>
        <w:ind w:firstLine="709"/>
        <w:rPr>
          <w:ins w:id="1644" w:author="Соколов Олександр" w:date="2024-12-22T20:29:00Z"/>
          <w:sz w:val="28"/>
          <w:szCs w:val="28"/>
        </w:rPr>
        <w:pPrChange w:id="1645" w:author="Соколов Олександр" w:date="2024-12-22T23:00:00Z">
          <w:pPr>
            <w:ind w:firstLine="709"/>
          </w:pPr>
        </w:pPrChange>
      </w:pPr>
      <w:ins w:id="1646" w:author="Соколов Олександр" w:date="2024-12-22T20:29:00Z">
        <w:r w:rsidRPr="00F474BC">
          <w:rPr>
            <w:sz w:val="28"/>
            <w:szCs w:val="28"/>
          </w:rPr>
          <w:t xml:space="preserve">            WHEN </w:t>
        </w:r>
        <w:proofErr w:type="spellStart"/>
        <w:r w:rsidRPr="00F474BC">
          <w:rPr>
            <w:sz w:val="28"/>
            <w:szCs w:val="28"/>
          </w:rPr>
          <w:t>citizens_on_protocol.role</w:t>
        </w:r>
        <w:proofErr w:type="spellEnd"/>
        <w:r w:rsidRPr="00F474BC">
          <w:rPr>
            <w:sz w:val="28"/>
            <w:szCs w:val="28"/>
          </w:rPr>
          <w:t xml:space="preserve"> = '</w:t>
        </w:r>
        <w:proofErr w:type="spellStart"/>
        <w:r w:rsidRPr="00F474BC">
          <w:rPr>
            <w:sz w:val="28"/>
            <w:szCs w:val="28"/>
          </w:rPr>
          <w:t>witness</w:t>
        </w:r>
        <w:proofErr w:type="spellEnd"/>
        <w:r w:rsidRPr="00F474BC">
          <w:rPr>
            <w:sz w:val="28"/>
            <w:szCs w:val="28"/>
          </w:rPr>
          <w:t>' THEN 1</w:t>
        </w:r>
      </w:ins>
    </w:p>
    <w:p w14:paraId="7BDAA1A6" w14:textId="77777777" w:rsidR="00F474BC" w:rsidRPr="00F474BC" w:rsidRDefault="00F474BC" w:rsidP="004136B4">
      <w:pPr>
        <w:spacing w:line="360" w:lineRule="auto"/>
        <w:ind w:firstLine="709"/>
        <w:rPr>
          <w:ins w:id="1647" w:author="Соколов Олександр" w:date="2024-12-22T20:29:00Z"/>
          <w:sz w:val="28"/>
          <w:szCs w:val="28"/>
        </w:rPr>
        <w:pPrChange w:id="1648" w:author="Соколов Олександр" w:date="2024-12-22T23:00:00Z">
          <w:pPr>
            <w:ind w:firstLine="709"/>
          </w:pPr>
        </w:pPrChange>
      </w:pPr>
      <w:ins w:id="1649" w:author="Соколов Олександр" w:date="2024-12-22T20:29:00Z">
        <w:r w:rsidRPr="00F474BC">
          <w:rPr>
            <w:sz w:val="28"/>
            <w:szCs w:val="28"/>
          </w:rPr>
          <w:t xml:space="preserve">        END</w:t>
        </w:r>
      </w:ins>
    </w:p>
    <w:p w14:paraId="0D785E42" w14:textId="77777777" w:rsidR="00F474BC" w:rsidRPr="00F474BC" w:rsidRDefault="00F474BC" w:rsidP="004136B4">
      <w:pPr>
        <w:spacing w:line="360" w:lineRule="auto"/>
        <w:ind w:firstLine="709"/>
        <w:rPr>
          <w:ins w:id="1650" w:author="Соколов Олександр" w:date="2024-12-22T20:29:00Z"/>
          <w:sz w:val="28"/>
          <w:szCs w:val="28"/>
        </w:rPr>
        <w:pPrChange w:id="1651" w:author="Соколов Олександр" w:date="2024-12-22T23:00:00Z">
          <w:pPr>
            <w:ind w:firstLine="709"/>
          </w:pPr>
        </w:pPrChange>
      </w:pPr>
      <w:ins w:id="1652" w:author="Соколов Олександр" w:date="2024-12-22T20:29:00Z">
        <w:r w:rsidRPr="00F474BC">
          <w:rPr>
            <w:sz w:val="28"/>
            <w:szCs w:val="28"/>
          </w:rPr>
          <w:t xml:space="preserve">    ) AS </w:t>
        </w:r>
        <w:proofErr w:type="spellStart"/>
        <w:r w:rsidRPr="00F474BC">
          <w:rPr>
            <w:sz w:val="28"/>
            <w:szCs w:val="28"/>
          </w:rPr>
          <w:t>witness_count</w:t>
        </w:r>
        <w:proofErr w:type="spellEnd"/>
        <w:r w:rsidRPr="00F474BC">
          <w:rPr>
            <w:sz w:val="28"/>
            <w:szCs w:val="28"/>
          </w:rPr>
          <w:t>,</w:t>
        </w:r>
      </w:ins>
    </w:p>
    <w:p w14:paraId="5DC4D4AE" w14:textId="77777777" w:rsidR="00F474BC" w:rsidRPr="00F474BC" w:rsidRDefault="00F474BC" w:rsidP="004136B4">
      <w:pPr>
        <w:spacing w:line="360" w:lineRule="auto"/>
        <w:ind w:firstLine="709"/>
        <w:rPr>
          <w:ins w:id="1653" w:author="Соколов Олександр" w:date="2024-12-22T20:29:00Z"/>
          <w:sz w:val="28"/>
          <w:szCs w:val="28"/>
        </w:rPr>
        <w:pPrChange w:id="1654" w:author="Соколов Олександр" w:date="2024-12-22T23:00:00Z">
          <w:pPr>
            <w:ind w:firstLine="709"/>
          </w:pPr>
        </w:pPrChange>
      </w:pPr>
      <w:ins w:id="1655" w:author="Соколов Олександр" w:date="2024-12-22T20:29:00Z">
        <w:r w:rsidRPr="00F474BC">
          <w:rPr>
            <w:sz w:val="28"/>
            <w:szCs w:val="28"/>
          </w:rPr>
          <w:t xml:space="preserve">    COUNT(</w:t>
        </w:r>
      </w:ins>
    </w:p>
    <w:p w14:paraId="631FF4B8" w14:textId="77777777" w:rsidR="00F474BC" w:rsidRPr="00F474BC" w:rsidRDefault="00F474BC" w:rsidP="004136B4">
      <w:pPr>
        <w:spacing w:line="360" w:lineRule="auto"/>
        <w:ind w:firstLine="709"/>
        <w:rPr>
          <w:ins w:id="1656" w:author="Соколов Олександр" w:date="2024-12-22T20:29:00Z"/>
          <w:sz w:val="28"/>
          <w:szCs w:val="28"/>
        </w:rPr>
        <w:pPrChange w:id="1657" w:author="Соколов Олександр" w:date="2024-12-22T23:00:00Z">
          <w:pPr>
            <w:ind w:firstLine="709"/>
          </w:pPr>
        </w:pPrChange>
      </w:pPr>
      <w:ins w:id="1658" w:author="Соколов Олександр" w:date="2024-12-22T20:29:00Z">
        <w:r w:rsidRPr="00F474BC">
          <w:rPr>
            <w:sz w:val="28"/>
            <w:szCs w:val="28"/>
          </w:rPr>
          <w:t xml:space="preserve">        CASE</w:t>
        </w:r>
      </w:ins>
    </w:p>
    <w:p w14:paraId="5BFC2B0E" w14:textId="77777777" w:rsidR="00F474BC" w:rsidRPr="00F474BC" w:rsidRDefault="00F474BC" w:rsidP="004136B4">
      <w:pPr>
        <w:spacing w:line="360" w:lineRule="auto"/>
        <w:ind w:firstLine="709"/>
        <w:rPr>
          <w:ins w:id="1659" w:author="Соколов Олександр" w:date="2024-12-22T20:29:00Z"/>
          <w:sz w:val="28"/>
          <w:szCs w:val="28"/>
        </w:rPr>
        <w:pPrChange w:id="1660" w:author="Соколов Олександр" w:date="2024-12-22T23:00:00Z">
          <w:pPr>
            <w:ind w:firstLine="709"/>
          </w:pPr>
        </w:pPrChange>
      </w:pPr>
      <w:ins w:id="1661" w:author="Соколов Олександр" w:date="2024-12-22T20:29:00Z">
        <w:r w:rsidRPr="00F474BC">
          <w:rPr>
            <w:sz w:val="28"/>
            <w:szCs w:val="28"/>
          </w:rPr>
          <w:t xml:space="preserve">            WHEN </w:t>
        </w:r>
        <w:proofErr w:type="spellStart"/>
        <w:r w:rsidRPr="00F474BC">
          <w:rPr>
            <w:sz w:val="28"/>
            <w:szCs w:val="28"/>
          </w:rPr>
          <w:t>citizens_on_protocol.role</w:t>
        </w:r>
        <w:proofErr w:type="spellEnd"/>
        <w:r w:rsidRPr="00F474BC">
          <w:rPr>
            <w:sz w:val="28"/>
            <w:szCs w:val="28"/>
          </w:rPr>
          <w:t xml:space="preserve"> = '</w:t>
        </w:r>
        <w:proofErr w:type="spellStart"/>
        <w:r w:rsidRPr="00F474BC">
          <w:rPr>
            <w:sz w:val="28"/>
            <w:szCs w:val="28"/>
          </w:rPr>
          <w:t>victim</w:t>
        </w:r>
        <w:proofErr w:type="spellEnd"/>
        <w:r w:rsidRPr="00F474BC">
          <w:rPr>
            <w:sz w:val="28"/>
            <w:szCs w:val="28"/>
          </w:rPr>
          <w:t>' THEN 1</w:t>
        </w:r>
      </w:ins>
    </w:p>
    <w:p w14:paraId="740CADB8" w14:textId="77777777" w:rsidR="00F474BC" w:rsidRPr="00F474BC" w:rsidRDefault="00F474BC" w:rsidP="004136B4">
      <w:pPr>
        <w:spacing w:line="360" w:lineRule="auto"/>
        <w:ind w:firstLine="709"/>
        <w:rPr>
          <w:ins w:id="1662" w:author="Соколов Олександр" w:date="2024-12-22T20:29:00Z"/>
          <w:sz w:val="28"/>
          <w:szCs w:val="28"/>
        </w:rPr>
        <w:pPrChange w:id="1663" w:author="Соколов Олександр" w:date="2024-12-22T23:00:00Z">
          <w:pPr>
            <w:ind w:firstLine="709"/>
          </w:pPr>
        </w:pPrChange>
      </w:pPr>
      <w:ins w:id="1664" w:author="Соколов Олександр" w:date="2024-12-22T20:29:00Z">
        <w:r w:rsidRPr="00F474BC">
          <w:rPr>
            <w:sz w:val="28"/>
            <w:szCs w:val="28"/>
          </w:rPr>
          <w:t xml:space="preserve">        END</w:t>
        </w:r>
      </w:ins>
    </w:p>
    <w:p w14:paraId="257172CB" w14:textId="77777777" w:rsidR="00F474BC" w:rsidRPr="00F474BC" w:rsidRDefault="00F474BC" w:rsidP="004136B4">
      <w:pPr>
        <w:spacing w:line="360" w:lineRule="auto"/>
        <w:ind w:firstLine="709"/>
        <w:rPr>
          <w:ins w:id="1665" w:author="Соколов Олександр" w:date="2024-12-22T20:29:00Z"/>
          <w:sz w:val="28"/>
          <w:szCs w:val="28"/>
        </w:rPr>
        <w:pPrChange w:id="1666" w:author="Соколов Олександр" w:date="2024-12-22T23:00:00Z">
          <w:pPr>
            <w:ind w:firstLine="709"/>
          </w:pPr>
        </w:pPrChange>
      </w:pPr>
      <w:ins w:id="1667" w:author="Соколов Олександр" w:date="2024-12-22T20:29:00Z">
        <w:r w:rsidRPr="00F474BC">
          <w:rPr>
            <w:sz w:val="28"/>
            <w:szCs w:val="28"/>
          </w:rPr>
          <w:t xml:space="preserve">    ) AS </w:t>
        </w:r>
        <w:proofErr w:type="spellStart"/>
        <w:r w:rsidRPr="00F474BC">
          <w:rPr>
            <w:sz w:val="28"/>
            <w:szCs w:val="28"/>
          </w:rPr>
          <w:t>victim_count</w:t>
        </w:r>
        <w:proofErr w:type="spellEnd"/>
      </w:ins>
    </w:p>
    <w:p w14:paraId="0C4D8E78" w14:textId="77777777" w:rsidR="00F474BC" w:rsidRPr="00F474BC" w:rsidRDefault="00F474BC" w:rsidP="004136B4">
      <w:pPr>
        <w:spacing w:line="360" w:lineRule="auto"/>
        <w:ind w:firstLine="709"/>
        <w:rPr>
          <w:ins w:id="1668" w:author="Соколов Олександр" w:date="2024-12-22T20:29:00Z"/>
          <w:sz w:val="28"/>
          <w:szCs w:val="28"/>
        </w:rPr>
        <w:pPrChange w:id="1669" w:author="Соколов Олександр" w:date="2024-12-22T23:00:00Z">
          <w:pPr>
            <w:ind w:firstLine="709"/>
          </w:pPr>
        </w:pPrChange>
      </w:pPr>
      <w:ins w:id="1670" w:author="Соколов Олександр" w:date="2024-12-22T20:29:00Z">
        <w:r w:rsidRPr="00F474BC">
          <w:rPr>
            <w:sz w:val="28"/>
            <w:szCs w:val="28"/>
          </w:rPr>
          <w:t>FROM</w:t>
        </w:r>
      </w:ins>
    </w:p>
    <w:p w14:paraId="165F5854" w14:textId="77777777" w:rsidR="00F474BC" w:rsidRPr="00F474BC" w:rsidRDefault="00F474BC" w:rsidP="004136B4">
      <w:pPr>
        <w:spacing w:line="360" w:lineRule="auto"/>
        <w:ind w:firstLine="709"/>
        <w:rPr>
          <w:ins w:id="1671" w:author="Соколов Олександр" w:date="2024-12-22T20:29:00Z"/>
          <w:sz w:val="28"/>
          <w:szCs w:val="28"/>
        </w:rPr>
        <w:pPrChange w:id="1672" w:author="Соколов Олександр" w:date="2024-12-22T23:00:00Z">
          <w:pPr>
            <w:ind w:firstLine="709"/>
          </w:pPr>
        </w:pPrChange>
      </w:pPr>
      <w:ins w:id="1673" w:author="Соколов Олександр" w:date="2024-12-22T20:29:00Z">
        <w:r w:rsidRPr="00F474BC">
          <w:rPr>
            <w:sz w:val="28"/>
            <w:szCs w:val="28"/>
          </w:rPr>
          <w:t xml:space="preserve">    </w:t>
        </w:r>
        <w:proofErr w:type="spellStart"/>
        <w:r w:rsidRPr="00F474BC">
          <w:rPr>
            <w:sz w:val="28"/>
            <w:szCs w:val="28"/>
          </w:rPr>
          <w:t>accident_protocols</w:t>
        </w:r>
        <w:proofErr w:type="spellEnd"/>
      </w:ins>
    </w:p>
    <w:p w14:paraId="62CC53F9" w14:textId="77777777" w:rsidR="00F474BC" w:rsidRPr="00F474BC" w:rsidRDefault="00F474BC" w:rsidP="004136B4">
      <w:pPr>
        <w:spacing w:line="360" w:lineRule="auto"/>
        <w:ind w:firstLine="709"/>
        <w:rPr>
          <w:ins w:id="1674" w:author="Соколов Олександр" w:date="2024-12-22T20:29:00Z"/>
          <w:sz w:val="28"/>
          <w:szCs w:val="28"/>
        </w:rPr>
        <w:pPrChange w:id="1675" w:author="Соколов Олександр" w:date="2024-12-22T23:00:00Z">
          <w:pPr>
            <w:ind w:firstLine="709"/>
          </w:pPr>
        </w:pPrChange>
      </w:pPr>
      <w:ins w:id="1676" w:author="Соколов Олександр" w:date="2024-12-22T20:29:00Z">
        <w:r w:rsidRPr="00F474BC">
          <w:rPr>
            <w:sz w:val="28"/>
            <w:szCs w:val="28"/>
          </w:rPr>
          <w:t xml:space="preserve">    LEFT JOIN </w:t>
        </w:r>
        <w:proofErr w:type="spellStart"/>
        <w:r w:rsidRPr="00F474BC">
          <w:rPr>
            <w:sz w:val="28"/>
            <w:szCs w:val="28"/>
          </w:rPr>
          <w:t>citizens_on_protocol</w:t>
        </w:r>
        <w:proofErr w:type="spellEnd"/>
        <w:r w:rsidRPr="00F474BC">
          <w:rPr>
            <w:sz w:val="28"/>
            <w:szCs w:val="28"/>
          </w:rPr>
          <w:t xml:space="preserve"> ON accident_protocols.id = </w:t>
        </w:r>
        <w:proofErr w:type="spellStart"/>
        <w:r w:rsidRPr="00F474BC">
          <w:rPr>
            <w:sz w:val="28"/>
            <w:szCs w:val="28"/>
          </w:rPr>
          <w:t>citizens_on_protocol.protocol_id</w:t>
        </w:r>
        <w:proofErr w:type="spellEnd"/>
      </w:ins>
    </w:p>
    <w:p w14:paraId="53BE5FE8" w14:textId="77777777" w:rsidR="00F474BC" w:rsidRPr="00F474BC" w:rsidRDefault="00F474BC" w:rsidP="004136B4">
      <w:pPr>
        <w:spacing w:line="360" w:lineRule="auto"/>
        <w:ind w:firstLine="709"/>
        <w:rPr>
          <w:ins w:id="1677" w:author="Соколов Олександр" w:date="2024-12-22T20:29:00Z"/>
          <w:sz w:val="28"/>
          <w:szCs w:val="28"/>
        </w:rPr>
        <w:pPrChange w:id="1678" w:author="Соколов Олександр" w:date="2024-12-22T23:00:00Z">
          <w:pPr>
            <w:ind w:firstLine="709"/>
          </w:pPr>
        </w:pPrChange>
      </w:pPr>
      <w:ins w:id="1679" w:author="Соколов Олександр" w:date="2024-12-22T20:29:00Z">
        <w:r w:rsidRPr="00F474BC">
          <w:rPr>
            <w:sz w:val="28"/>
            <w:szCs w:val="28"/>
          </w:rPr>
          <w:t>GROUP BY</w:t>
        </w:r>
      </w:ins>
    </w:p>
    <w:p w14:paraId="49722910" w14:textId="77777777" w:rsidR="00F474BC" w:rsidRPr="00F474BC" w:rsidRDefault="00F474BC" w:rsidP="004136B4">
      <w:pPr>
        <w:spacing w:line="360" w:lineRule="auto"/>
        <w:ind w:firstLine="709"/>
        <w:rPr>
          <w:ins w:id="1680" w:author="Соколов Олександр" w:date="2024-12-22T20:29:00Z"/>
          <w:sz w:val="28"/>
          <w:szCs w:val="28"/>
        </w:rPr>
        <w:pPrChange w:id="1681" w:author="Соколов Олександр" w:date="2024-12-22T23:00:00Z">
          <w:pPr>
            <w:ind w:firstLine="709"/>
          </w:pPr>
        </w:pPrChange>
      </w:pPr>
      <w:ins w:id="1682" w:author="Соколов Олександр" w:date="2024-12-22T20:29:00Z">
        <w:r w:rsidRPr="00F474BC">
          <w:rPr>
            <w:sz w:val="28"/>
            <w:szCs w:val="28"/>
          </w:rPr>
          <w:lastRenderedPageBreak/>
          <w:t xml:space="preserve">    accident_protocols.id</w:t>
        </w:r>
      </w:ins>
    </w:p>
    <w:p w14:paraId="3B9E263A" w14:textId="77777777" w:rsidR="00F474BC" w:rsidRPr="00F474BC" w:rsidRDefault="00F474BC" w:rsidP="004136B4">
      <w:pPr>
        <w:spacing w:line="360" w:lineRule="auto"/>
        <w:ind w:firstLine="709"/>
        <w:rPr>
          <w:ins w:id="1683" w:author="Соколов Олександр" w:date="2024-12-22T20:29:00Z"/>
          <w:sz w:val="28"/>
          <w:szCs w:val="28"/>
        </w:rPr>
        <w:pPrChange w:id="1684" w:author="Соколов Олександр" w:date="2024-12-22T23:00:00Z">
          <w:pPr>
            <w:ind w:firstLine="709"/>
          </w:pPr>
        </w:pPrChange>
      </w:pPr>
      <w:ins w:id="1685" w:author="Соколов Олександр" w:date="2024-12-22T20:29:00Z">
        <w:r w:rsidRPr="00F474BC">
          <w:rPr>
            <w:sz w:val="28"/>
            <w:szCs w:val="28"/>
          </w:rPr>
          <w:t>ORDER BY</w:t>
        </w:r>
      </w:ins>
    </w:p>
    <w:p w14:paraId="6F1DF29A" w14:textId="37F6106D" w:rsidR="00F474BC" w:rsidRDefault="00F474BC" w:rsidP="004136B4">
      <w:pPr>
        <w:spacing w:line="360" w:lineRule="auto"/>
        <w:ind w:firstLine="709"/>
        <w:rPr>
          <w:ins w:id="1686" w:author="Соколов Олександр" w:date="2024-12-22T20:29:00Z"/>
          <w:sz w:val="28"/>
          <w:szCs w:val="28"/>
        </w:rPr>
        <w:pPrChange w:id="1687" w:author="Соколов Олександр" w:date="2024-12-22T23:00:00Z">
          <w:pPr>
            <w:ind w:firstLine="709"/>
          </w:pPr>
        </w:pPrChange>
      </w:pPr>
      <w:ins w:id="1688" w:author="Соколов Олександр" w:date="2024-12-22T20:29:00Z">
        <w:r w:rsidRPr="00F474BC">
          <w:rPr>
            <w:sz w:val="28"/>
            <w:szCs w:val="28"/>
          </w:rPr>
          <w:t xml:space="preserve">    accident_protocols.id;</w:t>
        </w:r>
      </w:ins>
    </w:p>
    <w:p w14:paraId="75E108BA" w14:textId="5518AD52" w:rsidR="00F474BC" w:rsidRDefault="00F474BC" w:rsidP="004136B4">
      <w:pPr>
        <w:spacing w:line="360" w:lineRule="auto"/>
        <w:ind w:firstLine="709"/>
        <w:rPr>
          <w:ins w:id="1689" w:author="Соколов Олександр" w:date="2024-12-22T20:29:00Z"/>
          <w:sz w:val="28"/>
          <w:szCs w:val="28"/>
        </w:rPr>
        <w:pPrChange w:id="1690" w:author="Соколов Олександр" w:date="2024-12-22T23:00:00Z">
          <w:pPr>
            <w:ind w:firstLine="709"/>
          </w:pPr>
        </w:pPrChange>
      </w:pPr>
    </w:p>
    <w:p w14:paraId="2EBE1668" w14:textId="6B8ABEB3" w:rsidR="00745F43" w:rsidRDefault="00F474BC" w:rsidP="004136B4">
      <w:pPr>
        <w:spacing w:line="360" w:lineRule="auto"/>
        <w:ind w:firstLine="709"/>
        <w:jc w:val="both"/>
        <w:rPr>
          <w:ins w:id="1691" w:author="Соколов Олександр" w:date="2024-12-22T20:31:00Z"/>
          <w:sz w:val="28"/>
          <w:szCs w:val="28"/>
        </w:rPr>
        <w:pPrChange w:id="1692" w:author="Соколов Олександр" w:date="2024-12-22T23:00:00Z">
          <w:pPr>
            <w:ind w:firstLine="709"/>
            <w:jc w:val="both"/>
          </w:pPr>
        </w:pPrChange>
      </w:pPr>
      <w:ins w:id="1693" w:author="Соколов Олександр" w:date="2024-12-22T20:29:00Z">
        <w:r w:rsidRPr="00F474BC">
          <w:rPr>
            <w:sz w:val="28"/>
            <w:szCs w:val="28"/>
          </w:rPr>
          <w:t>На рис. 7.4.</w:t>
        </w:r>
        <w:r>
          <w:rPr>
            <w:sz w:val="28"/>
            <w:szCs w:val="28"/>
          </w:rPr>
          <w:t>21</w:t>
        </w:r>
        <w:r w:rsidRPr="00F474BC">
          <w:rPr>
            <w:sz w:val="28"/>
            <w:szCs w:val="28"/>
          </w:rPr>
          <w:t xml:space="preserve">.1 наведено результати роботи запиту, який повертає </w:t>
        </w:r>
      </w:ins>
      <w:ins w:id="1694" w:author="Соколов Олександр" w:date="2024-12-22T20:30:00Z">
        <w:r w:rsidRPr="00F474BC">
          <w:rPr>
            <w:sz w:val="28"/>
            <w:szCs w:val="28"/>
          </w:rPr>
          <w:t>кількість свідків та жертв для протоколів</w:t>
        </w:r>
        <w:r>
          <w:rPr>
            <w:sz w:val="28"/>
            <w:szCs w:val="28"/>
          </w:rPr>
          <w:t>.</w:t>
        </w:r>
      </w:ins>
    </w:p>
    <w:p w14:paraId="44C2DA34" w14:textId="77777777" w:rsidR="00745F43" w:rsidRDefault="00745F43" w:rsidP="004136B4">
      <w:pPr>
        <w:spacing w:line="360" w:lineRule="auto"/>
        <w:rPr>
          <w:ins w:id="1695" w:author="Соколов Олександр" w:date="2024-12-22T20:31:00Z"/>
          <w:sz w:val="28"/>
          <w:szCs w:val="28"/>
        </w:rPr>
        <w:pPrChange w:id="1696" w:author="Соколов Олександр" w:date="2024-12-22T23:00:00Z">
          <w:pPr/>
        </w:pPrChange>
      </w:pPr>
      <w:ins w:id="1697" w:author="Соколов Олександр" w:date="2024-12-22T20:31:00Z">
        <w:r>
          <w:rPr>
            <w:sz w:val="28"/>
            <w:szCs w:val="28"/>
          </w:rPr>
          <w:br w:type="page"/>
        </w:r>
      </w:ins>
    </w:p>
    <w:p w14:paraId="55C2E022" w14:textId="5A01EDB8" w:rsidR="00745F43" w:rsidRDefault="00745F43" w:rsidP="004136B4">
      <w:pPr>
        <w:spacing w:line="360" w:lineRule="auto"/>
        <w:ind w:firstLine="709"/>
        <w:jc w:val="center"/>
        <w:rPr>
          <w:ins w:id="1698" w:author="Соколов Олександр" w:date="2024-12-22T20:31:00Z"/>
          <w:sz w:val="28"/>
          <w:szCs w:val="28"/>
        </w:rPr>
        <w:pPrChange w:id="1699" w:author="Соколов Олександр" w:date="2024-12-22T23:00:00Z">
          <w:pPr>
            <w:ind w:firstLine="709"/>
            <w:jc w:val="center"/>
          </w:pPr>
        </w:pPrChange>
      </w:pPr>
      <w:ins w:id="1700" w:author="Соколов Олександр" w:date="2024-12-22T20:30:00Z">
        <w:r w:rsidRPr="00745F43">
          <w:rPr>
            <w:sz w:val="28"/>
            <w:szCs w:val="28"/>
          </w:rPr>
          <w:lastRenderedPageBreak/>
          <w:drawing>
            <wp:inline distT="0" distB="0" distL="0" distR="0" wp14:anchorId="02155E60" wp14:editId="243A9AEA">
              <wp:extent cx="5721918" cy="46691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461" cy="4676942"/>
                      </a:xfrm>
                      <a:prstGeom prst="rect">
                        <a:avLst/>
                      </a:prstGeom>
                    </pic:spPr>
                  </pic:pic>
                </a:graphicData>
              </a:graphic>
            </wp:inline>
          </w:drawing>
        </w:r>
      </w:ins>
    </w:p>
    <w:p w14:paraId="170987DC" w14:textId="164A4BA7" w:rsidR="00745F43" w:rsidRDefault="00745F43" w:rsidP="004136B4">
      <w:pPr>
        <w:spacing w:line="360" w:lineRule="auto"/>
        <w:ind w:firstLine="709"/>
        <w:jc w:val="center"/>
        <w:rPr>
          <w:ins w:id="1701" w:author="Соколов Олександр" w:date="2024-12-22T20:31:00Z"/>
          <w:sz w:val="28"/>
          <w:szCs w:val="28"/>
        </w:rPr>
        <w:pPrChange w:id="1702" w:author="Соколов Олександр" w:date="2024-12-22T23:00:00Z">
          <w:pPr>
            <w:ind w:firstLine="709"/>
            <w:jc w:val="center"/>
          </w:pPr>
        </w:pPrChange>
      </w:pPr>
      <w:ins w:id="1703" w:author="Соколов Олександр" w:date="2024-12-22T20:31:00Z">
        <w:r w:rsidRPr="00745F43">
          <w:rPr>
            <w:sz w:val="28"/>
            <w:szCs w:val="28"/>
          </w:rPr>
          <w:t>Рисунок 7.4.</w:t>
        </w:r>
        <w:r>
          <w:rPr>
            <w:sz w:val="28"/>
            <w:szCs w:val="28"/>
          </w:rPr>
          <w:t>2</w:t>
        </w:r>
        <w:r w:rsidRPr="00745F43">
          <w:rPr>
            <w:sz w:val="28"/>
            <w:szCs w:val="28"/>
          </w:rPr>
          <w:t xml:space="preserve">1.1 – </w:t>
        </w:r>
      </w:ins>
      <w:ins w:id="1704" w:author="Соколов Олександр" w:date="2024-12-22T22:31:00Z">
        <w:r w:rsidR="00D73E05">
          <w:rPr>
            <w:sz w:val="28"/>
            <w:szCs w:val="28"/>
          </w:rPr>
          <w:t>Р</w:t>
        </w:r>
      </w:ins>
      <w:ins w:id="1705" w:author="Соколов Олександр" w:date="2024-12-22T20:31:00Z">
        <w:r w:rsidRPr="00745F43">
          <w:rPr>
            <w:sz w:val="28"/>
            <w:szCs w:val="28"/>
          </w:rPr>
          <w:t>езультати роботи запиту, який повертає кількість свідків та жертв для протоколів</w:t>
        </w:r>
      </w:ins>
    </w:p>
    <w:p w14:paraId="253EDA8B" w14:textId="7752D17F" w:rsidR="00745F43" w:rsidRDefault="00745F43" w:rsidP="004136B4">
      <w:pPr>
        <w:spacing w:line="360" w:lineRule="auto"/>
        <w:ind w:firstLine="709"/>
        <w:jc w:val="center"/>
        <w:rPr>
          <w:ins w:id="1706" w:author="Соколов Олександр" w:date="2024-12-22T20:31:00Z"/>
          <w:sz w:val="28"/>
          <w:szCs w:val="28"/>
        </w:rPr>
        <w:pPrChange w:id="1707" w:author="Соколов Олександр" w:date="2024-12-22T23:00:00Z">
          <w:pPr>
            <w:ind w:firstLine="709"/>
            <w:jc w:val="center"/>
          </w:pPr>
        </w:pPrChange>
      </w:pPr>
    </w:p>
    <w:p w14:paraId="3F3BEE85" w14:textId="0C7FF53F" w:rsidR="00745F43" w:rsidRDefault="00745F43" w:rsidP="004136B4">
      <w:pPr>
        <w:spacing w:line="360" w:lineRule="auto"/>
        <w:ind w:firstLine="709"/>
        <w:outlineLvl w:val="2"/>
        <w:rPr>
          <w:ins w:id="1708" w:author="Соколов Олександр" w:date="2024-12-22T20:31:00Z"/>
          <w:sz w:val="28"/>
          <w:szCs w:val="28"/>
        </w:rPr>
        <w:pPrChange w:id="1709" w:author="Соколов Олександр" w:date="2024-12-22T23:00:00Z">
          <w:pPr>
            <w:ind w:firstLine="709"/>
          </w:pPr>
        </w:pPrChange>
      </w:pPr>
      <w:bookmarkStart w:id="1710" w:name="_Toc185798507"/>
      <w:ins w:id="1711" w:author="Соколов Олександр" w:date="2024-12-22T20:31:00Z">
        <w:r w:rsidRPr="00745F43">
          <w:rPr>
            <w:sz w:val="28"/>
            <w:szCs w:val="28"/>
          </w:rPr>
          <w:t>7.4.2</w:t>
        </w:r>
        <w:r>
          <w:rPr>
            <w:sz w:val="28"/>
            <w:szCs w:val="28"/>
          </w:rPr>
          <w:t xml:space="preserve">2 </w:t>
        </w:r>
        <w:r w:rsidR="006072B1" w:rsidRPr="006072B1">
          <w:rPr>
            <w:sz w:val="28"/>
            <w:szCs w:val="28"/>
          </w:rPr>
          <w:t>Найпоширеніший тип порушень ПДР по кожній вулиці</w:t>
        </w:r>
        <w:bookmarkEnd w:id="1710"/>
      </w:ins>
    </w:p>
    <w:p w14:paraId="7D8F10F2" w14:textId="77777777" w:rsidR="006072B1" w:rsidRPr="006072B1" w:rsidRDefault="006072B1" w:rsidP="004136B4">
      <w:pPr>
        <w:spacing w:line="360" w:lineRule="auto"/>
        <w:ind w:firstLine="709"/>
        <w:rPr>
          <w:ins w:id="1712" w:author="Соколов Олександр" w:date="2024-12-22T20:31:00Z"/>
          <w:sz w:val="28"/>
          <w:szCs w:val="28"/>
        </w:rPr>
        <w:pPrChange w:id="1713" w:author="Соколов Олександр" w:date="2024-12-22T23:00:00Z">
          <w:pPr>
            <w:ind w:firstLine="709"/>
          </w:pPr>
        </w:pPrChange>
      </w:pPr>
      <w:ins w:id="1714" w:author="Соколов Олександр" w:date="2024-12-22T20:31:00Z">
        <w:r w:rsidRPr="006072B1">
          <w:rPr>
            <w:sz w:val="28"/>
            <w:szCs w:val="28"/>
          </w:rPr>
          <w:t>SELECT</w:t>
        </w:r>
      </w:ins>
    </w:p>
    <w:p w14:paraId="748A0A00" w14:textId="77777777" w:rsidR="006072B1" w:rsidRPr="006072B1" w:rsidRDefault="006072B1" w:rsidP="004136B4">
      <w:pPr>
        <w:spacing w:line="360" w:lineRule="auto"/>
        <w:ind w:firstLine="709"/>
        <w:rPr>
          <w:ins w:id="1715" w:author="Соколов Олександр" w:date="2024-12-22T20:31:00Z"/>
          <w:sz w:val="28"/>
          <w:szCs w:val="28"/>
        </w:rPr>
        <w:pPrChange w:id="1716" w:author="Соколов Олександр" w:date="2024-12-22T23:00:00Z">
          <w:pPr>
            <w:ind w:firstLine="709"/>
          </w:pPr>
        </w:pPrChange>
      </w:pPr>
      <w:ins w:id="1717" w:author="Соколов Олександр" w:date="2024-12-22T20:31:00Z">
        <w:r w:rsidRPr="006072B1">
          <w:rPr>
            <w:sz w:val="28"/>
            <w:szCs w:val="28"/>
          </w:rPr>
          <w:t xml:space="preserve">    </w:t>
        </w:r>
        <w:proofErr w:type="spellStart"/>
        <w:r w:rsidRPr="006072B1">
          <w:rPr>
            <w:sz w:val="28"/>
            <w:szCs w:val="28"/>
          </w:rPr>
          <w:t>locations.street</w:t>
        </w:r>
        <w:proofErr w:type="spellEnd"/>
        <w:r w:rsidRPr="006072B1">
          <w:rPr>
            <w:sz w:val="28"/>
            <w:szCs w:val="28"/>
          </w:rPr>
          <w:t>,</w:t>
        </w:r>
      </w:ins>
    </w:p>
    <w:p w14:paraId="6EAE8607" w14:textId="77777777" w:rsidR="006072B1" w:rsidRPr="006072B1" w:rsidRDefault="006072B1" w:rsidP="004136B4">
      <w:pPr>
        <w:spacing w:line="360" w:lineRule="auto"/>
        <w:ind w:firstLine="709"/>
        <w:rPr>
          <w:ins w:id="1718" w:author="Соколов Олександр" w:date="2024-12-22T20:31:00Z"/>
          <w:sz w:val="28"/>
          <w:szCs w:val="28"/>
        </w:rPr>
        <w:pPrChange w:id="1719" w:author="Соколов Олександр" w:date="2024-12-22T23:00:00Z">
          <w:pPr>
            <w:ind w:firstLine="709"/>
          </w:pPr>
        </w:pPrChange>
      </w:pPr>
      <w:ins w:id="1720" w:author="Соколов Олександр" w:date="2024-12-22T20:31:00Z">
        <w:r w:rsidRPr="006072B1">
          <w:rPr>
            <w:sz w:val="28"/>
            <w:szCs w:val="28"/>
          </w:rPr>
          <w:t xml:space="preserve">    get_administrative_offense_info(violations.administrative_offense_id) AS </w:t>
        </w:r>
        <w:proofErr w:type="spellStart"/>
        <w:r w:rsidRPr="006072B1">
          <w:rPr>
            <w:sz w:val="28"/>
            <w:szCs w:val="28"/>
          </w:rPr>
          <w:t>administrative_offense</w:t>
        </w:r>
        <w:proofErr w:type="spellEnd"/>
        <w:r w:rsidRPr="006072B1">
          <w:rPr>
            <w:sz w:val="28"/>
            <w:szCs w:val="28"/>
          </w:rPr>
          <w:t>,</w:t>
        </w:r>
      </w:ins>
    </w:p>
    <w:p w14:paraId="3858A744" w14:textId="77777777" w:rsidR="006072B1" w:rsidRPr="006072B1" w:rsidRDefault="006072B1" w:rsidP="004136B4">
      <w:pPr>
        <w:spacing w:line="360" w:lineRule="auto"/>
        <w:ind w:firstLine="709"/>
        <w:rPr>
          <w:ins w:id="1721" w:author="Соколов Олександр" w:date="2024-12-22T20:31:00Z"/>
          <w:sz w:val="28"/>
          <w:szCs w:val="28"/>
        </w:rPr>
        <w:pPrChange w:id="1722" w:author="Соколов Олександр" w:date="2024-12-22T23:00:00Z">
          <w:pPr>
            <w:ind w:firstLine="709"/>
          </w:pPr>
        </w:pPrChange>
      </w:pPr>
      <w:ins w:id="1723" w:author="Соколов Олександр" w:date="2024-12-22T20:31:00Z">
        <w:r w:rsidRPr="006072B1">
          <w:rPr>
            <w:sz w:val="28"/>
            <w:szCs w:val="28"/>
          </w:rPr>
          <w:t xml:space="preserve">    COUNT(violations.id) AS </w:t>
        </w:r>
        <w:proofErr w:type="spellStart"/>
        <w:r w:rsidRPr="006072B1">
          <w:rPr>
            <w:sz w:val="28"/>
            <w:szCs w:val="28"/>
          </w:rPr>
          <w:t>violation_count</w:t>
        </w:r>
        <w:proofErr w:type="spellEnd"/>
      </w:ins>
    </w:p>
    <w:p w14:paraId="3C15A4C2" w14:textId="77777777" w:rsidR="006072B1" w:rsidRPr="006072B1" w:rsidRDefault="006072B1" w:rsidP="004136B4">
      <w:pPr>
        <w:spacing w:line="360" w:lineRule="auto"/>
        <w:ind w:firstLine="709"/>
        <w:rPr>
          <w:ins w:id="1724" w:author="Соколов Олександр" w:date="2024-12-22T20:31:00Z"/>
          <w:sz w:val="28"/>
          <w:szCs w:val="28"/>
        </w:rPr>
        <w:pPrChange w:id="1725" w:author="Соколов Олександр" w:date="2024-12-22T23:00:00Z">
          <w:pPr>
            <w:ind w:firstLine="709"/>
          </w:pPr>
        </w:pPrChange>
      </w:pPr>
      <w:ins w:id="1726" w:author="Соколов Олександр" w:date="2024-12-22T20:31:00Z">
        <w:r w:rsidRPr="006072B1">
          <w:rPr>
            <w:sz w:val="28"/>
            <w:szCs w:val="28"/>
          </w:rPr>
          <w:t>FROM</w:t>
        </w:r>
      </w:ins>
    </w:p>
    <w:p w14:paraId="255E8424" w14:textId="77777777" w:rsidR="006072B1" w:rsidRPr="006072B1" w:rsidRDefault="006072B1" w:rsidP="004136B4">
      <w:pPr>
        <w:spacing w:line="360" w:lineRule="auto"/>
        <w:ind w:firstLine="709"/>
        <w:rPr>
          <w:ins w:id="1727" w:author="Соколов Олександр" w:date="2024-12-22T20:31:00Z"/>
          <w:sz w:val="28"/>
          <w:szCs w:val="28"/>
        </w:rPr>
        <w:pPrChange w:id="1728" w:author="Соколов Олександр" w:date="2024-12-22T23:00:00Z">
          <w:pPr>
            <w:ind w:firstLine="709"/>
          </w:pPr>
        </w:pPrChange>
      </w:pPr>
      <w:ins w:id="1729" w:author="Соколов Олександр" w:date="2024-12-22T20:31:00Z">
        <w:r w:rsidRPr="006072B1">
          <w:rPr>
            <w:sz w:val="28"/>
            <w:szCs w:val="28"/>
          </w:rPr>
          <w:t xml:space="preserve">    </w:t>
        </w:r>
        <w:proofErr w:type="spellStart"/>
        <w:r w:rsidRPr="006072B1">
          <w:rPr>
            <w:sz w:val="28"/>
            <w:szCs w:val="28"/>
          </w:rPr>
          <w:t>violations</w:t>
        </w:r>
        <w:proofErr w:type="spellEnd"/>
      </w:ins>
    </w:p>
    <w:p w14:paraId="36000E81" w14:textId="77777777" w:rsidR="006072B1" w:rsidRPr="006072B1" w:rsidRDefault="006072B1" w:rsidP="004136B4">
      <w:pPr>
        <w:spacing w:line="360" w:lineRule="auto"/>
        <w:ind w:firstLine="709"/>
        <w:rPr>
          <w:ins w:id="1730" w:author="Соколов Олександр" w:date="2024-12-22T20:31:00Z"/>
          <w:sz w:val="28"/>
          <w:szCs w:val="28"/>
        </w:rPr>
        <w:pPrChange w:id="1731" w:author="Соколов Олександр" w:date="2024-12-22T23:00:00Z">
          <w:pPr>
            <w:ind w:firstLine="709"/>
          </w:pPr>
        </w:pPrChange>
      </w:pPr>
      <w:ins w:id="1732" w:author="Соколов Олександр" w:date="2024-12-22T20:31:00Z">
        <w:r w:rsidRPr="006072B1">
          <w:rPr>
            <w:sz w:val="28"/>
            <w:szCs w:val="28"/>
          </w:rPr>
          <w:t xml:space="preserve">    JOIN </w:t>
        </w:r>
        <w:proofErr w:type="spellStart"/>
        <w:r w:rsidRPr="006072B1">
          <w:rPr>
            <w:sz w:val="28"/>
            <w:szCs w:val="28"/>
          </w:rPr>
          <w:t>locations</w:t>
        </w:r>
        <w:proofErr w:type="spellEnd"/>
        <w:r w:rsidRPr="006072B1">
          <w:rPr>
            <w:sz w:val="28"/>
            <w:szCs w:val="28"/>
          </w:rPr>
          <w:t xml:space="preserve"> ON </w:t>
        </w:r>
        <w:proofErr w:type="spellStart"/>
        <w:r w:rsidRPr="006072B1">
          <w:rPr>
            <w:sz w:val="28"/>
            <w:szCs w:val="28"/>
          </w:rPr>
          <w:t>violations.location_id</w:t>
        </w:r>
        <w:proofErr w:type="spellEnd"/>
        <w:r w:rsidRPr="006072B1">
          <w:rPr>
            <w:sz w:val="28"/>
            <w:szCs w:val="28"/>
          </w:rPr>
          <w:t xml:space="preserve"> = locations.id</w:t>
        </w:r>
      </w:ins>
    </w:p>
    <w:p w14:paraId="3B3931E5" w14:textId="77777777" w:rsidR="006072B1" w:rsidRPr="006072B1" w:rsidRDefault="006072B1" w:rsidP="004136B4">
      <w:pPr>
        <w:spacing w:line="360" w:lineRule="auto"/>
        <w:ind w:firstLine="709"/>
        <w:rPr>
          <w:ins w:id="1733" w:author="Соколов Олександр" w:date="2024-12-22T20:31:00Z"/>
          <w:sz w:val="28"/>
          <w:szCs w:val="28"/>
        </w:rPr>
        <w:pPrChange w:id="1734" w:author="Соколов Олександр" w:date="2024-12-22T23:00:00Z">
          <w:pPr>
            <w:ind w:firstLine="709"/>
          </w:pPr>
        </w:pPrChange>
      </w:pPr>
      <w:ins w:id="1735" w:author="Соколов Олександр" w:date="2024-12-22T20:31:00Z">
        <w:r w:rsidRPr="006072B1">
          <w:rPr>
            <w:sz w:val="28"/>
            <w:szCs w:val="28"/>
          </w:rPr>
          <w:t>GROUP BY</w:t>
        </w:r>
      </w:ins>
    </w:p>
    <w:p w14:paraId="1C3BFF87" w14:textId="77777777" w:rsidR="006072B1" w:rsidRPr="006072B1" w:rsidRDefault="006072B1" w:rsidP="004136B4">
      <w:pPr>
        <w:spacing w:line="360" w:lineRule="auto"/>
        <w:ind w:firstLine="709"/>
        <w:rPr>
          <w:ins w:id="1736" w:author="Соколов Олександр" w:date="2024-12-22T20:31:00Z"/>
          <w:sz w:val="28"/>
          <w:szCs w:val="28"/>
        </w:rPr>
        <w:pPrChange w:id="1737" w:author="Соколов Олександр" w:date="2024-12-22T23:00:00Z">
          <w:pPr>
            <w:ind w:firstLine="709"/>
          </w:pPr>
        </w:pPrChange>
      </w:pPr>
      <w:ins w:id="1738" w:author="Соколов Олександр" w:date="2024-12-22T20:31:00Z">
        <w:r w:rsidRPr="006072B1">
          <w:rPr>
            <w:sz w:val="28"/>
            <w:szCs w:val="28"/>
          </w:rPr>
          <w:t xml:space="preserve">    </w:t>
        </w:r>
        <w:proofErr w:type="spellStart"/>
        <w:r w:rsidRPr="006072B1">
          <w:rPr>
            <w:sz w:val="28"/>
            <w:szCs w:val="28"/>
          </w:rPr>
          <w:t>locations.street</w:t>
        </w:r>
        <w:proofErr w:type="spellEnd"/>
        <w:r w:rsidRPr="006072B1">
          <w:rPr>
            <w:sz w:val="28"/>
            <w:szCs w:val="28"/>
          </w:rPr>
          <w:t>,</w:t>
        </w:r>
      </w:ins>
    </w:p>
    <w:p w14:paraId="44C68FA5" w14:textId="77777777" w:rsidR="006072B1" w:rsidRPr="006072B1" w:rsidRDefault="006072B1" w:rsidP="004136B4">
      <w:pPr>
        <w:spacing w:line="360" w:lineRule="auto"/>
        <w:ind w:firstLine="709"/>
        <w:rPr>
          <w:ins w:id="1739" w:author="Соколов Олександр" w:date="2024-12-22T20:31:00Z"/>
          <w:sz w:val="28"/>
          <w:szCs w:val="28"/>
        </w:rPr>
        <w:pPrChange w:id="1740" w:author="Соколов Олександр" w:date="2024-12-22T23:00:00Z">
          <w:pPr>
            <w:ind w:firstLine="709"/>
          </w:pPr>
        </w:pPrChange>
      </w:pPr>
      <w:ins w:id="1741" w:author="Соколов Олександр" w:date="2024-12-22T20:31:00Z">
        <w:r w:rsidRPr="006072B1">
          <w:rPr>
            <w:sz w:val="28"/>
            <w:szCs w:val="28"/>
          </w:rPr>
          <w:lastRenderedPageBreak/>
          <w:t xml:space="preserve">    </w:t>
        </w:r>
        <w:proofErr w:type="spellStart"/>
        <w:r w:rsidRPr="006072B1">
          <w:rPr>
            <w:sz w:val="28"/>
            <w:szCs w:val="28"/>
          </w:rPr>
          <w:t>administrative_offense</w:t>
        </w:r>
        <w:proofErr w:type="spellEnd"/>
      </w:ins>
    </w:p>
    <w:p w14:paraId="1081903A" w14:textId="77777777" w:rsidR="006072B1" w:rsidRPr="006072B1" w:rsidRDefault="006072B1" w:rsidP="004136B4">
      <w:pPr>
        <w:spacing w:line="360" w:lineRule="auto"/>
        <w:ind w:firstLine="709"/>
        <w:rPr>
          <w:ins w:id="1742" w:author="Соколов Олександр" w:date="2024-12-22T20:31:00Z"/>
          <w:sz w:val="28"/>
          <w:szCs w:val="28"/>
        </w:rPr>
        <w:pPrChange w:id="1743" w:author="Соколов Олександр" w:date="2024-12-22T23:00:00Z">
          <w:pPr>
            <w:ind w:firstLine="709"/>
          </w:pPr>
        </w:pPrChange>
      </w:pPr>
      <w:ins w:id="1744" w:author="Соколов Олександр" w:date="2024-12-22T20:31:00Z">
        <w:r w:rsidRPr="006072B1">
          <w:rPr>
            <w:sz w:val="28"/>
            <w:szCs w:val="28"/>
          </w:rPr>
          <w:t>ORDER BY</w:t>
        </w:r>
      </w:ins>
    </w:p>
    <w:p w14:paraId="5586A808" w14:textId="77777777" w:rsidR="006072B1" w:rsidRPr="006072B1" w:rsidRDefault="006072B1" w:rsidP="004136B4">
      <w:pPr>
        <w:spacing w:line="360" w:lineRule="auto"/>
        <w:ind w:firstLine="709"/>
        <w:rPr>
          <w:ins w:id="1745" w:author="Соколов Олександр" w:date="2024-12-22T20:31:00Z"/>
          <w:sz w:val="28"/>
          <w:szCs w:val="28"/>
        </w:rPr>
        <w:pPrChange w:id="1746" w:author="Соколов Олександр" w:date="2024-12-22T23:00:00Z">
          <w:pPr>
            <w:ind w:firstLine="709"/>
          </w:pPr>
        </w:pPrChange>
      </w:pPr>
      <w:ins w:id="1747" w:author="Соколов Олександр" w:date="2024-12-22T20:31:00Z">
        <w:r w:rsidRPr="006072B1">
          <w:rPr>
            <w:sz w:val="28"/>
            <w:szCs w:val="28"/>
          </w:rPr>
          <w:t xml:space="preserve">    </w:t>
        </w:r>
        <w:proofErr w:type="spellStart"/>
        <w:r w:rsidRPr="006072B1">
          <w:rPr>
            <w:sz w:val="28"/>
            <w:szCs w:val="28"/>
          </w:rPr>
          <w:t>locations.street</w:t>
        </w:r>
        <w:proofErr w:type="spellEnd"/>
        <w:r w:rsidRPr="006072B1">
          <w:rPr>
            <w:sz w:val="28"/>
            <w:szCs w:val="28"/>
          </w:rPr>
          <w:t>,</w:t>
        </w:r>
      </w:ins>
    </w:p>
    <w:p w14:paraId="23F034F3" w14:textId="63CC23AA" w:rsidR="006072B1" w:rsidRDefault="006072B1" w:rsidP="004136B4">
      <w:pPr>
        <w:spacing w:line="360" w:lineRule="auto"/>
        <w:ind w:firstLine="709"/>
        <w:rPr>
          <w:ins w:id="1748" w:author="Соколов Олександр" w:date="2024-12-22T20:31:00Z"/>
          <w:sz w:val="28"/>
          <w:szCs w:val="28"/>
        </w:rPr>
        <w:pPrChange w:id="1749" w:author="Соколов Олександр" w:date="2024-12-22T23:00:00Z">
          <w:pPr>
            <w:ind w:firstLine="709"/>
          </w:pPr>
        </w:pPrChange>
      </w:pPr>
      <w:ins w:id="1750" w:author="Соколов Олександр" w:date="2024-12-22T20:31:00Z">
        <w:r w:rsidRPr="006072B1">
          <w:rPr>
            <w:sz w:val="28"/>
            <w:szCs w:val="28"/>
          </w:rPr>
          <w:t xml:space="preserve">    </w:t>
        </w:r>
        <w:proofErr w:type="spellStart"/>
        <w:r w:rsidRPr="006072B1">
          <w:rPr>
            <w:sz w:val="28"/>
            <w:szCs w:val="28"/>
          </w:rPr>
          <w:t>violation_count</w:t>
        </w:r>
        <w:proofErr w:type="spellEnd"/>
        <w:r w:rsidRPr="006072B1">
          <w:rPr>
            <w:sz w:val="28"/>
            <w:szCs w:val="28"/>
          </w:rPr>
          <w:t xml:space="preserve"> DESC;</w:t>
        </w:r>
      </w:ins>
    </w:p>
    <w:p w14:paraId="29810EDF" w14:textId="572439E2" w:rsidR="006072B1" w:rsidRDefault="006072B1" w:rsidP="004136B4">
      <w:pPr>
        <w:spacing w:line="360" w:lineRule="auto"/>
        <w:ind w:firstLine="709"/>
        <w:rPr>
          <w:ins w:id="1751" w:author="Соколов Олександр" w:date="2024-12-22T20:31:00Z"/>
          <w:sz w:val="28"/>
          <w:szCs w:val="28"/>
        </w:rPr>
        <w:pPrChange w:id="1752" w:author="Соколов Олександр" w:date="2024-12-22T23:00:00Z">
          <w:pPr>
            <w:ind w:firstLine="709"/>
          </w:pPr>
        </w:pPrChange>
      </w:pPr>
    </w:p>
    <w:p w14:paraId="23CD67C6" w14:textId="48CF7580" w:rsidR="006072B1" w:rsidRDefault="00FE6299" w:rsidP="004136B4">
      <w:pPr>
        <w:spacing w:line="360" w:lineRule="auto"/>
        <w:ind w:firstLine="709"/>
        <w:jc w:val="both"/>
        <w:rPr>
          <w:ins w:id="1753" w:author="Соколов Олександр" w:date="2024-12-22T20:32:00Z"/>
          <w:sz w:val="28"/>
          <w:szCs w:val="28"/>
        </w:rPr>
        <w:pPrChange w:id="1754" w:author="Соколов Олександр" w:date="2024-12-22T23:00:00Z">
          <w:pPr>
            <w:ind w:firstLine="709"/>
            <w:jc w:val="both"/>
          </w:pPr>
        </w:pPrChange>
      </w:pPr>
      <w:ins w:id="1755" w:author="Соколов Олександр" w:date="2024-12-22T22:31:00Z">
        <w:r>
          <w:rPr>
            <w:sz w:val="28"/>
            <w:szCs w:val="28"/>
          </w:rPr>
          <w:t xml:space="preserve">На рис. </w:t>
        </w:r>
      </w:ins>
      <w:ins w:id="1756" w:author="Соколов Олександр" w:date="2024-12-22T20:32:00Z">
        <w:r w:rsidR="006072B1" w:rsidRPr="006072B1">
          <w:rPr>
            <w:sz w:val="28"/>
            <w:szCs w:val="28"/>
          </w:rPr>
          <w:t>7.4.</w:t>
        </w:r>
        <w:r w:rsidR="006072B1">
          <w:rPr>
            <w:sz w:val="28"/>
            <w:szCs w:val="28"/>
          </w:rPr>
          <w:t>22</w:t>
        </w:r>
        <w:r w:rsidR="006072B1" w:rsidRPr="006072B1">
          <w:rPr>
            <w:sz w:val="28"/>
            <w:szCs w:val="28"/>
          </w:rPr>
          <w:t xml:space="preserve">.1 </w:t>
        </w:r>
      </w:ins>
      <w:ins w:id="1757" w:author="Соколов Олександр" w:date="2024-12-22T22:31:00Z">
        <w:r>
          <w:rPr>
            <w:sz w:val="28"/>
            <w:szCs w:val="28"/>
          </w:rPr>
          <w:t>ре</w:t>
        </w:r>
      </w:ins>
      <w:ins w:id="1758" w:author="Соколов Олександр" w:date="2024-12-22T20:32:00Z">
        <w:r w:rsidR="006072B1" w:rsidRPr="006072B1">
          <w:rPr>
            <w:sz w:val="28"/>
            <w:szCs w:val="28"/>
          </w:rPr>
          <w:t>зультати роботи запиту, який повертає</w:t>
        </w:r>
        <w:r w:rsidR="006072B1">
          <w:rPr>
            <w:sz w:val="28"/>
            <w:szCs w:val="28"/>
          </w:rPr>
          <w:t xml:space="preserve"> перелік н</w:t>
        </w:r>
        <w:r w:rsidR="006072B1" w:rsidRPr="006072B1">
          <w:rPr>
            <w:sz w:val="28"/>
            <w:szCs w:val="28"/>
          </w:rPr>
          <w:t>айпоширеніши</w:t>
        </w:r>
        <w:r w:rsidR="006072B1">
          <w:rPr>
            <w:sz w:val="28"/>
            <w:szCs w:val="28"/>
          </w:rPr>
          <w:t xml:space="preserve">х </w:t>
        </w:r>
        <w:r w:rsidR="006072B1" w:rsidRPr="006072B1">
          <w:rPr>
            <w:sz w:val="28"/>
            <w:szCs w:val="28"/>
          </w:rPr>
          <w:t>тип</w:t>
        </w:r>
        <w:r w:rsidR="006072B1">
          <w:rPr>
            <w:sz w:val="28"/>
            <w:szCs w:val="28"/>
          </w:rPr>
          <w:t>ів</w:t>
        </w:r>
        <w:r w:rsidR="006072B1" w:rsidRPr="006072B1">
          <w:rPr>
            <w:sz w:val="28"/>
            <w:szCs w:val="28"/>
          </w:rPr>
          <w:t xml:space="preserve"> порушень ПДР по кожній вулиці</w:t>
        </w:r>
        <w:r w:rsidR="006072B1">
          <w:rPr>
            <w:sz w:val="28"/>
            <w:szCs w:val="28"/>
          </w:rPr>
          <w:t>.</w:t>
        </w:r>
      </w:ins>
    </w:p>
    <w:p w14:paraId="2E3049AE" w14:textId="5B0A8891" w:rsidR="00B161E3" w:rsidRDefault="00B161E3" w:rsidP="004136B4">
      <w:pPr>
        <w:spacing w:line="360" w:lineRule="auto"/>
        <w:ind w:firstLine="709"/>
        <w:jc w:val="both"/>
        <w:rPr>
          <w:ins w:id="1759" w:author="Соколов Олександр" w:date="2024-12-22T20:32:00Z"/>
          <w:sz w:val="28"/>
          <w:szCs w:val="28"/>
        </w:rPr>
        <w:pPrChange w:id="1760" w:author="Соколов Олександр" w:date="2024-12-22T23:00:00Z">
          <w:pPr>
            <w:ind w:firstLine="709"/>
            <w:jc w:val="both"/>
          </w:pPr>
        </w:pPrChange>
      </w:pPr>
      <w:ins w:id="1761" w:author="Соколов Олександр" w:date="2024-12-22T20:32:00Z">
        <w:r w:rsidRPr="00B161E3">
          <w:rPr>
            <w:sz w:val="28"/>
            <w:szCs w:val="28"/>
          </w:rPr>
          <w:drawing>
            <wp:inline distT="0" distB="0" distL="0" distR="0" wp14:anchorId="65485690" wp14:editId="19AD1EBC">
              <wp:extent cx="5607618" cy="356108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6513" cy="3566729"/>
                      </a:xfrm>
                      <a:prstGeom prst="rect">
                        <a:avLst/>
                      </a:prstGeom>
                    </pic:spPr>
                  </pic:pic>
                </a:graphicData>
              </a:graphic>
            </wp:inline>
          </w:drawing>
        </w:r>
      </w:ins>
    </w:p>
    <w:p w14:paraId="3E2619BD" w14:textId="7EC46A2F" w:rsidR="00B161E3" w:rsidRDefault="00B161E3" w:rsidP="004136B4">
      <w:pPr>
        <w:spacing w:line="360" w:lineRule="auto"/>
        <w:ind w:firstLine="709"/>
        <w:jc w:val="center"/>
        <w:rPr>
          <w:ins w:id="1762" w:author="Соколов Олександр" w:date="2024-12-22T20:33:00Z"/>
          <w:sz w:val="28"/>
          <w:szCs w:val="28"/>
        </w:rPr>
        <w:pPrChange w:id="1763" w:author="Соколов Олександр" w:date="2024-12-22T23:00:00Z">
          <w:pPr>
            <w:ind w:firstLine="709"/>
            <w:jc w:val="center"/>
          </w:pPr>
        </w:pPrChange>
      </w:pPr>
      <w:ins w:id="1764" w:author="Соколов Олександр" w:date="2024-12-22T20:32:00Z">
        <w:r w:rsidRPr="00B161E3">
          <w:rPr>
            <w:sz w:val="28"/>
            <w:szCs w:val="28"/>
          </w:rPr>
          <w:t>Рисунок 7.4.</w:t>
        </w:r>
        <w:r>
          <w:rPr>
            <w:sz w:val="28"/>
            <w:szCs w:val="28"/>
          </w:rPr>
          <w:t>22</w:t>
        </w:r>
        <w:r w:rsidRPr="00B161E3">
          <w:rPr>
            <w:sz w:val="28"/>
            <w:szCs w:val="28"/>
          </w:rPr>
          <w:t xml:space="preserve">.1 – </w:t>
        </w:r>
      </w:ins>
      <w:ins w:id="1765" w:author="Соколов Олександр" w:date="2024-12-22T22:31:00Z">
        <w:r w:rsidR="00FE6299">
          <w:rPr>
            <w:sz w:val="28"/>
            <w:szCs w:val="28"/>
          </w:rPr>
          <w:t>Р</w:t>
        </w:r>
      </w:ins>
      <w:ins w:id="1766" w:author="Соколов Олександр" w:date="2024-12-22T20:32:00Z">
        <w:r w:rsidRPr="00B161E3">
          <w:rPr>
            <w:sz w:val="28"/>
            <w:szCs w:val="28"/>
          </w:rPr>
          <w:t xml:space="preserve">езультати роботи запиту, який повертає </w:t>
        </w:r>
      </w:ins>
      <w:ins w:id="1767" w:author="Соколов Олександр" w:date="2024-12-22T20:33:00Z">
        <w:r>
          <w:rPr>
            <w:sz w:val="28"/>
            <w:szCs w:val="28"/>
          </w:rPr>
          <w:t>перелік н</w:t>
        </w:r>
        <w:r w:rsidRPr="006072B1">
          <w:rPr>
            <w:sz w:val="28"/>
            <w:szCs w:val="28"/>
          </w:rPr>
          <w:t>айпоширеніши</w:t>
        </w:r>
        <w:r>
          <w:rPr>
            <w:sz w:val="28"/>
            <w:szCs w:val="28"/>
          </w:rPr>
          <w:t xml:space="preserve">х </w:t>
        </w:r>
        <w:r w:rsidRPr="006072B1">
          <w:rPr>
            <w:sz w:val="28"/>
            <w:szCs w:val="28"/>
          </w:rPr>
          <w:t>тип</w:t>
        </w:r>
        <w:r>
          <w:rPr>
            <w:sz w:val="28"/>
            <w:szCs w:val="28"/>
          </w:rPr>
          <w:t>ів</w:t>
        </w:r>
        <w:r w:rsidRPr="006072B1">
          <w:rPr>
            <w:sz w:val="28"/>
            <w:szCs w:val="28"/>
          </w:rPr>
          <w:t xml:space="preserve"> порушень ПДР по кожній вулиці</w:t>
        </w:r>
      </w:ins>
    </w:p>
    <w:p w14:paraId="0874FBDE" w14:textId="0AEF1C44" w:rsidR="00B161E3" w:rsidRDefault="00B161E3" w:rsidP="004136B4">
      <w:pPr>
        <w:spacing w:line="360" w:lineRule="auto"/>
        <w:ind w:firstLine="709"/>
        <w:jc w:val="center"/>
        <w:rPr>
          <w:ins w:id="1768" w:author="Соколов Олександр" w:date="2024-12-22T20:33:00Z"/>
          <w:sz w:val="28"/>
          <w:szCs w:val="28"/>
        </w:rPr>
        <w:pPrChange w:id="1769" w:author="Соколов Олександр" w:date="2024-12-22T23:00:00Z">
          <w:pPr>
            <w:ind w:firstLine="709"/>
            <w:jc w:val="center"/>
          </w:pPr>
        </w:pPrChange>
      </w:pPr>
    </w:p>
    <w:p w14:paraId="121C068E" w14:textId="38ECC379" w:rsidR="00B161E3" w:rsidRDefault="00B161E3" w:rsidP="004136B4">
      <w:pPr>
        <w:spacing w:line="360" w:lineRule="auto"/>
        <w:ind w:firstLine="709"/>
        <w:outlineLvl w:val="2"/>
        <w:rPr>
          <w:ins w:id="1770" w:author="Соколов Олександр" w:date="2024-12-22T20:33:00Z"/>
          <w:sz w:val="28"/>
          <w:szCs w:val="28"/>
        </w:rPr>
        <w:pPrChange w:id="1771" w:author="Соколов Олександр" w:date="2024-12-22T23:00:00Z">
          <w:pPr>
            <w:ind w:firstLine="709"/>
          </w:pPr>
        </w:pPrChange>
      </w:pPr>
      <w:bookmarkStart w:id="1772" w:name="_Toc185798508"/>
      <w:ins w:id="1773" w:author="Соколов Олександр" w:date="2024-12-22T20:33:00Z">
        <w:r w:rsidRPr="00B161E3">
          <w:rPr>
            <w:sz w:val="28"/>
            <w:szCs w:val="28"/>
          </w:rPr>
          <w:t>7.4.2</w:t>
        </w:r>
        <w:r>
          <w:rPr>
            <w:sz w:val="28"/>
            <w:szCs w:val="28"/>
          </w:rPr>
          <w:t>3 Інформація про водіїв</w:t>
        </w:r>
        <w:r w:rsidRPr="00B161E3">
          <w:rPr>
            <w:sz w:val="28"/>
            <w:szCs w:val="28"/>
          </w:rPr>
          <w:t>, які мають транспортні засоби різних типів</w:t>
        </w:r>
        <w:bookmarkEnd w:id="1772"/>
      </w:ins>
    </w:p>
    <w:p w14:paraId="1271CD24" w14:textId="77777777" w:rsidR="00B161E3" w:rsidRPr="00B161E3" w:rsidRDefault="00B161E3" w:rsidP="004136B4">
      <w:pPr>
        <w:spacing w:line="360" w:lineRule="auto"/>
        <w:ind w:firstLine="709"/>
        <w:rPr>
          <w:ins w:id="1774" w:author="Соколов Олександр" w:date="2024-12-22T20:34:00Z"/>
          <w:sz w:val="28"/>
          <w:szCs w:val="28"/>
        </w:rPr>
        <w:pPrChange w:id="1775" w:author="Соколов Олександр" w:date="2024-12-22T23:00:00Z">
          <w:pPr>
            <w:ind w:firstLine="709"/>
          </w:pPr>
        </w:pPrChange>
      </w:pPr>
      <w:ins w:id="1776" w:author="Соколов Олександр" w:date="2024-12-22T20:34:00Z">
        <w:r w:rsidRPr="00B161E3">
          <w:rPr>
            <w:sz w:val="28"/>
            <w:szCs w:val="28"/>
          </w:rPr>
          <w:t>SELECT</w:t>
        </w:r>
      </w:ins>
    </w:p>
    <w:p w14:paraId="32D7A111" w14:textId="77777777" w:rsidR="00B161E3" w:rsidRPr="00B161E3" w:rsidRDefault="00B161E3" w:rsidP="004136B4">
      <w:pPr>
        <w:spacing w:line="360" w:lineRule="auto"/>
        <w:ind w:firstLine="709"/>
        <w:rPr>
          <w:ins w:id="1777" w:author="Соколов Олександр" w:date="2024-12-22T20:34:00Z"/>
          <w:sz w:val="28"/>
          <w:szCs w:val="28"/>
        </w:rPr>
        <w:pPrChange w:id="1778" w:author="Соколов Олександр" w:date="2024-12-22T23:00:00Z">
          <w:pPr>
            <w:ind w:firstLine="709"/>
          </w:pPr>
        </w:pPrChange>
      </w:pPr>
      <w:ins w:id="1779" w:author="Соколов Олександр" w:date="2024-12-22T20:34:00Z">
        <w:r w:rsidRPr="00B161E3">
          <w:rPr>
            <w:sz w:val="28"/>
            <w:szCs w:val="28"/>
          </w:rPr>
          <w:t xml:space="preserve">    </w:t>
        </w:r>
        <w:proofErr w:type="spellStart"/>
        <w:r w:rsidRPr="00B161E3">
          <w:rPr>
            <w:sz w:val="28"/>
            <w:szCs w:val="28"/>
          </w:rPr>
          <w:t>citizens.first_name</w:t>
        </w:r>
        <w:proofErr w:type="spellEnd"/>
        <w:r w:rsidRPr="00B161E3">
          <w:rPr>
            <w:sz w:val="28"/>
            <w:szCs w:val="28"/>
          </w:rPr>
          <w:t>,</w:t>
        </w:r>
      </w:ins>
    </w:p>
    <w:p w14:paraId="154ACB7E" w14:textId="77777777" w:rsidR="00B161E3" w:rsidRPr="00B161E3" w:rsidRDefault="00B161E3" w:rsidP="004136B4">
      <w:pPr>
        <w:spacing w:line="360" w:lineRule="auto"/>
        <w:ind w:firstLine="709"/>
        <w:rPr>
          <w:ins w:id="1780" w:author="Соколов Олександр" w:date="2024-12-22T20:34:00Z"/>
          <w:sz w:val="28"/>
          <w:szCs w:val="28"/>
        </w:rPr>
        <w:pPrChange w:id="1781" w:author="Соколов Олександр" w:date="2024-12-22T23:00:00Z">
          <w:pPr>
            <w:ind w:firstLine="709"/>
          </w:pPr>
        </w:pPrChange>
      </w:pPr>
      <w:ins w:id="1782" w:author="Соколов Олександр" w:date="2024-12-22T20:34:00Z">
        <w:r w:rsidRPr="00B161E3">
          <w:rPr>
            <w:sz w:val="28"/>
            <w:szCs w:val="28"/>
          </w:rPr>
          <w:t xml:space="preserve">    </w:t>
        </w:r>
        <w:proofErr w:type="spellStart"/>
        <w:r w:rsidRPr="00B161E3">
          <w:rPr>
            <w:sz w:val="28"/>
            <w:szCs w:val="28"/>
          </w:rPr>
          <w:t>citizens.last_name</w:t>
        </w:r>
        <w:proofErr w:type="spellEnd"/>
        <w:r w:rsidRPr="00B161E3">
          <w:rPr>
            <w:sz w:val="28"/>
            <w:szCs w:val="28"/>
          </w:rPr>
          <w:t>,</w:t>
        </w:r>
      </w:ins>
    </w:p>
    <w:p w14:paraId="716D4ABB" w14:textId="77777777" w:rsidR="00B161E3" w:rsidRPr="00B161E3" w:rsidRDefault="00B161E3" w:rsidP="004136B4">
      <w:pPr>
        <w:spacing w:line="360" w:lineRule="auto"/>
        <w:ind w:firstLine="709"/>
        <w:rPr>
          <w:ins w:id="1783" w:author="Соколов Олександр" w:date="2024-12-22T20:34:00Z"/>
          <w:sz w:val="28"/>
          <w:szCs w:val="28"/>
        </w:rPr>
        <w:pPrChange w:id="1784" w:author="Соколов Олександр" w:date="2024-12-22T23:00:00Z">
          <w:pPr>
            <w:ind w:firstLine="709"/>
          </w:pPr>
        </w:pPrChange>
      </w:pPr>
      <w:ins w:id="1785" w:author="Соколов Олександр" w:date="2024-12-22T20:34:00Z">
        <w:r w:rsidRPr="00B161E3">
          <w:rPr>
            <w:sz w:val="28"/>
            <w:szCs w:val="28"/>
          </w:rPr>
          <w:t xml:space="preserve">    COUNT(DISTINCT </w:t>
        </w:r>
        <w:proofErr w:type="spellStart"/>
        <w:r w:rsidRPr="00B161E3">
          <w:rPr>
            <w:sz w:val="28"/>
            <w:szCs w:val="28"/>
          </w:rPr>
          <w:t>vehicles.vehicle_type_id</w:t>
        </w:r>
        <w:proofErr w:type="spellEnd"/>
        <w:r w:rsidRPr="00B161E3">
          <w:rPr>
            <w:sz w:val="28"/>
            <w:szCs w:val="28"/>
          </w:rPr>
          <w:t xml:space="preserve">) AS </w:t>
        </w:r>
        <w:proofErr w:type="spellStart"/>
        <w:r w:rsidRPr="00B161E3">
          <w:rPr>
            <w:sz w:val="28"/>
            <w:szCs w:val="28"/>
          </w:rPr>
          <w:t>vehicle_types</w:t>
        </w:r>
        <w:proofErr w:type="spellEnd"/>
      </w:ins>
    </w:p>
    <w:p w14:paraId="08D8DD5A" w14:textId="77777777" w:rsidR="00B161E3" w:rsidRPr="00B161E3" w:rsidRDefault="00B161E3" w:rsidP="004136B4">
      <w:pPr>
        <w:spacing w:line="360" w:lineRule="auto"/>
        <w:ind w:firstLine="709"/>
        <w:rPr>
          <w:ins w:id="1786" w:author="Соколов Олександр" w:date="2024-12-22T20:34:00Z"/>
          <w:sz w:val="28"/>
          <w:szCs w:val="28"/>
        </w:rPr>
        <w:pPrChange w:id="1787" w:author="Соколов Олександр" w:date="2024-12-22T23:00:00Z">
          <w:pPr>
            <w:ind w:firstLine="709"/>
          </w:pPr>
        </w:pPrChange>
      </w:pPr>
      <w:ins w:id="1788" w:author="Соколов Олександр" w:date="2024-12-22T20:34:00Z">
        <w:r w:rsidRPr="00B161E3">
          <w:rPr>
            <w:sz w:val="28"/>
            <w:szCs w:val="28"/>
          </w:rPr>
          <w:t>FROM</w:t>
        </w:r>
      </w:ins>
    </w:p>
    <w:p w14:paraId="02B06B17" w14:textId="77777777" w:rsidR="00B161E3" w:rsidRPr="00B161E3" w:rsidRDefault="00B161E3" w:rsidP="004136B4">
      <w:pPr>
        <w:spacing w:line="360" w:lineRule="auto"/>
        <w:ind w:firstLine="709"/>
        <w:rPr>
          <w:ins w:id="1789" w:author="Соколов Олександр" w:date="2024-12-22T20:34:00Z"/>
          <w:sz w:val="28"/>
          <w:szCs w:val="28"/>
        </w:rPr>
        <w:pPrChange w:id="1790" w:author="Соколов Олександр" w:date="2024-12-22T23:00:00Z">
          <w:pPr>
            <w:ind w:firstLine="709"/>
          </w:pPr>
        </w:pPrChange>
      </w:pPr>
      <w:ins w:id="1791" w:author="Соколов Олександр" w:date="2024-12-22T20:34:00Z">
        <w:r w:rsidRPr="00B161E3">
          <w:rPr>
            <w:sz w:val="28"/>
            <w:szCs w:val="28"/>
          </w:rPr>
          <w:t xml:space="preserve">    </w:t>
        </w:r>
        <w:proofErr w:type="spellStart"/>
        <w:r w:rsidRPr="00B161E3">
          <w:rPr>
            <w:sz w:val="28"/>
            <w:szCs w:val="28"/>
          </w:rPr>
          <w:t>citizens</w:t>
        </w:r>
        <w:proofErr w:type="spellEnd"/>
      </w:ins>
    </w:p>
    <w:p w14:paraId="4508F6F8" w14:textId="77777777" w:rsidR="00B161E3" w:rsidRPr="00B161E3" w:rsidRDefault="00B161E3" w:rsidP="004136B4">
      <w:pPr>
        <w:spacing w:line="360" w:lineRule="auto"/>
        <w:ind w:firstLine="709"/>
        <w:rPr>
          <w:ins w:id="1792" w:author="Соколов Олександр" w:date="2024-12-22T20:34:00Z"/>
          <w:sz w:val="28"/>
          <w:szCs w:val="28"/>
        </w:rPr>
        <w:pPrChange w:id="1793" w:author="Соколов Олександр" w:date="2024-12-22T23:00:00Z">
          <w:pPr>
            <w:ind w:firstLine="709"/>
          </w:pPr>
        </w:pPrChange>
      </w:pPr>
      <w:ins w:id="1794" w:author="Соколов Олександр" w:date="2024-12-22T20:34:00Z">
        <w:r w:rsidRPr="00B161E3">
          <w:rPr>
            <w:sz w:val="28"/>
            <w:szCs w:val="28"/>
          </w:rPr>
          <w:t xml:space="preserve">    JOIN </w:t>
        </w:r>
        <w:proofErr w:type="spellStart"/>
        <w:r w:rsidRPr="00B161E3">
          <w:rPr>
            <w:sz w:val="28"/>
            <w:szCs w:val="28"/>
          </w:rPr>
          <w:t>vehicles</w:t>
        </w:r>
        <w:proofErr w:type="spellEnd"/>
        <w:r w:rsidRPr="00B161E3">
          <w:rPr>
            <w:sz w:val="28"/>
            <w:szCs w:val="28"/>
          </w:rPr>
          <w:t xml:space="preserve"> ON citizens.id = </w:t>
        </w:r>
        <w:proofErr w:type="spellStart"/>
        <w:r w:rsidRPr="00B161E3">
          <w:rPr>
            <w:sz w:val="28"/>
            <w:szCs w:val="28"/>
          </w:rPr>
          <w:t>vehicles.owner_id</w:t>
        </w:r>
        <w:proofErr w:type="spellEnd"/>
      </w:ins>
    </w:p>
    <w:p w14:paraId="03F768FB" w14:textId="77777777" w:rsidR="00B161E3" w:rsidRPr="00B161E3" w:rsidRDefault="00B161E3" w:rsidP="004136B4">
      <w:pPr>
        <w:spacing w:line="360" w:lineRule="auto"/>
        <w:ind w:firstLine="709"/>
        <w:rPr>
          <w:ins w:id="1795" w:author="Соколов Олександр" w:date="2024-12-22T20:34:00Z"/>
          <w:sz w:val="28"/>
          <w:szCs w:val="28"/>
        </w:rPr>
        <w:pPrChange w:id="1796" w:author="Соколов Олександр" w:date="2024-12-22T23:00:00Z">
          <w:pPr>
            <w:ind w:firstLine="709"/>
          </w:pPr>
        </w:pPrChange>
      </w:pPr>
      <w:ins w:id="1797" w:author="Соколов Олександр" w:date="2024-12-22T20:34:00Z">
        <w:r w:rsidRPr="00B161E3">
          <w:rPr>
            <w:sz w:val="28"/>
            <w:szCs w:val="28"/>
          </w:rPr>
          <w:lastRenderedPageBreak/>
          <w:t>GROUP BY</w:t>
        </w:r>
      </w:ins>
    </w:p>
    <w:p w14:paraId="45832A58" w14:textId="77777777" w:rsidR="00B161E3" w:rsidRPr="00B161E3" w:rsidRDefault="00B161E3" w:rsidP="004136B4">
      <w:pPr>
        <w:spacing w:line="360" w:lineRule="auto"/>
        <w:ind w:firstLine="709"/>
        <w:rPr>
          <w:ins w:id="1798" w:author="Соколов Олександр" w:date="2024-12-22T20:34:00Z"/>
          <w:sz w:val="28"/>
          <w:szCs w:val="28"/>
        </w:rPr>
        <w:pPrChange w:id="1799" w:author="Соколов Олександр" w:date="2024-12-22T23:00:00Z">
          <w:pPr>
            <w:ind w:firstLine="709"/>
          </w:pPr>
        </w:pPrChange>
      </w:pPr>
      <w:ins w:id="1800" w:author="Соколов Олександр" w:date="2024-12-22T20:34:00Z">
        <w:r w:rsidRPr="00B161E3">
          <w:rPr>
            <w:sz w:val="28"/>
            <w:szCs w:val="28"/>
          </w:rPr>
          <w:t xml:space="preserve">    citizens.id</w:t>
        </w:r>
      </w:ins>
    </w:p>
    <w:p w14:paraId="53FC3E8B" w14:textId="77777777" w:rsidR="00B161E3" w:rsidRPr="00B161E3" w:rsidRDefault="00B161E3" w:rsidP="004136B4">
      <w:pPr>
        <w:spacing w:line="360" w:lineRule="auto"/>
        <w:ind w:firstLine="709"/>
        <w:rPr>
          <w:ins w:id="1801" w:author="Соколов Олександр" w:date="2024-12-22T20:34:00Z"/>
          <w:sz w:val="28"/>
          <w:szCs w:val="28"/>
        </w:rPr>
        <w:pPrChange w:id="1802" w:author="Соколов Олександр" w:date="2024-12-22T23:00:00Z">
          <w:pPr>
            <w:ind w:firstLine="709"/>
          </w:pPr>
        </w:pPrChange>
      </w:pPr>
      <w:ins w:id="1803" w:author="Соколов Олександр" w:date="2024-12-22T20:34:00Z">
        <w:r w:rsidRPr="00B161E3">
          <w:rPr>
            <w:sz w:val="28"/>
            <w:szCs w:val="28"/>
          </w:rPr>
          <w:t>HAVING</w:t>
        </w:r>
      </w:ins>
    </w:p>
    <w:p w14:paraId="0EF84CC4" w14:textId="77777777" w:rsidR="00B161E3" w:rsidRPr="00B161E3" w:rsidRDefault="00B161E3" w:rsidP="004136B4">
      <w:pPr>
        <w:spacing w:line="360" w:lineRule="auto"/>
        <w:ind w:firstLine="709"/>
        <w:rPr>
          <w:ins w:id="1804" w:author="Соколов Олександр" w:date="2024-12-22T20:34:00Z"/>
          <w:sz w:val="28"/>
          <w:szCs w:val="28"/>
        </w:rPr>
        <w:pPrChange w:id="1805" w:author="Соколов Олександр" w:date="2024-12-22T23:00:00Z">
          <w:pPr>
            <w:ind w:firstLine="709"/>
          </w:pPr>
        </w:pPrChange>
      </w:pPr>
      <w:ins w:id="1806" w:author="Соколов Олександр" w:date="2024-12-22T20:34:00Z">
        <w:r w:rsidRPr="00B161E3">
          <w:rPr>
            <w:sz w:val="28"/>
            <w:szCs w:val="28"/>
          </w:rPr>
          <w:t xml:space="preserve">    COUNT(DISTINCT </w:t>
        </w:r>
        <w:proofErr w:type="spellStart"/>
        <w:r w:rsidRPr="00B161E3">
          <w:rPr>
            <w:sz w:val="28"/>
            <w:szCs w:val="28"/>
          </w:rPr>
          <w:t>vehicles.vehicle_type_id</w:t>
        </w:r>
        <w:proofErr w:type="spellEnd"/>
        <w:r w:rsidRPr="00B161E3">
          <w:rPr>
            <w:sz w:val="28"/>
            <w:szCs w:val="28"/>
          </w:rPr>
          <w:t>) &gt; 1</w:t>
        </w:r>
      </w:ins>
    </w:p>
    <w:p w14:paraId="66A5AEC0" w14:textId="77777777" w:rsidR="00B161E3" w:rsidRPr="00B161E3" w:rsidRDefault="00B161E3" w:rsidP="004136B4">
      <w:pPr>
        <w:spacing w:line="360" w:lineRule="auto"/>
        <w:ind w:firstLine="709"/>
        <w:rPr>
          <w:ins w:id="1807" w:author="Соколов Олександр" w:date="2024-12-22T20:34:00Z"/>
          <w:sz w:val="28"/>
          <w:szCs w:val="28"/>
        </w:rPr>
        <w:pPrChange w:id="1808" w:author="Соколов Олександр" w:date="2024-12-22T23:00:00Z">
          <w:pPr>
            <w:ind w:firstLine="709"/>
          </w:pPr>
        </w:pPrChange>
      </w:pPr>
      <w:ins w:id="1809" w:author="Соколов Олександр" w:date="2024-12-22T20:34:00Z">
        <w:r w:rsidRPr="00B161E3">
          <w:rPr>
            <w:sz w:val="28"/>
            <w:szCs w:val="28"/>
          </w:rPr>
          <w:t>ORDER BY</w:t>
        </w:r>
      </w:ins>
    </w:p>
    <w:p w14:paraId="6E13C54E" w14:textId="7D2DFAC0" w:rsidR="00B161E3" w:rsidRDefault="00B161E3" w:rsidP="004136B4">
      <w:pPr>
        <w:spacing w:line="360" w:lineRule="auto"/>
        <w:ind w:firstLine="709"/>
        <w:rPr>
          <w:ins w:id="1810" w:author="Соколов Олександр" w:date="2024-12-22T20:30:00Z"/>
          <w:sz w:val="28"/>
          <w:szCs w:val="28"/>
        </w:rPr>
        <w:pPrChange w:id="1811" w:author="Соколов Олександр" w:date="2024-12-22T23:00:00Z">
          <w:pPr>
            <w:ind w:firstLine="709"/>
            <w:jc w:val="both"/>
          </w:pPr>
        </w:pPrChange>
      </w:pPr>
      <w:ins w:id="1812" w:author="Соколов Олександр" w:date="2024-12-22T20:34:00Z">
        <w:r w:rsidRPr="00B161E3">
          <w:rPr>
            <w:sz w:val="28"/>
            <w:szCs w:val="28"/>
          </w:rPr>
          <w:t xml:space="preserve">    </w:t>
        </w:r>
        <w:proofErr w:type="spellStart"/>
        <w:r w:rsidRPr="00B161E3">
          <w:rPr>
            <w:sz w:val="28"/>
            <w:szCs w:val="28"/>
          </w:rPr>
          <w:t>vehicle_types</w:t>
        </w:r>
        <w:proofErr w:type="spellEnd"/>
        <w:r w:rsidRPr="00B161E3">
          <w:rPr>
            <w:sz w:val="28"/>
            <w:szCs w:val="28"/>
          </w:rPr>
          <w:t xml:space="preserve"> DESC;</w:t>
        </w:r>
      </w:ins>
    </w:p>
    <w:p w14:paraId="561A6CCA" w14:textId="655277DB" w:rsidR="00F474BC" w:rsidRDefault="00F474BC" w:rsidP="004136B4">
      <w:pPr>
        <w:spacing w:line="360" w:lineRule="auto"/>
        <w:ind w:firstLine="709"/>
        <w:jc w:val="both"/>
        <w:rPr>
          <w:ins w:id="1813" w:author="Соколов Олександр" w:date="2024-12-22T20:34:00Z"/>
          <w:sz w:val="28"/>
          <w:szCs w:val="28"/>
        </w:rPr>
        <w:pPrChange w:id="1814" w:author="Соколов Олександр" w:date="2024-12-22T23:00:00Z">
          <w:pPr>
            <w:ind w:firstLine="709"/>
            <w:jc w:val="both"/>
          </w:pPr>
        </w:pPrChange>
      </w:pPr>
    </w:p>
    <w:p w14:paraId="27CCF10A" w14:textId="1AA40AA3" w:rsidR="00B161E3" w:rsidRDefault="00B161E3" w:rsidP="004136B4">
      <w:pPr>
        <w:spacing w:line="360" w:lineRule="auto"/>
        <w:ind w:firstLine="709"/>
        <w:jc w:val="both"/>
        <w:rPr>
          <w:ins w:id="1815" w:author="Соколов Олександр" w:date="2024-12-22T20:34:00Z"/>
          <w:sz w:val="28"/>
          <w:szCs w:val="28"/>
        </w:rPr>
        <w:pPrChange w:id="1816" w:author="Соколов Олександр" w:date="2024-12-22T23:00:00Z">
          <w:pPr>
            <w:ind w:firstLine="709"/>
            <w:jc w:val="both"/>
          </w:pPr>
        </w:pPrChange>
      </w:pPr>
      <w:ins w:id="1817" w:author="Соколов Олександр" w:date="2024-12-22T20:34:00Z">
        <w:r w:rsidRPr="00B161E3">
          <w:rPr>
            <w:sz w:val="28"/>
            <w:szCs w:val="28"/>
          </w:rPr>
          <w:t>На рис. 7.4.2</w:t>
        </w:r>
        <w:r>
          <w:rPr>
            <w:sz w:val="28"/>
            <w:szCs w:val="28"/>
          </w:rPr>
          <w:t>3</w:t>
        </w:r>
        <w:r w:rsidRPr="00B161E3">
          <w:rPr>
            <w:sz w:val="28"/>
            <w:szCs w:val="28"/>
          </w:rPr>
          <w:t xml:space="preserve">.1 наведено результати роботи запиту, який повертає </w:t>
        </w:r>
        <w:r>
          <w:rPr>
            <w:sz w:val="28"/>
            <w:szCs w:val="28"/>
          </w:rPr>
          <w:t>і</w:t>
        </w:r>
        <w:r>
          <w:rPr>
            <w:sz w:val="28"/>
            <w:szCs w:val="28"/>
          </w:rPr>
          <w:t>нформаці</w:t>
        </w:r>
        <w:r>
          <w:rPr>
            <w:sz w:val="28"/>
            <w:szCs w:val="28"/>
          </w:rPr>
          <w:t>ю</w:t>
        </w:r>
        <w:r>
          <w:rPr>
            <w:sz w:val="28"/>
            <w:szCs w:val="28"/>
          </w:rPr>
          <w:t xml:space="preserve"> про водіїв</w:t>
        </w:r>
        <w:r w:rsidRPr="00B161E3">
          <w:rPr>
            <w:sz w:val="28"/>
            <w:szCs w:val="28"/>
          </w:rPr>
          <w:t>, які мають транспортні засоби різних типів</w:t>
        </w:r>
        <w:r>
          <w:rPr>
            <w:sz w:val="28"/>
            <w:szCs w:val="28"/>
          </w:rPr>
          <w:t>.</w:t>
        </w:r>
      </w:ins>
    </w:p>
    <w:p w14:paraId="11FF6A9B" w14:textId="522461DE" w:rsidR="00B161E3" w:rsidRDefault="00B161E3" w:rsidP="004136B4">
      <w:pPr>
        <w:spacing w:line="360" w:lineRule="auto"/>
        <w:ind w:firstLine="709"/>
        <w:jc w:val="center"/>
        <w:rPr>
          <w:ins w:id="1818" w:author="Соколов Олександр" w:date="2024-12-22T20:27:00Z"/>
          <w:sz w:val="28"/>
          <w:szCs w:val="28"/>
        </w:rPr>
        <w:pPrChange w:id="1819" w:author="Соколов Олександр" w:date="2024-12-22T23:00:00Z">
          <w:pPr>
            <w:ind w:firstLine="709"/>
            <w:jc w:val="both"/>
          </w:pPr>
        </w:pPrChange>
      </w:pPr>
      <w:ins w:id="1820" w:author="Соколов Олександр" w:date="2024-12-22T20:34:00Z">
        <w:r w:rsidRPr="00B161E3">
          <w:rPr>
            <w:sz w:val="28"/>
            <w:szCs w:val="28"/>
          </w:rPr>
          <w:drawing>
            <wp:inline distT="0" distB="0" distL="0" distR="0" wp14:anchorId="3CB6BAF7" wp14:editId="38ED6C6D">
              <wp:extent cx="5607618" cy="557593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8379" cy="5586635"/>
                      </a:xfrm>
                      <a:prstGeom prst="rect">
                        <a:avLst/>
                      </a:prstGeom>
                    </pic:spPr>
                  </pic:pic>
                </a:graphicData>
              </a:graphic>
            </wp:inline>
          </w:drawing>
        </w:r>
      </w:ins>
    </w:p>
    <w:p w14:paraId="39AA6450" w14:textId="14BFB121" w:rsidR="00B161E3" w:rsidRDefault="00B161E3" w:rsidP="004136B4">
      <w:pPr>
        <w:spacing w:line="360" w:lineRule="auto"/>
        <w:ind w:firstLine="709"/>
        <w:jc w:val="center"/>
        <w:rPr>
          <w:ins w:id="1821" w:author="Соколов Олександр" w:date="2024-12-22T20:35:00Z"/>
          <w:sz w:val="28"/>
          <w:szCs w:val="28"/>
        </w:rPr>
        <w:pPrChange w:id="1822" w:author="Соколов Олександр" w:date="2024-12-22T23:00:00Z">
          <w:pPr>
            <w:ind w:firstLine="709"/>
            <w:jc w:val="center"/>
          </w:pPr>
        </w:pPrChange>
      </w:pPr>
      <w:ins w:id="1823" w:author="Соколов Олександр" w:date="2024-12-22T20:34:00Z">
        <w:r w:rsidRPr="00B161E3">
          <w:rPr>
            <w:sz w:val="28"/>
            <w:szCs w:val="28"/>
          </w:rPr>
          <w:t>Рисунок 7.4.</w:t>
        </w:r>
        <w:r>
          <w:rPr>
            <w:sz w:val="28"/>
            <w:szCs w:val="28"/>
          </w:rPr>
          <w:t>23</w:t>
        </w:r>
        <w:r w:rsidRPr="00B161E3">
          <w:rPr>
            <w:sz w:val="28"/>
            <w:szCs w:val="28"/>
          </w:rPr>
          <w:t xml:space="preserve">.1 – </w:t>
        </w:r>
      </w:ins>
      <w:ins w:id="1824" w:author="Соколов Олександр" w:date="2024-12-22T22:32:00Z">
        <w:r w:rsidR="00FE6299">
          <w:rPr>
            <w:sz w:val="28"/>
            <w:szCs w:val="28"/>
          </w:rPr>
          <w:t>Р</w:t>
        </w:r>
      </w:ins>
      <w:ins w:id="1825" w:author="Соколов Олександр" w:date="2024-12-22T20:34:00Z">
        <w:r w:rsidRPr="00B161E3">
          <w:rPr>
            <w:sz w:val="28"/>
            <w:szCs w:val="28"/>
          </w:rPr>
          <w:t>езультати роботи запиту, який повертає</w:t>
        </w:r>
      </w:ins>
    </w:p>
    <w:p w14:paraId="2DDCDBAD" w14:textId="54C80B20" w:rsidR="00EA7E77" w:rsidRDefault="00B161E3" w:rsidP="004136B4">
      <w:pPr>
        <w:spacing w:line="360" w:lineRule="auto"/>
        <w:ind w:firstLine="709"/>
        <w:jc w:val="center"/>
        <w:rPr>
          <w:ins w:id="1826" w:author="Соколов Олександр" w:date="2024-12-22T20:38:00Z"/>
          <w:sz w:val="28"/>
          <w:szCs w:val="28"/>
        </w:rPr>
        <w:pPrChange w:id="1827" w:author="Соколов Олександр" w:date="2024-12-22T23:00:00Z">
          <w:pPr>
            <w:ind w:firstLine="709"/>
            <w:jc w:val="center"/>
          </w:pPr>
        </w:pPrChange>
      </w:pPr>
      <w:ins w:id="1828" w:author="Соколов Олександр" w:date="2024-12-22T20:34:00Z">
        <w:r>
          <w:rPr>
            <w:sz w:val="28"/>
            <w:szCs w:val="28"/>
          </w:rPr>
          <w:t>інформацію про водіїв</w:t>
        </w:r>
        <w:r w:rsidRPr="00B161E3">
          <w:rPr>
            <w:sz w:val="28"/>
            <w:szCs w:val="28"/>
          </w:rPr>
          <w:t>, які мають транспортні засоби різних типів</w:t>
        </w:r>
      </w:ins>
    </w:p>
    <w:p w14:paraId="195FAA50" w14:textId="022F0F89" w:rsidR="0094057E" w:rsidRDefault="0094057E" w:rsidP="004136B4">
      <w:pPr>
        <w:spacing w:line="360" w:lineRule="auto"/>
        <w:ind w:firstLine="709"/>
        <w:outlineLvl w:val="1"/>
        <w:rPr>
          <w:ins w:id="1829" w:author="Соколов Олександр" w:date="2024-12-22T20:38:00Z"/>
          <w:sz w:val="28"/>
          <w:szCs w:val="28"/>
        </w:rPr>
        <w:pPrChange w:id="1830" w:author="Соколов Олександр" w:date="2024-12-22T23:00:00Z">
          <w:pPr>
            <w:ind w:firstLine="709"/>
            <w:outlineLvl w:val="1"/>
          </w:pPr>
        </w:pPrChange>
      </w:pPr>
      <w:bookmarkStart w:id="1831" w:name="_Toc185798509"/>
      <w:ins w:id="1832" w:author="Соколов Олександр" w:date="2024-12-22T20:38:00Z">
        <w:r>
          <w:rPr>
            <w:sz w:val="28"/>
            <w:szCs w:val="28"/>
          </w:rPr>
          <w:lastRenderedPageBreak/>
          <w:t>7.5 Індекси</w:t>
        </w:r>
        <w:bookmarkEnd w:id="1831"/>
      </w:ins>
    </w:p>
    <w:p w14:paraId="74DFD07D" w14:textId="77777777" w:rsidR="003C0ADF" w:rsidRDefault="003C0ADF" w:rsidP="004136B4">
      <w:pPr>
        <w:spacing w:line="360" w:lineRule="auto"/>
        <w:ind w:firstLine="709"/>
        <w:contextualSpacing/>
        <w:jc w:val="both"/>
        <w:rPr>
          <w:ins w:id="1833" w:author="Соколов Олександр" w:date="2024-12-22T20:42:00Z"/>
          <w:sz w:val="28"/>
          <w:szCs w:val="28"/>
        </w:rPr>
        <w:pPrChange w:id="1834" w:author="Соколов Олександр" w:date="2024-12-22T23:00:00Z">
          <w:pPr>
            <w:ind w:firstLine="709"/>
            <w:outlineLvl w:val="1"/>
          </w:pPr>
        </w:pPrChange>
      </w:pPr>
      <w:ins w:id="1835" w:author="Соколов Олександр" w:date="2024-12-22T20:42:00Z">
        <w:r w:rsidRPr="003C0ADF">
          <w:rPr>
            <w:sz w:val="28"/>
            <w:szCs w:val="28"/>
          </w:rPr>
          <w:t>Для забезпечення ефективного доступу до даних та підвищення продуктивності запитів у базі даних були створені індекси. Вони дозволяють оптимізувати виконання операцій вибірки, пошуку та сортування, особливо в умовах великого обсягу даних.</w:t>
        </w:r>
      </w:ins>
    </w:p>
    <w:p w14:paraId="46902308" w14:textId="35A5003B" w:rsidR="003C0ADF" w:rsidRDefault="003C0ADF" w:rsidP="004136B4">
      <w:pPr>
        <w:spacing w:line="360" w:lineRule="auto"/>
        <w:ind w:firstLine="709"/>
        <w:contextualSpacing/>
        <w:jc w:val="both"/>
        <w:rPr>
          <w:ins w:id="1836" w:author="Соколов Олександр" w:date="2024-12-22T20:43:00Z"/>
          <w:sz w:val="28"/>
          <w:szCs w:val="28"/>
        </w:rPr>
        <w:pPrChange w:id="1837" w:author="Соколов Олександр" w:date="2024-12-22T23:00:00Z">
          <w:pPr>
            <w:spacing w:line="360" w:lineRule="auto"/>
            <w:ind w:firstLine="709"/>
            <w:contextualSpacing/>
            <w:outlineLvl w:val="1"/>
          </w:pPr>
        </w:pPrChange>
      </w:pPr>
      <w:ins w:id="1838" w:author="Соколов Олександр" w:date="2024-12-22T20:42:00Z">
        <w:r w:rsidRPr="003C0ADF">
          <w:rPr>
            <w:sz w:val="28"/>
            <w:szCs w:val="28"/>
          </w:rPr>
          <w:t>Первинні ключі забезпечують унікальність записів у таблицях і автоматично створюють індекси. Наприклад, у таблицях citizens, drivers та vehicles індекси створені на полях id, що дозволяє швидко знаходити записи за унікальними ідентифікаторами.</w:t>
        </w:r>
      </w:ins>
    </w:p>
    <w:p w14:paraId="0D308CB3" w14:textId="77777777" w:rsidR="003C0ADF" w:rsidRPr="003C0ADF" w:rsidRDefault="003C0ADF" w:rsidP="004136B4">
      <w:pPr>
        <w:spacing w:after="160" w:line="360" w:lineRule="auto"/>
        <w:ind w:firstLine="709"/>
        <w:contextualSpacing/>
        <w:jc w:val="both"/>
        <w:rPr>
          <w:ins w:id="1839" w:author="Соколов Олександр" w:date="2024-12-22T20:43:00Z"/>
          <w:sz w:val="28"/>
          <w:szCs w:val="28"/>
          <w:lang w:val="en-US"/>
          <w:rPrChange w:id="1840" w:author="Соколов Олександр" w:date="2024-12-22T20:44:00Z">
            <w:rPr>
              <w:ins w:id="1841" w:author="Соколов Олександр" w:date="2024-12-22T20:43:00Z"/>
              <w:sz w:val="28"/>
              <w:szCs w:val="28"/>
            </w:rPr>
          </w:rPrChange>
        </w:rPr>
        <w:pPrChange w:id="1842" w:author="Соколов Олександр" w:date="2024-12-22T23:00:00Z">
          <w:pPr>
            <w:spacing w:after="160" w:line="360" w:lineRule="auto"/>
            <w:ind w:firstLine="709"/>
            <w:contextualSpacing/>
            <w:outlineLvl w:val="1"/>
          </w:pPr>
        </w:pPrChange>
      </w:pPr>
      <w:ins w:id="1843" w:author="Соколов Олександр" w:date="2024-12-22T20:43:00Z">
        <w:r w:rsidRPr="003C0ADF">
          <w:rPr>
            <w:sz w:val="28"/>
            <w:szCs w:val="28"/>
          </w:rPr>
          <w:t>Зовнішні ключі дозволяють встановлювати зв’язки між таблицями. Для підвищення продуктивності запитів, що об’єднують дані з кількох таблиць, були створені додаткові індекси на полях зовнішніх ключів, наприклад, на колонці citizen_id у таблицях drivers та police_officers.</w:t>
        </w:r>
      </w:ins>
    </w:p>
    <w:p w14:paraId="1606AB48" w14:textId="77777777" w:rsidR="003C0ADF" w:rsidRPr="00472EB3" w:rsidRDefault="003C0ADF" w:rsidP="004136B4">
      <w:pPr>
        <w:spacing w:after="160" w:line="360" w:lineRule="auto"/>
        <w:ind w:firstLine="709"/>
        <w:contextualSpacing/>
        <w:rPr>
          <w:ins w:id="1844" w:author="Соколов Олександр" w:date="2024-12-22T20:42:00Z"/>
          <w:sz w:val="28"/>
          <w:szCs w:val="28"/>
          <w:lang w:val="uk-UA"/>
          <w:rPrChange w:id="1845" w:author="Соколов Олександр" w:date="2024-12-22T21:40:00Z">
            <w:rPr>
              <w:ins w:id="1846" w:author="Соколов Олександр" w:date="2024-12-22T20:42:00Z"/>
              <w:sz w:val="28"/>
              <w:szCs w:val="28"/>
            </w:rPr>
          </w:rPrChange>
        </w:rPr>
        <w:pPrChange w:id="1847" w:author="Соколов Олександр" w:date="2024-12-22T23:00:00Z">
          <w:pPr>
            <w:spacing w:after="160" w:line="259" w:lineRule="auto"/>
            <w:ind w:firstLine="709"/>
            <w:outlineLvl w:val="1"/>
          </w:pPr>
        </w:pPrChange>
      </w:pPr>
    </w:p>
    <w:p w14:paraId="6273A09B" w14:textId="6C2B9847" w:rsidR="00CA48B1" w:rsidRPr="00CA48B1" w:rsidDel="002B5E8B" w:rsidRDefault="00CA48B1" w:rsidP="004136B4">
      <w:pPr>
        <w:spacing w:line="360" w:lineRule="auto"/>
        <w:ind w:firstLine="709"/>
        <w:rPr>
          <w:del w:id="1848" w:author="Соколов Олександр" w:date="2024-12-22T22:16:00Z"/>
          <w:sz w:val="28"/>
          <w:szCs w:val="28"/>
          <w:lang w:val="uk-UA"/>
        </w:rPr>
        <w:pPrChange w:id="1849" w:author="Соколов Олександр" w:date="2024-12-22T23:00:00Z">
          <w:pPr>
            <w:ind w:firstLine="709"/>
            <w:jc w:val="center"/>
          </w:pPr>
        </w:pPrChange>
      </w:pPr>
    </w:p>
    <w:p w14:paraId="2AA7816D" w14:textId="361EAE95" w:rsidR="00EA7E77" w:rsidRDefault="00472EB3" w:rsidP="004136B4">
      <w:pPr>
        <w:spacing w:line="360" w:lineRule="auto"/>
        <w:ind w:firstLine="709"/>
        <w:rPr>
          <w:ins w:id="1850" w:author="Соколов Олександр" w:date="2024-12-22T21:44:00Z"/>
          <w:sz w:val="28"/>
          <w:szCs w:val="28"/>
        </w:rPr>
        <w:pPrChange w:id="1851" w:author="Соколов Олександр" w:date="2024-12-22T23:00:00Z">
          <w:pPr>
            <w:ind w:firstLine="709"/>
          </w:pPr>
        </w:pPrChange>
      </w:pPr>
      <w:ins w:id="1852" w:author="Соколов Олександр" w:date="2024-12-22T21:43:00Z">
        <w:r>
          <w:rPr>
            <w:sz w:val="28"/>
            <w:szCs w:val="28"/>
          </w:rPr>
          <w:t>Код створення індексів на зовнішні ключі для о</w:t>
        </w:r>
      </w:ins>
      <w:ins w:id="1853" w:author="Соколов Олександр" w:date="2024-12-22T21:44:00Z">
        <w:r>
          <w:rPr>
            <w:sz w:val="28"/>
            <w:szCs w:val="28"/>
          </w:rPr>
          <w:t>пт</w:t>
        </w:r>
      </w:ins>
      <w:ins w:id="1854" w:author="Соколов Олександр" w:date="2024-12-22T21:43:00Z">
        <w:r>
          <w:rPr>
            <w:sz w:val="28"/>
            <w:szCs w:val="28"/>
          </w:rPr>
          <w:t>имізації</w:t>
        </w:r>
      </w:ins>
      <w:ins w:id="1855" w:author="Соколов Олександр" w:date="2024-12-22T21:44:00Z">
        <w:r>
          <w:rPr>
            <w:sz w:val="28"/>
            <w:szCs w:val="28"/>
          </w:rPr>
          <w:t xml:space="preserve">: </w:t>
        </w:r>
      </w:ins>
    </w:p>
    <w:p w14:paraId="3DFD388C" w14:textId="77777777" w:rsidR="00472EB3" w:rsidRPr="00472EB3" w:rsidRDefault="00472EB3" w:rsidP="004136B4">
      <w:pPr>
        <w:spacing w:line="360" w:lineRule="auto"/>
        <w:ind w:firstLine="709"/>
        <w:rPr>
          <w:ins w:id="1856" w:author="Соколов Олександр" w:date="2024-12-22T21:44:00Z"/>
          <w:sz w:val="28"/>
          <w:szCs w:val="28"/>
        </w:rPr>
        <w:pPrChange w:id="1857" w:author="Соколов Олександр" w:date="2024-12-22T23:00:00Z">
          <w:pPr>
            <w:ind w:firstLine="709"/>
          </w:pPr>
        </w:pPrChange>
      </w:pPr>
      <w:ins w:id="1858" w:author="Соколов Олександр" w:date="2024-12-22T21:44:00Z">
        <w:r w:rsidRPr="00472EB3">
          <w:rPr>
            <w:sz w:val="28"/>
            <w:szCs w:val="28"/>
          </w:rPr>
          <w:t xml:space="preserve">CREATE INDEX </w:t>
        </w:r>
        <w:proofErr w:type="spellStart"/>
        <w:r w:rsidRPr="00472EB3">
          <w:rPr>
            <w:sz w:val="28"/>
            <w:szCs w:val="28"/>
          </w:rPr>
          <w:t>idx_drivers_citizen_id</w:t>
        </w:r>
        <w:proofErr w:type="spellEnd"/>
        <w:r w:rsidRPr="00472EB3">
          <w:rPr>
            <w:sz w:val="28"/>
            <w:szCs w:val="28"/>
          </w:rPr>
          <w:t xml:space="preserve"> ON </w:t>
        </w:r>
        <w:proofErr w:type="spellStart"/>
        <w:r w:rsidRPr="00472EB3">
          <w:rPr>
            <w:sz w:val="28"/>
            <w:szCs w:val="28"/>
          </w:rPr>
          <w:t>drivers</w:t>
        </w:r>
        <w:proofErr w:type="spellEnd"/>
        <w:r w:rsidRPr="00472EB3">
          <w:rPr>
            <w:sz w:val="28"/>
            <w:szCs w:val="28"/>
          </w:rPr>
          <w:t xml:space="preserve"> (</w:t>
        </w:r>
        <w:proofErr w:type="spellStart"/>
        <w:r w:rsidRPr="00472EB3">
          <w:rPr>
            <w:sz w:val="28"/>
            <w:szCs w:val="28"/>
          </w:rPr>
          <w:t>citizen_id</w:t>
        </w:r>
        <w:proofErr w:type="spellEnd"/>
        <w:r w:rsidRPr="00472EB3">
          <w:rPr>
            <w:sz w:val="28"/>
            <w:szCs w:val="28"/>
          </w:rPr>
          <w:t>);</w:t>
        </w:r>
      </w:ins>
    </w:p>
    <w:p w14:paraId="366F17A5" w14:textId="77777777" w:rsidR="00472EB3" w:rsidRPr="00472EB3" w:rsidRDefault="00472EB3" w:rsidP="004136B4">
      <w:pPr>
        <w:spacing w:line="360" w:lineRule="auto"/>
        <w:ind w:firstLine="709"/>
        <w:rPr>
          <w:ins w:id="1859" w:author="Соколов Олександр" w:date="2024-12-22T21:44:00Z"/>
          <w:sz w:val="28"/>
          <w:szCs w:val="28"/>
        </w:rPr>
        <w:pPrChange w:id="1860" w:author="Соколов Олександр" w:date="2024-12-22T23:00:00Z">
          <w:pPr>
            <w:ind w:firstLine="709"/>
          </w:pPr>
        </w:pPrChange>
      </w:pPr>
      <w:ins w:id="1861" w:author="Соколов Олександр" w:date="2024-12-22T21:44:00Z">
        <w:r w:rsidRPr="00472EB3">
          <w:rPr>
            <w:sz w:val="28"/>
            <w:szCs w:val="28"/>
          </w:rPr>
          <w:t xml:space="preserve">CREATE INDEX </w:t>
        </w:r>
        <w:proofErr w:type="spellStart"/>
        <w:r w:rsidRPr="00472EB3">
          <w:rPr>
            <w:sz w:val="28"/>
            <w:szCs w:val="28"/>
          </w:rPr>
          <w:t>idx_police_officers_citizen_id</w:t>
        </w:r>
        <w:proofErr w:type="spellEnd"/>
        <w:r w:rsidRPr="00472EB3">
          <w:rPr>
            <w:sz w:val="28"/>
            <w:szCs w:val="28"/>
          </w:rPr>
          <w:t xml:space="preserve"> ON </w:t>
        </w:r>
        <w:proofErr w:type="spellStart"/>
        <w:r w:rsidRPr="00472EB3">
          <w:rPr>
            <w:sz w:val="28"/>
            <w:szCs w:val="28"/>
          </w:rPr>
          <w:t>police_officers</w:t>
        </w:r>
        <w:proofErr w:type="spellEnd"/>
        <w:r w:rsidRPr="00472EB3">
          <w:rPr>
            <w:sz w:val="28"/>
            <w:szCs w:val="28"/>
          </w:rPr>
          <w:t xml:space="preserve"> (</w:t>
        </w:r>
        <w:proofErr w:type="spellStart"/>
        <w:r w:rsidRPr="00472EB3">
          <w:rPr>
            <w:sz w:val="28"/>
            <w:szCs w:val="28"/>
          </w:rPr>
          <w:t>citizen_id</w:t>
        </w:r>
        <w:proofErr w:type="spellEnd"/>
        <w:r w:rsidRPr="00472EB3">
          <w:rPr>
            <w:sz w:val="28"/>
            <w:szCs w:val="28"/>
          </w:rPr>
          <w:t>);</w:t>
        </w:r>
      </w:ins>
    </w:p>
    <w:p w14:paraId="5EEAE50A" w14:textId="77777777" w:rsidR="00472EB3" w:rsidRPr="00472EB3" w:rsidRDefault="00472EB3" w:rsidP="004136B4">
      <w:pPr>
        <w:spacing w:line="360" w:lineRule="auto"/>
        <w:ind w:firstLine="709"/>
        <w:rPr>
          <w:ins w:id="1862" w:author="Соколов Олександр" w:date="2024-12-22T21:44:00Z"/>
          <w:sz w:val="28"/>
          <w:szCs w:val="28"/>
        </w:rPr>
        <w:pPrChange w:id="1863" w:author="Соколов Олександр" w:date="2024-12-22T23:00:00Z">
          <w:pPr>
            <w:ind w:firstLine="709"/>
          </w:pPr>
        </w:pPrChange>
      </w:pPr>
      <w:ins w:id="1864" w:author="Соколов Олександр" w:date="2024-12-22T21:44:00Z">
        <w:r w:rsidRPr="00472EB3">
          <w:rPr>
            <w:sz w:val="28"/>
            <w:szCs w:val="28"/>
          </w:rPr>
          <w:t xml:space="preserve">CREATE INDEX </w:t>
        </w:r>
        <w:proofErr w:type="spellStart"/>
        <w:r w:rsidRPr="00472EB3">
          <w:rPr>
            <w:sz w:val="28"/>
            <w:szCs w:val="28"/>
          </w:rPr>
          <w:t>idx_violations_vehicle_id</w:t>
        </w:r>
        <w:proofErr w:type="spellEnd"/>
        <w:r w:rsidRPr="00472EB3">
          <w:rPr>
            <w:sz w:val="28"/>
            <w:szCs w:val="28"/>
          </w:rPr>
          <w:t xml:space="preserve"> ON </w:t>
        </w:r>
        <w:proofErr w:type="spellStart"/>
        <w:r w:rsidRPr="00472EB3">
          <w:rPr>
            <w:sz w:val="28"/>
            <w:szCs w:val="28"/>
          </w:rPr>
          <w:t>violations</w:t>
        </w:r>
        <w:proofErr w:type="spellEnd"/>
        <w:r w:rsidRPr="00472EB3">
          <w:rPr>
            <w:sz w:val="28"/>
            <w:szCs w:val="28"/>
          </w:rPr>
          <w:t xml:space="preserve"> (</w:t>
        </w:r>
        <w:proofErr w:type="spellStart"/>
        <w:r w:rsidRPr="00472EB3">
          <w:rPr>
            <w:sz w:val="28"/>
            <w:szCs w:val="28"/>
          </w:rPr>
          <w:t>vehicle_id</w:t>
        </w:r>
        <w:proofErr w:type="spellEnd"/>
        <w:r w:rsidRPr="00472EB3">
          <w:rPr>
            <w:sz w:val="28"/>
            <w:szCs w:val="28"/>
          </w:rPr>
          <w:t>);</w:t>
        </w:r>
      </w:ins>
    </w:p>
    <w:p w14:paraId="74619123" w14:textId="77777777" w:rsidR="00472EB3" w:rsidRPr="00472EB3" w:rsidRDefault="00472EB3" w:rsidP="004136B4">
      <w:pPr>
        <w:spacing w:line="360" w:lineRule="auto"/>
        <w:ind w:firstLine="709"/>
        <w:rPr>
          <w:ins w:id="1865" w:author="Соколов Олександр" w:date="2024-12-22T21:44:00Z"/>
          <w:sz w:val="28"/>
          <w:szCs w:val="28"/>
        </w:rPr>
        <w:pPrChange w:id="1866" w:author="Соколов Олександр" w:date="2024-12-22T23:00:00Z">
          <w:pPr>
            <w:ind w:firstLine="709"/>
          </w:pPr>
        </w:pPrChange>
      </w:pPr>
      <w:ins w:id="1867" w:author="Соколов Олександр" w:date="2024-12-22T21:44:00Z">
        <w:r w:rsidRPr="00472EB3">
          <w:rPr>
            <w:sz w:val="28"/>
            <w:szCs w:val="28"/>
          </w:rPr>
          <w:t xml:space="preserve">CREATE INDEX </w:t>
        </w:r>
        <w:proofErr w:type="spellStart"/>
        <w:r w:rsidRPr="00472EB3">
          <w:rPr>
            <w:sz w:val="28"/>
            <w:szCs w:val="28"/>
          </w:rPr>
          <w:t>idx_violations_location_id</w:t>
        </w:r>
        <w:proofErr w:type="spellEnd"/>
        <w:r w:rsidRPr="00472EB3">
          <w:rPr>
            <w:sz w:val="28"/>
            <w:szCs w:val="28"/>
          </w:rPr>
          <w:t xml:space="preserve"> ON </w:t>
        </w:r>
        <w:proofErr w:type="spellStart"/>
        <w:r w:rsidRPr="00472EB3">
          <w:rPr>
            <w:sz w:val="28"/>
            <w:szCs w:val="28"/>
          </w:rPr>
          <w:t>violations</w:t>
        </w:r>
        <w:proofErr w:type="spellEnd"/>
        <w:r w:rsidRPr="00472EB3">
          <w:rPr>
            <w:sz w:val="28"/>
            <w:szCs w:val="28"/>
          </w:rPr>
          <w:t xml:space="preserve"> (</w:t>
        </w:r>
        <w:proofErr w:type="spellStart"/>
        <w:r w:rsidRPr="00472EB3">
          <w:rPr>
            <w:sz w:val="28"/>
            <w:szCs w:val="28"/>
          </w:rPr>
          <w:t>location_id</w:t>
        </w:r>
        <w:proofErr w:type="spellEnd"/>
        <w:r w:rsidRPr="00472EB3">
          <w:rPr>
            <w:sz w:val="28"/>
            <w:szCs w:val="28"/>
          </w:rPr>
          <w:t>);</w:t>
        </w:r>
      </w:ins>
    </w:p>
    <w:p w14:paraId="5E09EA1E" w14:textId="77777777" w:rsidR="00472EB3" w:rsidRPr="00472EB3" w:rsidRDefault="00472EB3" w:rsidP="004136B4">
      <w:pPr>
        <w:spacing w:line="360" w:lineRule="auto"/>
        <w:ind w:firstLine="709"/>
        <w:rPr>
          <w:ins w:id="1868" w:author="Соколов Олександр" w:date="2024-12-22T21:44:00Z"/>
          <w:sz w:val="28"/>
          <w:szCs w:val="28"/>
        </w:rPr>
        <w:pPrChange w:id="1869" w:author="Соколов Олександр" w:date="2024-12-22T23:00:00Z">
          <w:pPr>
            <w:ind w:firstLine="709"/>
          </w:pPr>
        </w:pPrChange>
      </w:pPr>
      <w:ins w:id="1870" w:author="Соколов Олександр" w:date="2024-12-22T21:44:00Z">
        <w:r w:rsidRPr="00472EB3">
          <w:rPr>
            <w:sz w:val="28"/>
            <w:szCs w:val="28"/>
          </w:rPr>
          <w:t xml:space="preserve">CREATE INDEX </w:t>
        </w:r>
        <w:proofErr w:type="spellStart"/>
        <w:r w:rsidRPr="00472EB3">
          <w:rPr>
            <w:sz w:val="28"/>
            <w:szCs w:val="28"/>
          </w:rPr>
          <w:t>idx_violations_administrative_offense_id</w:t>
        </w:r>
        <w:proofErr w:type="spellEnd"/>
        <w:r w:rsidRPr="00472EB3">
          <w:rPr>
            <w:sz w:val="28"/>
            <w:szCs w:val="28"/>
          </w:rPr>
          <w:t xml:space="preserve"> ON </w:t>
        </w:r>
        <w:proofErr w:type="spellStart"/>
        <w:r w:rsidRPr="00472EB3">
          <w:rPr>
            <w:sz w:val="28"/>
            <w:szCs w:val="28"/>
          </w:rPr>
          <w:t>violations</w:t>
        </w:r>
        <w:proofErr w:type="spellEnd"/>
        <w:r w:rsidRPr="00472EB3">
          <w:rPr>
            <w:sz w:val="28"/>
            <w:szCs w:val="28"/>
          </w:rPr>
          <w:t xml:space="preserve"> (</w:t>
        </w:r>
        <w:proofErr w:type="spellStart"/>
        <w:r w:rsidRPr="00472EB3">
          <w:rPr>
            <w:sz w:val="28"/>
            <w:szCs w:val="28"/>
          </w:rPr>
          <w:t>administrative_offense_id</w:t>
        </w:r>
        <w:proofErr w:type="spellEnd"/>
        <w:r w:rsidRPr="00472EB3">
          <w:rPr>
            <w:sz w:val="28"/>
            <w:szCs w:val="28"/>
          </w:rPr>
          <w:t>);</w:t>
        </w:r>
      </w:ins>
    </w:p>
    <w:p w14:paraId="3D676B39" w14:textId="77777777" w:rsidR="00472EB3" w:rsidRPr="00472EB3" w:rsidRDefault="00472EB3" w:rsidP="004136B4">
      <w:pPr>
        <w:spacing w:line="360" w:lineRule="auto"/>
        <w:ind w:firstLine="709"/>
        <w:rPr>
          <w:ins w:id="1871" w:author="Соколов Олександр" w:date="2024-12-22T21:44:00Z"/>
          <w:sz w:val="28"/>
          <w:szCs w:val="28"/>
        </w:rPr>
        <w:pPrChange w:id="1872" w:author="Соколов Олександр" w:date="2024-12-22T23:00:00Z">
          <w:pPr>
            <w:ind w:firstLine="709"/>
          </w:pPr>
        </w:pPrChange>
      </w:pPr>
      <w:ins w:id="1873" w:author="Соколов Олександр" w:date="2024-12-22T21:44:00Z">
        <w:r w:rsidRPr="00472EB3">
          <w:rPr>
            <w:sz w:val="28"/>
            <w:szCs w:val="28"/>
          </w:rPr>
          <w:t xml:space="preserve">CREATE INDEX </w:t>
        </w:r>
        <w:proofErr w:type="spellStart"/>
        <w:r w:rsidRPr="00472EB3">
          <w:rPr>
            <w:sz w:val="28"/>
            <w:szCs w:val="28"/>
          </w:rPr>
          <w:t>idx_violations_traffic_rule_id</w:t>
        </w:r>
        <w:proofErr w:type="spellEnd"/>
        <w:r w:rsidRPr="00472EB3">
          <w:rPr>
            <w:sz w:val="28"/>
            <w:szCs w:val="28"/>
          </w:rPr>
          <w:t xml:space="preserve"> ON </w:t>
        </w:r>
        <w:proofErr w:type="spellStart"/>
        <w:r w:rsidRPr="00472EB3">
          <w:rPr>
            <w:sz w:val="28"/>
            <w:szCs w:val="28"/>
          </w:rPr>
          <w:t>violations</w:t>
        </w:r>
        <w:proofErr w:type="spellEnd"/>
        <w:r w:rsidRPr="00472EB3">
          <w:rPr>
            <w:sz w:val="28"/>
            <w:szCs w:val="28"/>
          </w:rPr>
          <w:t xml:space="preserve"> (</w:t>
        </w:r>
        <w:proofErr w:type="spellStart"/>
        <w:r w:rsidRPr="00472EB3">
          <w:rPr>
            <w:sz w:val="28"/>
            <w:szCs w:val="28"/>
          </w:rPr>
          <w:t>traffic_rule_id</w:t>
        </w:r>
        <w:proofErr w:type="spellEnd"/>
        <w:r w:rsidRPr="00472EB3">
          <w:rPr>
            <w:sz w:val="28"/>
            <w:szCs w:val="28"/>
          </w:rPr>
          <w:t>);</w:t>
        </w:r>
      </w:ins>
    </w:p>
    <w:p w14:paraId="438939E1" w14:textId="77777777" w:rsidR="00472EB3" w:rsidRPr="00472EB3" w:rsidRDefault="00472EB3" w:rsidP="004136B4">
      <w:pPr>
        <w:spacing w:line="360" w:lineRule="auto"/>
        <w:ind w:firstLine="709"/>
        <w:rPr>
          <w:ins w:id="1874" w:author="Соколов Олександр" w:date="2024-12-22T21:44:00Z"/>
          <w:sz w:val="28"/>
          <w:szCs w:val="28"/>
        </w:rPr>
        <w:pPrChange w:id="1875" w:author="Соколов Олександр" w:date="2024-12-22T23:00:00Z">
          <w:pPr>
            <w:ind w:firstLine="709"/>
          </w:pPr>
        </w:pPrChange>
      </w:pPr>
      <w:ins w:id="1876" w:author="Соколов Олександр" w:date="2024-12-22T21:44:00Z">
        <w:r w:rsidRPr="00472EB3">
          <w:rPr>
            <w:sz w:val="28"/>
            <w:szCs w:val="28"/>
          </w:rPr>
          <w:t xml:space="preserve">CREATE INDEX </w:t>
        </w:r>
        <w:proofErr w:type="spellStart"/>
        <w:r w:rsidRPr="00472EB3">
          <w:rPr>
            <w:sz w:val="28"/>
            <w:szCs w:val="28"/>
          </w:rPr>
          <w:t>idx_accident_protocols_violation_id</w:t>
        </w:r>
        <w:proofErr w:type="spellEnd"/>
        <w:r w:rsidRPr="00472EB3">
          <w:rPr>
            <w:sz w:val="28"/>
            <w:szCs w:val="28"/>
          </w:rPr>
          <w:t xml:space="preserve"> ON </w:t>
        </w:r>
        <w:proofErr w:type="spellStart"/>
        <w:r w:rsidRPr="00472EB3">
          <w:rPr>
            <w:sz w:val="28"/>
            <w:szCs w:val="28"/>
          </w:rPr>
          <w:t>accident_protocols</w:t>
        </w:r>
        <w:proofErr w:type="spellEnd"/>
        <w:r w:rsidRPr="00472EB3">
          <w:rPr>
            <w:sz w:val="28"/>
            <w:szCs w:val="28"/>
          </w:rPr>
          <w:t xml:space="preserve"> (</w:t>
        </w:r>
        <w:proofErr w:type="spellStart"/>
        <w:r w:rsidRPr="00472EB3">
          <w:rPr>
            <w:sz w:val="28"/>
            <w:szCs w:val="28"/>
          </w:rPr>
          <w:t>violation_id</w:t>
        </w:r>
        <w:proofErr w:type="spellEnd"/>
        <w:r w:rsidRPr="00472EB3">
          <w:rPr>
            <w:sz w:val="28"/>
            <w:szCs w:val="28"/>
          </w:rPr>
          <w:t>);</w:t>
        </w:r>
      </w:ins>
    </w:p>
    <w:p w14:paraId="027E5438" w14:textId="77777777" w:rsidR="00472EB3" w:rsidRPr="00472EB3" w:rsidRDefault="00472EB3" w:rsidP="004136B4">
      <w:pPr>
        <w:spacing w:line="360" w:lineRule="auto"/>
        <w:ind w:firstLine="709"/>
        <w:rPr>
          <w:ins w:id="1877" w:author="Соколов Олександр" w:date="2024-12-22T21:44:00Z"/>
          <w:sz w:val="28"/>
          <w:szCs w:val="28"/>
        </w:rPr>
        <w:pPrChange w:id="1878" w:author="Соколов Олександр" w:date="2024-12-22T23:00:00Z">
          <w:pPr>
            <w:ind w:firstLine="709"/>
          </w:pPr>
        </w:pPrChange>
      </w:pPr>
      <w:ins w:id="1879" w:author="Соколов Олександр" w:date="2024-12-22T21:44:00Z">
        <w:r w:rsidRPr="00472EB3">
          <w:rPr>
            <w:sz w:val="28"/>
            <w:szCs w:val="28"/>
          </w:rPr>
          <w:t xml:space="preserve">CREATE INDEX </w:t>
        </w:r>
        <w:proofErr w:type="spellStart"/>
        <w:r w:rsidRPr="00472EB3">
          <w:rPr>
            <w:sz w:val="28"/>
            <w:szCs w:val="28"/>
          </w:rPr>
          <w:t>idx_accident_protocols_police_officer_id</w:t>
        </w:r>
        <w:proofErr w:type="spellEnd"/>
        <w:r w:rsidRPr="00472EB3">
          <w:rPr>
            <w:sz w:val="28"/>
            <w:szCs w:val="28"/>
          </w:rPr>
          <w:t xml:space="preserve"> ON </w:t>
        </w:r>
        <w:proofErr w:type="spellStart"/>
        <w:r w:rsidRPr="00472EB3">
          <w:rPr>
            <w:sz w:val="28"/>
            <w:szCs w:val="28"/>
          </w:rPr>
          <w:t>accident_protocols</w:t>
        </w:r>
        <w:proofErr w:type="spellEnd"/>
        <w:r w:rsidRPr="00472EB3">
          <w:rPr>
            <w:sz w:val="28"/>
            <w:szCs w:val="28"/>
          </w:rPr>
          <w:t xml:space="preserve"> (</w:t>
        </w:r>
        <w:proofErr w:type="spellStart"/>
        <w:r w:rsidRPr="00472EB3">
          <w:rPr>
            <w:sz w:val="28"/>
            <w:szCs w:val="28"/>
          </w:rPr>
          <w:t>police_officer_id</w:t>
        </w:r>
        <w:proofErr w:type="spellEnd"/>
        <w:r w:rsidRPr="00472EB3">
          <w:rPr>
            <w:sz w:val="28"/>
            <w:szCs w:val="28"/>
          </w:rPr>
          <w:t>);</w:t>
        </w:r>
      </w:ins>
    </w:p>
    <w:p w14:paraId="437195E6" w14:textId="77777777" w:rsidR="00472EB3" w:rsidRPr="00472EB3" w:rsidRDefault="00472EB3" w:rsidP="004136B4">
      <w:pPr>
        <w:spacing w:line="360" w:lineRule="auto"/>
        <w:ind w:firstLine="709"/>
        <w:rPr>
          <w:ins w:id="1880" w:author="Соколов Олександр" w:date="2024-12-22T21:44:00Z"/>
          <w:sz w:val="28"/>
          <w:szCs w:val="28"/>
        </w:rPr>
        <w:pPrChange w:id="1881" w:author="Соколов Олександр" w:date="2024-12-22T23:00:00Z">
          <w:pPr>
            <w:ind w:firstLine="709"/>
          </w:pPr>
        </w:pPrChange>
      </w:pPr>
      <w:ins w:id="1882" w:author="Соколов Олександр" w:date="2024-12-22T21:44:00Z">
        <w:r w:rsidRPr="00472EB3">
          <w:rPr>
            <w:sz w:val="28"/>
            <w:szCs w:val="28"/>
          </w:rPr>
          <w:t xml:space="preserve">CREATE INDEX </w:t>
        </w:r>
        <w:proofErr w:type="spellStart"/>
        <w:r w:rsidRPr="00472EB3">
          <w:rPr>
            <w:sz w:val="28"/>
            <w:szCs w:val="28"/>
          </w:rPr>
          <w:t>idx_accident_protocols_defendant_id</w:t>
        </w:r>
        <w:proofErr w:type="spellEnd"/>
        <w:r w:rsidRPr="00472EB3">
          <w:rPr>
            <w:sz w:val="28"/>
            <w:szCs w:val="28"/>
          </w:rPr>
          <w:t xml:space="preserve"> ON </w:t>
        </w:r>
        <w:proofErr w:type="spellStart"/>
        <w:r w:rsidRPr="00472EB3">
          <w:rPr>
            <w:sz w:val="28"/>
            <w:szCs w:val="28"/>
          </w:rPr>
          <w:t>accident_protocols</w:t>
        </w:r>
        <w:proofErr w:type="spellEnd"/>
        <w:r w:rsidRPr="00472EB3">
          <w:rPr>
            <w:sz w:val="28"/>
            <w:szCs w:val="28"/>
          </w:rPr>
          <w:t xml:space="preserve"> (</w:t>
        </w:r>
        <w:proofErr w:type="spellStart"/>
        <w:r w:rsidRPr="00472EB3">
          <w:rPr>
            <w:sz w:val="28"/>
            <w:szCs w:val="28"/>
          </w:rPr>
          <w:t>defendant_id</w:t>
        </w:r>
        <w:proofErr w:type="spellEnd"/>
        <w:r w:rsidRPr="00472EB3">
          <w:rPr>
            <w:sz w:val="28"/>
            <w:szCs w:val="28"/>
          </w:rPr>
          <w:t>);</w:t>
        </w:r>
      </w:ins>
    </w:p>
    <w:p w14:paraId="7790832D" w14:textId="77777777" w:rsidR="00472EB3" w:rsidRPr="00472EB3" w:rsidRDefault="00472EB3" w:rsidP="004136B4">
      <w:pPr>
        <w:spacing w:line="360" w:lineRule="auto"/>
        <w:ind w:firstLine="709"/>
        <w:rPr>
          <w:ins w:id="1883" w:author="Соколов Олександр" w:date="2024-12-22T21:44:00Z"/>
          <w:sz w:val="28"/>
          <w:szCs w:val="28"/>
        </w:rPr>
        <w:pPrChange w:id="1884" w:author="Соколов Олександр" w:date="2024-12-22T23:00:00Z">
          <w:pPr>
            <w:ind w:firstLine="709"/>
          </w:pPr>
        </w:pPrChange>
      </w:pPr>
      <w:ins w:id="1885" w:author="Соколов Олександр" w:date="2024-12-22T21:44:00Z">
        <w:r w:rsidRPr="00472EB3">
          <w:rPr>
            <w:sz w:val="28"/>
            <w:szCs w:val="28"/>
          </w:rPr>
          <w:lastRenderedPageBreak/>
          <w:t xml:space="preserve">CREATE INDEX </w:t>
        </w:r>
        <w:proofErr w:type="spellStart"/>
        <w:r w:rsidRPr="00472EB3">
          <w:rPr>
            <w:sz w:val="28"/>
            <w:szCs w:val="28"/>
          </w:rPr>
          <w:t>idx_citizens_on_protocol_citizen_id</w:t>
        </w:r>
        <w:proofErr w:type="spellEnd"/>
        <w:r w:rsidRPr="00472EB3">
          <w:rPr>
            <w:sz w:val="28"/>
            <w:szCs w:val="28"/>
          </w:rPr>
          <w:t xml:space="preserve"> ON </w:t>
        </w:r>
        <w:proofErr w:type="spellStart"/>
        <w:r w:rsidRPr="00472EB3">
          <w:rPr>
            <w:sz w:val="28"/>
            <w:szCs w:val="28"/>
          </w:rPr>
          <w:t>citizens_on_protocol</w:t>
        </w:r>
        <w:proofErr w:type="spellEnd"/>
        <w:r w:rsidRPr="00472EB3">
          <w:rPr>
            <w:sz w:val="28"/>
            <w:szCs w:val="28"/>
          </w:rPr>
          <w:t xml:space="preserve"> (</w:t>
        </w:r>
        <w:proofErr w:type="spellStart"/>
        <w:r w:rsidRPr="00472EB3">
          <w:rPr>
            <w:sz w:val="28"/>
            <w:szCs w:val="28"/>
          </w:rPr>
          <w:t>citizen_id</w:t>
        </w:r>
        <w:proofErr w:type="spellEnd"/>
        <w:r w:rsidRPr="00472EB3">
          <w:rPr>
            <w:sz w:val="28"/>
            <w:szCs w:val="28"/>
          </w:rPr>
          <w:t>);</w:t>
        </w:r>
      </w:ins>
    </w:p>
    <w:p w14:paraId="521C54FB" w14:textId="4B7A362B" w:rsidR="00472EB3" w:rsidRDefault="00472EB3" w:rsidP="004136B4">
      <w:pPr>
        <w:spacing w:line="360" w:lineRule="auto"/>
        <w:ind w:firstLine="709"/>
        <w:rPr>
          <w:ins w:id="1886" w:author="Соколов Олександр" w:date="2024-12-22T21:44:00Z"/>
          <w:sz w:val="28"/>
          <w:szCs w:val="28"/>
        </w:rPr>
        <w:pPrChange w:id="1887" w:author="Соколов Олександр" w:date="2024-12-22T23:00:00Z">
          <w:pPr>
            <w:ind w:firstLine="709"/>
          </w:pPr>
        </w:pPrChange>
      </w:pPr>
      <w:ins w:id="1888" w:author="Соколов Олександр" w:date="2024-12-22T21:44:00Z">
        <w:r w:rsidRPr="00472EB3">
          <w:rPr>
            <w:sz w:val="28"/>
            <w:szCs w:val="28"/>
          </w:rPr>
          <w:t xml:space="preserve">CREATE INDEX </w:t>
        </w:r>
        <w:proofErr w:type="spellStart"/>
        <w:r w:rsidRPr="00472EB3">
          <w:rPr>
            <w:sz w:val="28"/>
            <w:szCs w:val="28"/>
          </w:rPr>
          <w:t>idx_citizens_on_protocol_protocol_id</w:t>
        </w:r>
        <w:proofErr w:type="spellEnd"/>
        <w:r w:rsidRPr="00472EB3">
          <w:rPr>
            <w:sz w:val="28"/>
            <w:szCs w:val="28"/>
          </w:rPr>
          <w:t xml:space="preserve"> ON </w:t>
        </w:r>
        <w:proofErr w:type="spellStart"/>
        <w:r w:rsidRPr="00472EB3">
          <w:rPr>
            <w:sz w:val="28"/>
            <w:szCs w:val="28"/>
          </w:rPr>
          <w:t>citizens_on_protocol</w:t>
        </w:r>
        <w:proofErr w:type="spellEnd"/>
        <w:r w:rsidRPr="00472EB3">
          <w:rPr>
            <w:sz w:val="28"/>
            <w:szCs w:val="28"/>
          </w:rPr>
          <w:t xml:space="preserve"> (</w:t>
        </w:r>
        <w:proofErr w:type="spellStart"/>
        <w:r w:rsidRPr="00472EB3">
          <w:rPr>
            <w:sz w:val="28"/>
            <w:szCs w:val="28"/>
          </w:rPr>
          <w:t>protocol_id</w:t>
        </w:r>
        <w:proofErr w:type="spellEnd"/>
        <w:r w:rsidRPr="00472EB3">
          <w:rPr>
            <w:sz w:val="28"/>
            <w:szCs w:val="28"/>
          </w:rPr>
          <w:t>);</w:t>
        </w:r>
      </w:ins>
    </w:p>
    <w:p w14:paraId="2A7CFE11" w14:textId="182BA1FA" w:rsidR="00472EB3" w:rsidRDefault="00472EB3" w:rsidP="004136B4">
      <w:pPr>
        <w:spacing w:line="360" w:lineRule="auto"/>
        <w:ind w:firstLine="709"/>
        <w:rPr>
          <w:ins w:id="1889" w:author="Соколов Олександр" w:date="2024-12-22T21:44:00Z"/>
          <w:sz w:val="28"/>
          <w:szCs w:val="28"/>
        </w:rPr>
        <w:pPrChange w:id="1890" w:author="Соколов Олександр" w:date="2024-12-22T23:00:00Z">
          <w:pPr>
            <w:ind w:firstLine="709"/>
          </w:pPr>
        </w:pPrChange>
      </w:pPr>
    </w:p>
    <w:p w14:paraId="5CF1B874" w14:textId="73E51C11" w:rsidR="00472EB3" w:rsidRDefault="00472EB3" w:rsidP="004136B4">
      <w:pPr>
        <w:spacing w:line="360" w:lineRule="auto"/>
        <w:ind w:firstLine="709"/>
        <w:jc w:val="both"/>
        <w:rPr>
          <w:ins w:id="1891" w:author="Соколов Олександр" w:date="2024-12-22T21:45:00Z"/>
          <w:sz w:val="28"/>
          <w:szCs w:val="28"/>
        </w:rPr>
        <w:pPrChange w:id="1892" w:author="Соколов Олександр" w:date="2024-12-22T23:00:00Z">
          <w:pPr>
            <w:ind w:firstLine="709"/>
            <w:jc w:val="both"/>
          </w:pPr>
        </w:pPrChange>
      </w:pPr>
      <w:ins w:id="1893" w:author="Соколов Олександр" w:date="2024-12-22T21:44:00Z">
        <w:r>
          <w:rPr>
            <w:sz w:val="28"/>
            <w:szCs w:val="28"/>
          </w:rPr>
          <w:t>На рис. 7.5.1 наведено швидкість запиту до створення і</w:t>
        </w:r>
      </w:ins>
      <w:ins w:id="1894" w:author="Соколов Олександр" w:date="2024-12-22T21:45:00Z">
        <w:r>
          <w:rPr>
            <w:sz w:val="28"/>
            <w:szCs w:val="28"/>
          </w:rPr>
          <w:t>ндексів, а на рис. 7.5.2, відповідно, після. Можна помітити зменшення часу виконання тестового запиту більше ніж у два рази, що є результатом індексування бази даних.</w:t>
        </w:r>
      </w:ins>
      <w:ins w:id="1895" w:author="Соколов Олександр" w:date="2024-12-22T21:48:00Z">
        <w:r w:rsidR="00890791">
          <w:rPr>
            <w:sz w:val="28"/>
            <w:szCs w:val="28"/>
          </w:rPr>
          <w:t xml:space="preserve"> </w:t>
        </w:r>
      </w:ins>
      <w:ins w:id="1896" w:author="Соколов Олександр" w:date="2024-12-22T21:45:00Z">
        <w:r>
          <w:rPr>
            <w:sz w:val="28"/>
            <w:szCs w:val="28"/>
          </w:rPr>
          <w:t xml:space="preserve"> </w:t>
        </w:r>
      </w:ins>
    </w:p>
    <w:p w14:paraId="2BA211C3" w14:textId="198B5F4A" w:rsidR="00472EB3" w:rsidRDefault="00472EB3" w:rsidP="004136B4">
      <w:pPr>
        <w:spacing w:line="360" w:lineRule="auto"/>
        <w:ind w:firstLine="709"/>
        <w:jc w:val="both"/>
        <w:rPr>
          <w:ins w:id="1897" w:author="Соколов Олександр" w:date="2024-12-22T21:46:00Z"/>
          <w:sz w:val="28"/>
          <w:szCs w:val="28"/>
        </w:rPr>
        <w:pPrChange w:id="1898" w:author="Соколов Олександр" w:date="2024-12-22T23:00:00Z">
          <w:pPr>
            <w:ind w:firstLine="709"/>
            <w:jc w:val="both"/>
          </w:pPr>
        </w:pPrChange>
      </w:pPr>
      <w:ins w:id="1899" w:author="Соколов Олександр" w:date="2024-12-22T21:46:00Z">
        <w:r w:rsidRPr="00472EB3">
          <w:rPr>
            <w:sz w:val="28"/>
            <w:szCs w:val="28"/>
          </w:rPr>
          <w:drawing>
            <wp:inline distT="0" distB="0" distL="0" distR="0" wp14:anchorId="6C0F82F9" wp14:editId="22D33A72">
              <wp:extent cx="5607618" cy="459867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9245" cy="4608205"/>
                      </a:xfrm>
                      <a:prstGeom prst="rect">
                        <a:avLst/>
                      </a:prstGeom>
                    </pic:spPr>
                  </pic:pic>
                </a:graphicData>
              </a:graphic>
            </wp:inline>
          </w:drawing>
        </w:r>
      </w:ins>
    </w:p>
    <w:p w14:paraId="12D3541B" w14:textId="6D8C950A" w:rsidR="00472EB3" w:rsidRDefault="00472EB3" w:rsidP="004136B4">
      <w:pPr>
        <w:spacing w:line="360" w:lineRule="auto"/>
        <w:ind w:firstLine="709"/>
        <w:jc w:val="center"/>
        <w:rPr>
          <w:ins w:id="1900" w:author="Соколов Олександр" w:date="2024-12-22T21:47:00Z"/>
          <w:sz w:val="28"/>
          <w:szCs w:val="28"/>
        </w:rPr>
        <w:pPrChange w:id="1901" w:author="Соколов Олександр" w:date="2024-12-22T23:00:00Z">
          <w:pPr>
            <w:ind w:firstLine="709"/>
            <w:jc w:val="center"/>
          </w:pPr>
        </w:pPrChange>
      </w:pPr>
      <w:ins w:id="1902" w:author="Соколов Олександр" w:date="2024-12-22T21:46:00Z">
        <w:r>
          <w:rPr>
            <w:sz w:val="28"/>
            <w:szCs w:val="28"/>
          </w:rPr>
          <w:t>Рисунок 7.5.1 – Інформація про виконання тестового запиту до створення індексів</w:t>
        </w:r>
      </w:ins>
    </w:p>
    <w:p w14:paraId="453E80EA" w14:textId="355F9140" w:rsidR="00472EB3" w:rsidRDefault="00472EB3" w:rsidP="004136B4">
      <w:pPr>
        <w:spacing w:line="360" w:lineRule="auto"/>
        <w:ind w:firstLine="709"/>
        <w:jc w:val="center"/>
        <w:rPr>
          <w:ins w:id="1903" w:author="Соколов Олександр" w:date="2024-12-22T21:47:00Z"/>
          <w:sz w:val="28"/>
          <w:szCs w:val="28"/>
        </w:rPr>
        <w:pPrChange w:id="1904" w:author="Соколов Олександр" w:date="2024-12-22T23:00:00Z">
          <w:pPr>
            <w:ind w:firstLine="709"/>
            <w:jc w:val="center"/>
          </w:pPr>
        </w:pPrChange>
      </w:pPr>
    </w:p>
    <w:p w14:paraId="2E541267" w14:textId="68AF8636" w:rsidR="00472EB3" w:rsidRDefault="00472EB3" w:rsidP="004136B4">
      <w:pPr>
        <w:spacing w:line="360" w:lineRule="auto"/>
        <w:ind w:left="709"/>
        <w:jc w:val="center"/>
        <w:rPr>
          <w:ins w:id="1905" w:author="Соколов Олександр" w:date="2024-12-22T21:47:00Z"/>
          <w:sz w:val="28"/>
          <w:szCs w:val="28"/>
        </w:rPr>
        <w:pPrChange w:id="1906" w:author="Соколов Олександр" w:date="2024-12-22T23:00:00Z">
          <w:pPr>
            <w:ind w:left="709"/>
            <w:jc w:val="center"/>
          </w:pPr>
        </w:pPrChange>
      </w:pPr>
      <w:ins w:id="1907" w:author="Соколов Олександр" w:date="2024-12-22T21:47:00Z">
        <w:r>
          <w:rPr>
            <w:sz w:val="28"/>
            <w:szCs w:val="28"/>
          </w:rPr>
          <w:lastRenderedPageBreak/>
          <w:tab/>
        </w:r>
        <w:r w:rsidRPr="00472EB3">
          <w:rPr>
            <w:sz w:val="28"/>
            <w:szCs w:val="28"/>
          </w:rPr>
          <w:drawing>
            <wp:inline distT="0" distB="0" distL="0" distR="0" wp14:anchorId="36248FC7" wp14:editId="7735CFDB">
              <wp:extent cx="5607618" cy="459867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4918" cy="4604656"/>
                      </a:xfrm>
                      <a:prstGeom prst="rect">
                        <a:avLst/>
                      </a:prstGeom>
                    </pic:spPr>
                  </pic:pic>
                </a:graphicData>
              </a:graphic>
            </wp:inline>
          </w:drawing>
        </w:r>
      </w:ins>
    </w:p>
    <w:p w14:paraId="2260EE36" w14:textId="77777777" w:rsidR="00472EB3" w:rsidRDefault="00472EB3" w:rsidP="004136B4">
      <w:pPr>
        <w:spacing w:line="360" w:lineRule="auto"/>
        <w:ind w:firstLine="709"/>
        <w:jc w:val="center"/>
        <w:rPr>
          <w:ins w:id="1908" w:author="Соколов Олександр" w:date="2024-12-22T21:47:00Z"/>
          <w:sz w:val="28"/>
          <w:szCs w:val="28"/>
        </w:rPr>
        <w:pPrChange w:id="1909" w:author="Соколов Олександр" w:date="2024-12-22T23:00:00Z">
          <w:pPr>
            <w:ind w:firstLine="709"/>
            <w:jc w:val="center"/>
          </w:pPr>
        </w:pPrChange>
      </w:pPr>
      <w:ins w:id="1910" w:author="Соколов Олександр" w:date="2024-12-22T21:47:00Z">
        <w:r>
          <w:rPr>
            <w:sz w:val="28"/>
            <w:szCs w:val="28"/>
          </w:rPr>
          <w:t xml:space="preserve">Рисунок 7.5.1 – Інформація про виконання тестового запиту </w:t>
        </w:r>
        <w:r>
          <w:rPr>
            <w:sz w:val="28"/>
            <w:szCs w:val="28"/>
          </w:rPr>
          <w:t>після</w:t>
        </w:r>
      </w:ins>
    </w:p>
    <w:p w14:paraId="6A5BD80D" w14:textId="35836745" w:rsidR="00472EB3" w:rsidRDefault="00472EB3" w:rsidP="004136B4">
      <w:pPr>
        <w:spacing w:line="360" w:lineRule="auto"/>
        <w:ind w:firstLine="709"/>
        <w:jc w:val="center"/>
        <w:rPr>
          <w:ins w:id="1911" w:author="Соколов Олександр" w:date="2024-12-22T21:47:00Z"/>
          <w:sz w:val="28"/>
          <w:szCs w:val="28"/>
        </w:rPr>
        <w:pPrChange w:id="1912" w:author="Соколов Олександр" w:date="2024-12-22T23:00:00Z">
          <w:pPr>
            <w:ind w:firstLine="709"/>
            <w:jc w:val="center"/>
          </w:pPr>
        </w:pPrChange>
      </w:pPr>
      <w:ins w:id="1913" w:author="Соколов Олександр" w:date="2024-12-22T21:47:00Z">
        <w:r>
          <w:rPr>
            <w:sz w:val="28"/>
            <w:szCs w:val="28"/>
          </w:rPr>
          <w:t>створення індексів</w:t>
        </w:r>
      </w:ins>
    </w:p>
    <w:p w14:paraId="0D1D9491" w14:textId="42D931A1" w:rsidR="00472EB3" w:rsidRDefault="00472EB3" w:rsidP="004136B4">
      <w:pPr>
        <w:spacing w:line="360" w:lineRule="auto"/>
        <w:ind w:firstLine="709"/>
        <w:jc w:val="center"/>
        <w:rPr>
          <w:ins w:id="1914" w:author="Соколов Олександр" w:date="2024-12-22T21:47:00Z"/>
          <w:sz w:val="28"/>
          <w:szCs w:val="28"/>
        </w:rPr>
        <w:pPrChange w:id="1915" w:author="Соколов Олександр" w:date="2024-12-22T23:00:00Z">
          <w:pPr>
            <w:ind w:firstLine="709"/>
            <w:jc w:val="center"/>
          </w:pPr>
        </w:pPrChange>
      </w:pPr>
    </w:p>
    <w:p w14:paraId="2151B4BF" w14:textId="6B563E7D" w:rsidR="00472EB3" w:rsidRDefault="00D04945" w:rsidP="004136B4">
      <w:pPr>
        <w:spacing w:line="360" w:lineRule="auto"/>
        <w:ind w:firstLine="709"/>
        <w:outlineLvl w:val="1"/>
        <w:rPr>
          <w:ins w:id="1916" w:author="Соколов Олександр" w:date="2024-12-22T21:49:00Z"/>
          <w:sz w:val="28"/>
          <w:szCs w:val="28"/>
        </w:rPr>
        <w:pPrChange w:id="1917" w:author="Соколов Олександр" w:date="2024-12-22T23:00:00Z">
          <w:pPr>
            <w:ind w:firstLine="709"/>
            <w:outlineLvl w:val="1"/>
          </w:pPr>
        </w:pPrChange>
      </w:pPr>
      <w:bookmarkStart w:id="1918" w:name="_Toc185798510"/>
      <w:ins w:id="1919" w:author="Соколов Олександр" w:date="2024-12-22T21:48:00Z">
        <w:r>
          <w:rPr>
            <w:sz w:val="28"/>
            <w:szCs w:val="28"/>
          </w:rPr>
          <w:t>7.6 Висновки</w:t>
        </w:r>
      </w:ins>
      <w:bookmarkEnd w:id="1918"/>
    </w:p>
    <w:p w14:paraId="245A5716" w14:textId="77777777" w:rsidR="00D04945" w:rsidRPr="00D04945" w:rsidRDefault="00D04945" w:rsidP="004136B4">
      <w:pPr>
        <w:spacing w:after="160" w:line="360" w:lineRule="auto"/>
        <w:ind w:firstLine="709"/>
        <w:contextualSpacing/>
        <w:jc w:val="both"/>
        <w:rPr>
          <w:ins w:id="1920" w:author="Соколов Олександр" w:date="2024-12-22T21:49:00Z"/>
          <w:sz w:val="28"/>
          <w:szCs w:val="28"/>
        </w:rPr>
        <w:pPrChange w:id="1921" w:author="Соколов Олександр" w:date="2024-12-22T23:00:00Z">
          <w:pPr>
            <w:spacing w:after="160" w:line="259" w:lineRule="auto"/>
            <w:ind w:firstLine="709"/>
            <w:outlineLvl w:val="1"/>
          </w:pPr>
        </w:pPrChange>
      </w:pPr>
      <w:ins w:id="1922" w:author="Соколов Олександр" w:date="2024-12-22T21:49:00Z">
        <w:r w:rsidRPr="00D04945">
          <w:rPr>
            <w:sz w:val="28"/>
            <w:szCs w:val="28"/>
          </w:rPr>
          <w:t>У розділі 7 було детально розглянуто механізми оптимізації та управління базою даних, зокрема тригери, представлення, функції, процедури, запити та індекси. Визначено важливість кожного з цих елементів для забезпечення високої ефективності та функціональності системи.</w:t>
        </w:r>
      </w:ins>
    </w:p>
    <w:p w14:paraId="38CBAC74" w14:textId="77777777" w:rsidR="00D04945" w:rsidRPr="00D04945" w:rsidRDefault="00D04945" w:rsidP="004136B4">
      <w:pPr>
        <w:spacing w:after="160" w:line="360" w:lineRule="auto"/>
        <w:ind w:firstLine="709"/>
        <w:contextualSpacing/>
        <w:jc w:val="both"/>
        <w:rPr>
          <w:ins w:id="1923" w:author="Соколов Олександр" w:date="2024-12-22T21:49:00Z"/>
          <w:sz w:val="28"/>
          <w:szCs w:val="28"/>
        </w:rPr>
        <w:pPrChange w:id="1924" w:author="Соколов Олександр" w:date="2024-12-22T23:00:00Z">
          <w:pPr>
            <w:spacing w:after="160" w:line="259" w:lineRule="auto"/>
            <w:ind w:firstLine="709"/>
            <w:outlineLvl w:val="1"/>
          </w:pPr>
        </w:pPrChange>
      </w:pPr>
      <w:ins w:id="1925" w:author="Соколов Олександр" w:date="2024-12-22T21:49:00Z">
        <w:r w:rsidRPr="00D04945">
          <w:rPr>
            <w:sz w:val="28"/>
            <w:szCs w:val="28"/>
          </w:rPr>
          <w:t xml:space="preserve">Тригери були використані для автоматизації певних дій, що виконуються при зміні даних, що дозволяє зменшити ризик помилок і зберегти консистентність бази даних. Представлення забезпечують зручний доступ до часто запитуваних або складних даних, дозволяючи зменшити складність запитів. Функції і процедури дозволяють реалізувати складну бізнес-логіку на </w:t>
        </w:r>
        <w:r w:rsidRPr="00D04945">
          <w:rPr>
            <w:sz w:val="28"/>
            <w:szCs w:val="28"/>
          </w:rPr>
          <w:lastRenderedPageBreak/>
          <w:t>рівні бази даних, підвищуючи її гнучкість та зменшуючи навантаження на додатки.</w:t>
        </w:r>
      </w:ins>
    </w:p>
    <w:p w14:paraId="78A3A039" w14:textId="77777777" w:rsidR="00D04945" w:rsidRPr="00D04945" w:rsidRDefault="00D04945" w:rsidP="004136B4">
      <w:pPr>
        <w:spacing w:after="160" w:line="360" w:lineRule="auto"/>
        <w:ind w:firstLine="709"/>
        <w:contextualSpacing/>
        <w:jc w:val="both"/>
        <w:rPr>
          <w:ins w:id="1926" w:author="Соколов Олександр" w:date="2024-12-22T21:49:00Z"/>
          <w:sz w:val="28"/>
          <w:szCs w:val="28"/>
        </w:rPr>
        <w:pPrChange w:id="1927" w:author="Соколов Олександр" w:date="2024-12-22T23:00:00Z">
          <w:pPr>
            <w:spacing w:after="160" w:line="259" w:lineRule="auto"/>
            <w:ind w:firstLine="709"/>
            <w:outlineLvl w:val="1"/>
          </w:pPr>
        </w:pPrChange>
      </w:pPr>
      <w:ins w:id="1928" w:author="Соколов Олександр" w:date="2024-12-22T21:49:00Z">
        <w:r w:rsidRPr="00D04945">
          <w:rPr>
            <w:sz w:val="28"/>
            <w:szCs w:val="28"/>
          </w:rPr>
          <w:t>Запити, описані в розділі, продемонстрували використання різноманітних з’єднань таблиць, що забезпечує отримання необхідної інформації з кількох джерел. Індекси допомогли значно підвищити продуктивність системи, зменшуючи час на виконання складних операцій вибірки, що є важливим для роботи з великими обсягами даних.</w:t>
        </w:r>
      </w:ins>
    </w:p>
    <w:p w14:paraId="3ED67D55" w14:textId="49565D61" w:rsidR="00472EB3" w:rsidRDefault="00D04945" w:rsidP="004136B4">
      <w:pPr>
        <w:spacing w:line="360" w:lineRule="auto"/>
        <w:ind w:firstLine="709"/>
        <w:contextualSpacing/>
        <w:jc w:val="both"/>
        <w:rPr>
          <w:sz w:val="28"/>
          <w:szCs w:val="28"/>
        </w:rPr>
        <w:pPrChange w:id="1929" w:author="Соколов Олександр" w:date="2024-12-22T23:00:00Z">
          <w:pPr>
            <w:ind w:firstLine="709"/>
            <w:jc w:val="center"/>
          </w:pPr>
        </w:pPrChange>
      </w:pPr>
      <w:ins w:id="1930" w:author="Соколов Олександр" w:date="2024-12-22T21:49:00Z">
        <w:r w:rsidRPr="00D04945">
          <w:rPr>
            <w:sz w:val="28"/>
            <w:szCs w:val="28"/>
          </w:rPr>
          <w:t>Загалом, реалізація цих елементів сприяла досягненню необхідної ефективності і зручності в роботі з базою даних, що позитивно впливає на загальну продуктивність системи.</w:t>
        </w:r>
      </w:ins>
    </w:p>
    <w:p w14:paraId="6436AE7B" w14:textId="0CE43A91" w:rsidR="001933BF" w:rsidRDefault="001933BF" w:rsidP="00D73E05">
      <w:pPr>
        <w:spacing w:line="360" w:lineRule="auto"/>
        <w:ind w:firstLine="709"/>
        <w:jc w:val="center"/>
        <w:rPr>
          <w:sz w:val="28"/>
          <w:szCs w:val="28"/>
        </w:rPr>
        <w:pPrChange w:id="1931" w:author="Соколов Олександр" w:date="2024-12-22T22:30:00Z">
          <w:pPr>
            <w:ind w:firstLine="709"/>
            <w:jc w:val="center"/>
          </w:pPr>
        </w:pPrChange>
      </w:pPr>
      <w:r>
        <w:rPr>
          <w:sz w:val="28"/>
          <w:szCs w:val="28"/>
        </w:rPr>
        <w:br w:type="page"/>
      </w:r>
    </w:p>
    <w:p w14:paraId="66CF0B0D" w14:textId="7E91EA71" w:rsidR="008F106F" w:rsidRDefault="00B079CE" w:rsidP="002B5E8B">
      <w:pPr>
        <w:pStyle w:val="ListParagraph"/>
        <w:spacing w:after="0" w:line="360" w:lineRule="auto"/>
        <w:ind w:left="0" w:firstLine="709"/>
        <w:jc w:val="center"/>
        <w:outlineLvl w:val="0"/>
        <w:rPr>
          <w:rFonts w:ascii="Times New Roman" w:eastAsia="Times New Roman" w:hAnsi="Times New Roman" w:cs="Times New Roman"/>
          <w:b/>
          <w:smallCaps/>
          <w:sz w:val="28"/>
          <w:szCs w:val="28"/>
        </w:rPr>
        <w:pPrChange w:id="1932" w:author="Соколов Олександр" w:date="2024-12-22T22:16:00Z">
          <w:pPr>
            <w:pStyle w:val="ListParagraph"/>
            <w:spacing w:after="0" w:line="360" w:lineRule="auto"/>
            <w:ind w:left="0" w:firstLine="709"/>
            <w:jc w:val="center"/>
            <w:outlineLvl w:val="1"/>
          </w:pPr>
        </w:pPrChange>
      </w:pPr>
      <w:bookmarkStart w:id="1933" w:name="_Toc185798511"/>
      <w:r>
        <w:rPr>
          <w:rFonts w:ascii="Times New Roman" w:eastAsia="Times New Roman" w:hAnsi="Times New Roman" w:cs="Times New Roman"/>
          <w:b/>
          <w:smallCaps/>
          <w:sz w:val="28"/>
          <w:szCs w:val="28"/>
        </w:rPr>
        <w:lastRenderedPageBreak/>
        <w:t>ВИСНОВКИ</w:t>
      </w:r>
      <w:bookmarkEnd w:id="1933"/>
    </w:p>
    <w:p w14:paraId="32F51316" w14:textId="77777777" w:rsidR="00E63526" w:rsidRPr="00E63526" w:rsidRDefault="00E63526" w:rsidP="00E63526">
      <w:pPr>
        <w:pStyle w:val="ListParagraph"/>
        <w:spacing w:after="0" w:line="360" w:lineRule="auto"/>
        <w:ind w:left="0" w:firstLine="709"/>
        <w:jc w:val="both"/>
        <w:outlineLvl w:val="0"/>
        <w:rPr>
          <w:ins w:id="1934" w:author="Соколов Олександр" w:date="2024-12-22T22:35:00Z"/>
          <w:rFonts w:ascii="Times New Roman" w:eastAsia="Times New Roman" w:hAnsi="Times New Roman" w:cs="Times New Roman"/>
          <w:sz w:val="28"/>
          <w:szCs w:val="28"/>
          <w:lang w:val="en-UA"/>
        </w:rPr>
        <w:pPrChange w:id="1935" w:author="Соколов Олександр" w:date="2024-12-22T22:36:00Z">
          <w:pPr>
            <w:pStyle w:val="ListParagraph"/>
            <w:spacing w:after="0" w:line="360" w:lineRule="auto"/>
            <w:ind w:firstLine="709"/>
            <w:jc w:val="center"/>
            <w:outlineLvl w:val="0"/>
          </w:pPr>
        </w:pPrChange>
      </w:pPr>
      <w:ins w:id="1936" w:author="Соколов Олександр" w:date="2024-12-22T22:35:00Z">
        <w:r w:rsidRPr="00E63526">
          <w:rPr>
            <w:rFonts w:ascii="Times New Roman" w:eastAsia="Times New Roman" w:hAnsi="Times New Roman" w:cs="Times New Roman"/>
            <w:sz w:val="28"/>
            <w:szCs w:val="28"/>
            <w:lang w:val="en-UA"/>
          </w:rPr>
          <w:t>У результаті виконаної курсової роботи було успішно розроблено базу даних для підтримки системи фіксації адміністративних правопорушень у сфері забезпечення безпеки дорожнього руху. Всі етапи проектування та реалізації бази даних, починаючи від аналізу предметної області та постановки завдання до розробки реляційної моделі та впровадження індексів і тригерів, були ретельно виконані.</w:t>
        </w:r>
      </w:ins>
    </w:p>
    <w:p w14:paraId="7EE9F826" w14:textId="77777777" w:rsidR="00E63526" w:rsidRPr="00E63526" w:rsidRDefault="00E63526" w:rsidP="00E63526">
      <w:pPr>
        <w:pStyle w:val="ListParagraph"/>
        <w:spacing w:after="0" w:line="360" w:lineRule="auto"/>
        <w:ind w:left="0" w:firstLine="709"/>
        <w:jc w:val="both"/>
        <w:outlineLvl w:val="0"/>
        <w:rPr>
          <w:ins w:id="1937" w:author="Соколов Олександр" w:date="2024-12-22T22:35:00Z"/>
          <w:rFonts w:ascii="Times New Roman" w:eastAsia="Times New Roman" w:hAnsi="Times New Roman" w:cs="Times New Roman"/>
          <w:sz w:val="28"/>
          <w:szCs w:val="28"/>
          <w:lang w:val="en-UA"/>
        </w:rPr>
        <w:pPrChange w:id="1938" w:author="Соколов Олександр" w:date="2024-12-22T22:36:00Z">
          <w:pPr>
            <w:pStyle w:val="ListParagraph"/>
            <w:spacing w:after="0" w:line="360" w:lineRule="auto"/>
            <w:ind w:firstLine="709"/>
            <w:jc w:val="center"/>
            <w:outlineLvl w:val="0"/>
          </w:pPr>
        </w:pPrChange>
      </w:pPr>
      <w:ins w:id="1939" w:author="Соколов Олександр" w:date="2024-12-22T22:35:00Z">
        <w:r w:rsidRPr="00E63526">
          <w:rPr>
            <w:rFonts w:ascii="Times New Roman" w:eastAsia="Times New Roman" w:hAnsi="Times New Roman" w:cs="Times New Roman"/>
            <w:sz w:val="28"/>
            <w:szCs w:val="28"/>
            <w:lang w:val="en-UA"/>
          </w:rPr>
          <w:t>Першим кроком було проведення аналізу предметної області, що дозволило визначити ключові сутності, їх атрибути та взаємозв'язки. Розроблена ER-модель забезпечила чітке уявлення про структуру бази даних і дозволила правильно організувати зберігання інформації. Завдяки цьому було забезпечено відповідність бізнес-правилам та вимогам до бази даних.</w:t>
        </w:r>
      </w:ins>
    </w:p>
    <w:p w14:paraId="70E1BCBE" w14:textId="77777777" w:rsidR="00E63526" w:rsidRPr="00E63526" w:rsidRDefault="00E63526" w:rsidP="00E63526">
      <w:pPr>
        <w:pStyle w:val="ListParagraph"/>
        <w:spacing w:after="0" w:line="360" w:lineRule="auto"/>
        <w:ind w:left="0" w:firstLine="709"/>
        <w:jc w:val="both"/>
        <w:outlineLvl w:val="0"/>
        <w:rPr>
          <w:ins w:id="1940" w:author="Соколов Олександр" w:date="2024-12-22T22:35:00Z"/>
          <w:rFonts w:ascii="Times New Roman" w:eastAsia="Times New Roman" w:hAnsi="Times New Roman" w:cs="Times New Roman"/>
          <w:sz w:val="28"/>
          <w:szCs w:val="28"/>
          <w:lang w:val="en-UA"/>
        </w:rPr>
        <w:pPrChange w:id="1941" w:author="Соколов Олександр" w:date="2024-12-22T22:36:00Z">
          <w:pPr>
            <w:pStyle w:val="ListParagraph"/>
            <w:spacing w:after="0" w:line="360" w:lineRule="auto"/>
            <w:ind w:firstLine="709"/>
            <w:jc w:val="center"/>
            <w:outlineLvl w:val="0"/>
          </w:pPr>
        </w:pPrChange>
      </w:pPr>
      <w:ins w:id="1942" w:author="Соколов Олександр" w:date="2024-12-22T22:35:00Z">
        <w:r w:rsidRPr="00E63526">
          <w:rPr>
            <w:rFonts w:ascii="Times New Roman" w:eastAsia="Times New Roman" w:hAnsi="Times New Roman" w:cs="Times New Roman"/>
            <w:sz w:val="28"/>
            <w:szCs w:val="28"/>
            <w:lang w:val="en-UA"/>
          </w:rPr>
          <w:t>Вибір реляційної моделі даних для подальшої реалізації бази був обґрунтований зручністю роботи з таблицями, функціональністю СУБД PostgreSQL і необхідністю підтримки складних зв'язків між сутностями. Усі таблиці були спроектовані таким чином, щоб забезпечити високу нормалізацію та уникнути дублювання даних.</w:t>
        </w:r>
      </w:ins>
    </w:p>
    <w:p w14:paraId="1F12B771" w14:textId="77777777" w:rsidR="00E63526" w:rsidRPr="00E63526" w:rsidRDefault="00E63526" w:rsidP="00E63526">
      <w:pPr>
        <w:pStyle w:val="ListParagraph"/>
        <w:spacing w:after="0" w:line="360" w:lineRule="auto"/>
        <w:ind w:left="0" w:firstLine="709"/>
        <w:jc w:val="both"/>
        <w:outlineLvl w:val="0"/>
        <w:rPr>
          <w:ins w:id="1943" w:author="Соколов Олександр" w:date="2024-12-22T22:35:00Z"/>
          <w:rFonts w:ascii="Times New Roman" w:eastAsia="Times New Roman" w:hAnsi="Times New Roman" w:cs="Times New Roman"/>
          <w:sz w:val="28"/>
          <w:szCs w:val="28"/>
          <w:lang w:val="en-UA"/>
        </w:rPr>
        <w:pPrChange w:id="1944" w:author="Соколов Олександр" w:date="2024-12-22T22:36:00Z">
          <w:pPr>
            <w:pStyle w:val="ListParagraph"/>
            <w:spacing w:after="0" w:line="360" w:lineRule="auto"/>
            <w:ind w:firstLine="709"/>
            <w:jc w:val="center"/>
            <w:outlineLvl w:val="0"/>
          </w:pPr>
        </w:pPrChange>
      </w:pPr>
      <w:ins w:id="1945" w:author="Соколов Олександр" w:date="2024-12-22T22:35:00Z">
        <w:r w:rsidRPr="00E63526">
          <w:rPr>
            <w:rFonts w:ascii="Times New Roman" w:eastAsia="Times New Roman" w:hAnsi="Times New Roman" w:cs="Times New Roman"/>
            <w:sz w:val="28"/>
            <w:szCs w:val="28"/>
            <w:lang w:val="en-UA"/>
          </w:rPr>
          <w:t>Реалізація бази даних включала не тільки створення структури таблиць, а й написання SQL-скриптів для їх заповнення, а також процедури для управління користувачами та їх правами доступу. Завдяки правильному налаштуванню ролей і привілеїв система забезпечує безпеку та контроль доступу до чутливої інформації.</w:t>
        </w:r>
      </w:ins>
    </w:p>
    <w:p w14:paraId="2C142B9D" w14:textId="77777777" w:rsidR="00E63526" w:rsidRPr="00E63526" w:rsidRDefault="00E63526" w:rsidP="00E63526">
      <w:pPr>
        <w:pStyle w:val="ListParagraph"/>
        <w:spacing w:after="0" w:line="360" w:lineRule="auto"/>
        <w:ind w:left="0" w:firstLine="709"/>
        <w:jc w:val="both"/>
        <w:outlineLvl w:val="0"/>
        <w:rPr>
          <w:ins w:id="1946" w:author="Соколов Олександр" w:date="2024-12-22T22:35:00Z"/>
          <w:rFonts w:ascii="Times New Roman" w:eastAsia="Times New Roman" w:hAnsi="Times New Roman" w:cs="Times New Roman"/>
          <w:sz w:val="28"/>
          <w:szCs w:val="28"/>
          <w:lang w:val="en-UA"/>
        </w:rPr>
        <w:pPrChange w:id="1947" w:author="Соколов Олександр" w:date="2024-12-22T22:36:00Z">
          <w:pPr>
            <w:pStyle w:val="ListParagraph"/>
            <w:spacing w:after="0" w:line="360" w:lineRule="auto"/>
            <w:ind w:firstLine="709"/>
            <w:jc w:val="center"/>
            <w:outlineLvl w:val="0"/>
          </w:pPr>
        </w:pPrChange>
      </w:pPr>
      <w:ins w:id="1948" w:author="Соколов Олександр" w:date="2024-12-22T22:35:00Z">
        <w:r w:rsidRPr="00E63526">
          <w:rPr>
            <w:rFonts w:ascii="Times New Roman" w:eastAsia="Times New Roman" w:hAnsi="Times New Roman" w:cs="Times New Roman"/>
            <w:sz w:val="28"/>
            <w:szCs w:val="28"/>
            <w:lang w:val="en-UA"/>
          </w:rPr>
          <w:t>Окрему увагу було приділено створенню тригерів, представлень, функцій і процедур, що дозволяють автоматизувати виконання операцій і зменшити ймовірність помилок. Це також дозволяє знижувати навантаження на систему та спрощує обробку запитів.</w:t>
        </w:r>
      </w:ins>
    </w:p>
    <w:p w14:paraId="1CD9FD67" w14:textId="77777777" w:rsidR="00E63526" w:rsidRPr="00E63526" w:rsidRDefault="00E63526" w:rsidP="00E63526">
      <w:pPr>
        <w:pStyle w:val="ListParagraph"/>
        <w:spacing w:after="0" w:line="360" w:lineRule="auto"/>
        <w:ind w:left="0" w:firstLine="709"/>
        <w:jc w:val="both"/>
        <w:outlineLvl w:val="0"/>
        <w:rPr>
          <w:ins w:id="1949" w:author="Соколов Олександр" w:date="2024-12-22T22:35:00Z"/>
          <w:rFonts w:ascii="Times New Roman" w:eastAsia="Times New Roman" w:hAnsi="Times New Roman" w:cs="Times New Roman"/>
          <w:sz w:val="28"/>
          <w:szCs w:val="28"/>
          <w:lang w:val="en-UA"/>
        </w:rPr>
        <w:pPrChange w:id="1950" w:author="Соколов Олександр" w:date="2024-12-22T22:36:00Z">
          <w:pPr>
            <w:pStyle w:val="ListParagraph"/>
            <w:spacing w:after="0" w:line="360" w:lineRule="auto"/>
            <w:ind w:firstLine="709"/>
            <w:jc w:val="center"/>
            <w:outlineLvl w:val="0"/>
          </w:pPr>
        </w:pPrChange>
      </w:pPr>
      <w:ins w:id="1951" w:author="Соколов Олександр" w:date="2024-12-22T22:35:00Z">
        <w:r w:rsidRPr="00E63526">
          <w:rPr>
            <w:rFonts w:ascii="Times New Roman" w:eastAsia="Times New Roman" w:hAnsi="Times New Roman" w:cs="Times New Roman"/>
            <w:sz w:val="28"/>
            <w:szCs w:val="28"/>
            <w:lang w:val="en-UA"/>
          </w:rPr>
          <w:t>Індекси та оптимізація запитів грають важливу роль у забезпеченні ефективності роботи з базою даних. Всі індекси були створені з урахуванням частоти використання запитів, що значно підвищує швидкість виконання операцій з великою кількістю даних.</w:t>
        </w:r>
      </w:ins>
    </w:p>
    <w:p w14:paraId="71DB2A50" w14:textId="77777777" w:rsidR="00E63526" w:rsidRPr="00E63526" w:rsidRDefault="00E63526" w:rsidP="00E63526">
      <w:pPr>
        <w:pStyle w:val="ListParagraph"/>
        <w:spacing w:after="0" w:line="360" w:lineRule="auto"/>
        <w:ind w:left="0" w:firstLine="709"/>
        <w:jc w:val="both"/>
        <w:outlineLvl w:val="0"/>
        <w:rPr>
          <w:ins w:id="1952" w:author="Соколов Олександр" w:date="2024-12-22T22:35:00Z"/>
          <w:rFonts w:ascii="Times New Roman" w:eastAsia="Times New Roman" w:hAnsi="Times New Roman" w:cs="Times New Roman"/>
          <w:sz w:val="28"/>
          <w:szCs w:val="28"/>
          <w:lang w:val="en-UA"/>
        </w:rPr>
        <w:pPrChange w:id="1953" w:author="Соколов Олександр" w:date="2024-12-22T22:36:00Z">
          <w:pPr>
            <w:pStyle w:val="ListParagraph"/>
            <w:spacing w:after="0" w:line="360" w:lineRule="auto"/>
            <w:ind w:firstLine="709"/>
            <w:jc w:val="center"/>
            <w:outlineLvl w:val="0"/>
          </w:pPr>
        </w:pPrChange>
      </w:pPr>
      <w:ins w:id="1954" w:author="Соколов Олександр" w:date="2024-12-22T22:35:00Z">
        <w:r w:rsidRPr="00E63526">
          <w:rPr>
            <w:rFonts w:ascii="Times New Roman" w:eastAsia="Times New Roman" w:hAnsi="Times New Roman" w:cs="Times New Roman"/>
            <w:sz w:val="28"/>
            <w:szCs w:val="28"/>
            <w:lang w:val="en-UA"/>
          </w:rPr>
          <w:lastRenderedPageBreak/>
          <w:t>Загалом, створена база даних ефективно підтримує систему фіксації адміністративних правопорушень, надаючи зручні інструменти для зберігання, аналізу та обробки даних. Вона відповідає всім вимогам до безпеки, продуктивності та цілісності даних, що забезпечує її подальше використання в реальних умовах.</w:t>
        </w:r>
      </w:ins>
    </w:p>
    <w:p w14:paraId="2FE7CF89" w14:textId="1A267113" w:rsidR="008F106F" w:rsidDel="00E63526" w:rsidRDefault="00B079CE">
      <w:pPr>
        <w:spacing w:line="360" w:lineRule="auto"/>
        <w:ind w:firstLine="709"/>
        <w:jc w:val="both"/>
        <w:rPr>
          <w:del w:id="1955" w:author="Соколов Олександр" w:date="2024-12-22T22:35:00Z"/>
          <w:sz w:val="28"/>
          <w:szCs w:val="28"/>
        </w:rPr>
      </w:pPr>
      <w:del w:id="1956" w:author="Соколов Олександр" w:date="2024-12-22T22:35:00Z">
        <w:r w:rsidDel="00E63526">
          <w:rPr>
            <w:sz w:val="28"/>
            <w:szCs w:val="28"/>
          </w:rPr>
          <w:delText>У ході виконання даної курсової роботи було проведено аналіз предметного середовища, визначено основні завдання та вимоги до розроблюваної бази даних для управління складським обліком на підприємстві. Орієнтуючись на виявлені потреби підприємства, робота націлено на розробку структури бази даних, спроможної ефективно вирішувати ключові завдання автоматизації та оптимізації складського обліку.</w:delText>
        </w:r>
      </w:del>
    </w:p>
    <w:p w14:paraId="6B117E21" w14:textId="332C0ED0" w:rsidR="008F106F" w:rsidDel="00E63526" w:rsidRDefault="00B079CE">
      <w:pPr>
        <w:spacing w:line="360" w:lineRule="auto"/>
        <w:ind w:firstLine="709"/>
        <w:jc w:val="both"/>
        <w:rPr>
          <w:del w:id="1957" w:author="Соколов Олександр" w:date="2024-12-22T22:35:00Z"/>
          <w:sz w:val="28"/>
          <w:szCs w:val="28"/>
        </w:rPr>
      </w:pPr>
      <w:del w:id="1958" w:author="Соколов Олександр" w:date="2024-12-22T22:35:00Z">
        <w:r w:rsidDel="00E63526">
          <w:rPr>
            <w:sz w:val="28"/>
            <w:szCs w:val="28"/>
          </w:rPr>
          <w:delText>В результаті дослідження бізнес-правил та огляду існуючих програмних продуктів було з'ясовано, що створення бази даних є необхідним для об'єктивного складського обліку, що в свою чергу сприятиме підвищенню ефективності та прозорості управління даними.</w:delText>
        </w:r>
      </w:del>
    </w:p>
    <w:p w14:paraId="19209D25" w14:textId="40EBD14E" w:rsidR="008F106F" w:rsidDel="00E63526" w:rsidRDefault="00B079CE">
      <w:pPr>
        <w:spacing w:line="360" w:lineRule="auto"/>
        <w:ind w:firstLine="709"/>
        <w:jc w:val="both"/>
        <w:rPr>
          <w:del w:id="1959" w:author="Соколов Олександр" w:date="2024-12-22T22:35:00Z"/>
          <w:sz w:val="28"/>
          <w:szCs w:val="28"/>
        </w:rPr>
      </w:pPr>
      <w:del w:id="1960" w:author="Соколов Олександр" w:date="2024-12-22T22:35:00Z">
        <w:r w:rsidDel="00E63526">
          <w:rPr>
            <w:sz w:val="28"/>
            <w:szCs w:val="28"/>
          </w:rPr>
          <w:delText>ER-модель розробленої бази даних наочно відображає ключові сутності та їх взаємодії в контексті складського обліку. Реалізація бази даних включає створення таблиць, імпортування даних, створення користувачів та розробку функціоналу для ефективної взаємодії з нею. Забезпечено багатокористувацький доступ та враховано особливості складського обліку через впровадження різноманітних компонентів, таких як тексти генераторів, збережені процедури, тригери, представлення та SQL-запити.</w:delText>
        </w:r>
      </w:del>
    </w:p>
    <w:p w14:paraId="13395050" w14:textId="26E85227" w:rsidR="008F106F" w:rsidDel="00E63526" w:rsidRDefault="00B079CE">
      <w:pPr>
        <w:spacing w:line="360" w:lineRule="auto"/>
        <w:ind w:firstLine="709"/>
        <w:jc w:val="both"/>
        <w:rPr>
          <w:del w:id="1961" w:author="Соколов Олександр" w:date="2024-12-22T22:35:00Z"/>
          <w:sz w:val="28"/>
          <w:szCs w:val="28"/>
        </w:rPr>
      </w:pPr>
      <w:del w:id="1962" w:author="Соколов Олександр" w:date="2024-12-22T22:35:00Z">
        <w:r w:rsidDel="00E63526">
          <w:rPr>
            <w:sz w:val="28"/>
            <w:szCs w:val="28"/>
          </w:rPr>
          <w:delText>Мета роботи – підвищення ефективності та прозорості складського обліку на підприємстві – була досягнута успішно. Розроблена база даних володіє потенціалом стати ефективним інструментом для управління складськими процесами, не лише автоматизуючи ключові операції, але й забезпечуючи необхідний моніторинг та аналіз даних для обґрунтованого прийняття рішень. Надзвичайно важливою є також підтримка безпеки даних та забезпечення конфіденційності.</w:delText>
        </w:r>
      </w:del>
    </w:p>
    <w:p w14:paraId="18CAC590" w14:textId="49A33078" w:rsidR="008F106F" w:rsidDel="00E63526" w:rsidRDefault="00B079CE">
      <w:pPr>
        <w:spacing w:line="360" w:lineRule="auto"/>
        <w:ind w:firstLine="709"/>
        <w:jc w:val="both"/>
        <w:rPr>
          <w:del w:id="1963" w:author="Соколов Олександр" w:date="2024-12-22T22:35:00Z"/>
          <w:sz w:val="28"/>
          <w:szCs w:val="28"/>
        </w:rPr>
      </w:pPr>
      <w:del w:id="1964" w:author="Соколов Олександр" w:date="2024-12-22T22:35:00Z">
        <w:r w:rsidDel="00E63526">
          <w:rPr>
            <w:sz w:val="28"/>
            <w:szCs w:val="28"/>
          </w:rPr>
          <w:delText>Розроблена база даних відповідає вимогам ефективного управління складським обліком на підприємстві, проявляючи стійкість до навантажень, легку масштабованість та забезпечуючи швидкий доступ до інформації. Зокрема, вона дозволить підвищити ефективність та прозорість складського обліку, роблячи об'єктивними рішення на кожному етапі цього процесу.</w:delText>
        </w:r>
      </w:del>
    </w:p>
    <w:p w14:paraId="3609D724" w14:textId="27AD0066" w:rsidR="008F106F" w:rsidDel="00E63526" w:rsidRDefault="00B079CE">
      <w:pPr>
        <w:spacing w:line="360" w:lineRule="auto"/>
        <w:ind w:firstLine="709"/>
        <w:jc w:val="both"/>
        <w:rPr>
          <w:del w:id="1965" w:author="Соколов Олександр" w:date="2024-12-22T22:35:00Z"/>
          <w:sz w:val="28"/>
          <w:szCs w:val="28"/>
        </w:rPr>
      </w:pPr>
      <w:del w:id="1966" w:author="Соколов Олександр" w:date="2024-12-22T22:35:00Z">
        <w:r w:rsidDel="00E63526">
          <w:rPr>
            <w:sz w:val="28"/>
            <w:szCs w:val="28"/>
          </w:rPr>
          <w:delText>Отже, впровадження даної бази даних стане значущим кроком у напрямку оптимізації та автоматизації управління складським обліком на підприємстві, сприяючи підвищенню ефективності обробки даних у підприємницькому середовищі.</w:delText>
        </w:r>
      </w:del>
    </w:p>
    <w:p w14:paraId="328F51E7" w14:textId="77777777" w:rsidR="008F106F" w:rsidRDefault="00B079CE">
      <w:pPr>
        <w:rPr>
          <w:sz w:val="28"/>
          <w:szCs w:val="28"/>
        </w:rPr>
      </w:pPr>
      <w:r>
        <w:br w:type="page"/>
      </w:r>
    </w:p>
    <w:p w14:paraId="3F45CBE2" w14:textId="77777777" w:rsidR="008F106F" w:rsidRDefault="00B079CE" w:rsidP="002B5E8B">
      <w:pPr>
        <w:keepNext/>
        <w:keepLines/>
        <w:pageBreakBefore/>
        <w:spacing w:before="240" w:after="120" w:line="276" w:lineRule="auto"/>
        <w:ind w:left="357" w:hanging="357"/>
        <w:jc w:val="center"/>
        <w:outlineLvl w:val="0"/>
        <w:rPr>
          <w:b/>
          <w:smallCaps/>
          <w:sz w:val="28"/>
          <w:szCs w:val="28"/>
        </w:rPr>
        <w:pPrChange w:id="1967" w:author="Соколов Олександр" w:date="2024-12-22T22:16:00Z">
          <w:pPr>
            <w:keepNext/>
            <w:keepLines/>
            <w:pageBreakBefore/>
            <w:spacing w:before="240" w:after="120" w:line="276" w:lineRule="auto"/>
            <w:ind w:left="360" w:hanging="360"/>
            <w:jc w:val="center"/>
          </w:pPr>
        </w:pPrChange>
      </w:pPr>
      <w:bookmarkStart w:id="1968" w:name="_heading=h.3as4poj" w:colFirst="0" w:colLast="0"/>
      <w:bookmarkStart w:id="1969" w:name="_Toc185798512"/>
      <w:bookmarkEnd w:id="1968"/>
      <w:r>
        <w:rPr>
          <w:b/>
          <w:smallCaps/>
          <w:sz w:val="28"/>
          <w:szCs w:val="28"/>
        </w:rPr>
        <w:lastRenderedPageBreak/>
        <w:t>СПИСОК ВИКОРИСТАНОЇ ЛІТЕРАТУРИ</w:t>
      </w:r>
      <w:bookmarkEnd w:id="1969"/>
    </w:p>
    <w:p w14:paraId="20DF518E" w14:textId="77777777" w:rsidR="00651CFD" w:rsidRPr="00651CFD" w:rsidRDefault="00651CFD" w:rsidP="007E082D">
      <w:pPr>
        <w:pStyle w:val="ListParagraph"/>
        <w:numPr>
          <w:ilvl w:val="0"/>
          <w:numId w:val="4"/>
        </w:numPr>
        <w:spacing w:line="360" w:lineRule="auto"/>
        <w:ind w:left="0" w:firstLine="709"/>
        <w:jc w:val="both"/>
        <w:rPr>
          <w:ins w:id="1970" w:author="Соколов Олександр" w:date="2024-12-22T22:52:00Z"/>
          <w:rFonts w:ascii="Times New Roman" w:hAnsi="Times New Roman" w:cs="Times New Roman"/>
          <w:sz w:val="28"/>
          <w:szCs w:val="28"/>
          <w:rPrChange w:id="1971" w:author="Соколов Олександр" w:date="2024-12-22T22:56:00Z">
            <w:rPr>
              <w:ins w:id="1972" w:author="Соколов Олександр" w:date="2024-12-22T22:52:00Z"/>
            </w:rPr>
          </w:rPrChange>
        </w:rPr>
        <w:pPrChange w:id="1973" w:author="Соколов Олександр" w:date="2024-12-22T23:02:00Z">
          <w:pPr>
            <w:pStyle w:val="ListParagraph"/>
            <w:numPr>
              <w:numId w:val="4"/>
            </w:numPr>
            <w:ind w:left="1069" w:hanging="360"/>
          </w:pPr>
        </w:pPrChange>
      </w:pPr>
      <w:ins w:id="1974" w:author="Соколов Олександр" w:date="2024-12-22T22:52:00Z">
        <w:r w:rsidRPr="00651CFD">
          <w:rPr>
            <w:rFonts w:ascii="Times New Roman" w:hAnsi="Times New Roman" w:cs="Times New Roman"/>
            <w:color w:val="000000"/>
            <w:sz w:val="28"/>
            <w:szCs w:val="28"/>
            <w:rPrChange w:id="1975" w:author="Соколов Олександр" w:date="2024-12-22T22:56:00Z">
              <w:rPr>
                <w:color w:val="000000"/>
              </w:rPr>
            </w:rPrChange>
          </w:rPr>
          <w:t>Кабінет водія | Послуги Сервісних центрів МВС онлайн. </w:t>
        </w:r>
        <w:r w:rsidRPr="00651CFD">
          <w:rPr>
            <w:rFonts w:ascii="Times New Roman" w:hAnsi="Times New Roman" w:cs="Times New Roman"/>
            <w:i/>
            <w:iCs/>
            <w:color w:val="000000"/>
            <w:sz w:val="28"/>
            <w:szCs w:val="28"/>
            <w:rPrChange w:id="1976" w:author="Соколов Олександр" w:date="2024-12-22T22:56:00Z">
              <w:rPr>
                <w:i/>
                <w:iCs/>
                <w:color w:val="000000"/>
              </w:rPr>
            </w:rPrChange>
          </w:rPr>
          <w:t>Кабінет водія | Послуги Сервісних центрів МВС онлайн</w:t>
        </w:r>
        <w:r w:rsidRPr="00651CFD">
          <w:rPr>
            <w:rFonts w:ascii="Times New Roman" w:hAnsi="Times New Roman" w:cs="Times New Roman"/>
            <w:color w:val="000000"/>
            <w:sz w:val="28"/>
            <w:szCs w:val="28"/>
            <w:rPrChange w:id="1977" w:author="Соколов Олександр" w:date="2024-12-22T22:56:00Z">
              <w:rPr>
                <w:color w:val="000000"/>
              </w:rPr>
            </w:rPrChange>
          </w:rPr>
          <w:t>. URL: </w:t>
        </w:r>
        <w:r w:rsidRPr="00651CFD">
          <w:rPr>
            <w:rFonts w:ascii="Times New Roman" w:hAnsi="Times New Roman" w:cs="Times New Roman"/>
            <w:sz w:val="28"/>
            <w:szCs w:val="28"/>
            <w:rPrChange w:id="1978" w:author="Соколов Олександр" w:date="2024-12-22T22:56:00Z">
              <w:rPr/>
            </w:rPrChange>
          </w:rPr>
          <w:fldChar w:fldCharType="begin"/>
        </w:r>
        <w:r w:rsidRPr="00651CFD">
          <w:rPr>
            <w:rFonts w:ascii="Times New Roman" w:hAnsi="Times New Roman" w:cs="Times New Roman"/>
            <w:sz w:val="28"/>
            <w:szCs w:val="28"/>
            <w:rPrChange w:id="1979" w:author="Соколов Олександр" w:date="2024-12-22T22:56:00Z">
              <w:rPr/>
            </w:rPrChange>
          </w:rPr>
          <w:instrText xml:space="preserve"> HYPERLINK "https://e-driver.mvs.gov.ua/blog" \t "_blank" </w:instrText>
        </w:r>
        <w:r w:rsidRPr="00651CFD">
          <w:rPr>
            <w:rFonts w:ascii="Times New Roman" w:hAnsi="Times New Roman" w:cs="Times New Roman"/>
            <w:sz w:val="28"/>
            <w:szCs w:val="28"/>
            <w:rPrChange w:id="1980" w:author="Соколов Олександр" w:date="2024-12-22T22:56:00Z">
              <w:rPr/>
            </w:rPrChange>
          </w:rPr>
          <w:fldChar w:fldCharType="separate"/>
        </w:r>
        <w:r w:rsidRPr="00651CFD">
          <w:rPr>
            <w:rFonts w:ascii="Times New Roman" w:hAnsi="Times New Roman" w:cs="Times New Roman"/>
            <w:color w:val="000000"/>
            <w:sz w:val="28"/>
            <w:szCs w:val="28"/>
            <w:u w:val="single"/>
            <w:rPrChange w:id="1981" w:author="Соколов Олександр" w:date="2024-12-22T22:56:00Z">
              <w:rPr>
                <w:color w:val="000000"/>
                <w:u w:val="single"/>
              </w:rPr>
            </w:rPrChange>
          </w:rPr>
          <w:t>https://e-driver.mvs.gov.ua/blog</w:t>
        </w:r>
        <w:r w:rsidRPr="00651CFD">
          <w:rPr>
            <w:rFonts w:ascii="Times New Roman" w:hAnsi="Times New Roman" w:cs="Times New Roman"/>
            <w:sz w:val="28"/>
            <w:szCs w:val="28"/>
            <w:rPrChange w:id="1982" w:author="Соколов Олександр" w:date="2024-12-22T22:56:00Z">
              <w:rPr/>
            </w:rPrChange>
          </w:rPr>
          <w:fldChar w:fldCharType="end"/>
        </w:r>
        <w:r w:rsidRPr="00651CFD">
          <w:rPr>
            <w:rFonts w:ascii="Times New Roman" w:hAnsi="Times New Roman" w:cs="Times New Roman"/>
            <w:color w:val="000000"/>
            <w:sz w:val="28"/>
            <w:szCs w:val="28"/>
            <w:rPrChange w:id="1983" w:author="Соколов Олександр" w:date="2024-12-22T22:56:00Z">
              <w:rPr>
                <w:color w:val="000000"/>
              </w:rPr>
            </w:rPrChange>
          </w:rPr>
          <w:t> (дата звернення: 22.12.2024).</w:t>
        </w:r>
      </w:ins>
    </w:p>
    <w:p w14:paraId="3D934417" w14:textId="37AA71DF" w:rsidR="008F106F" w:rsidRPr="00651CFD" w:rsidDel="00651CFD" w:rsidRDefault="006A59CE" w:rsidP="007E082D">
      <w:pPr>
        <w:numPr>
          <w:ilvl w:val="0"/>
          <w:numId w:val="4"/>
        </w:numPr>
        <w:spacing w:line="360" w:lineRule="auto"/>
        <w:ind w:left="0" w:firstLine="709"/>
        <w:jc w:val="both"/>
        <w:rPr>
          <w:del w:id="1984" w:author="Соколов Олександр" w:date="2024-12-22T22:52:00Z"/>
          <w:sz w:val="28"/>
          <w:szCs w:val="28"/>
        </w:rPr>
        <w:pPrChange w:id="1985" w:author="Соколов Олександр" w:date="2024-12-22T23:02:00Z">
          <w:pPr>
            <w:numPr>
              <w:numId w:val="4"/>
            </w:numPr>
            <w:spacing w:line="360" w:lineRule="auto"/>
            <w:ind w:left="1069" w:hanging="360"/>
            <w:jc w:val="both"/>
          </w:pPr>
        </w:pPrChange>
      </w:pPr>
      <w:del w:id="1986" w:author="Соколов Олександр" w:date="2024-12-22T22:52:00Z">
        <w:r w:rsidRPr="00651CFD" w:rsidDel="00651CFD">
          <w:rPr>
            <w:sz w:val="28"/>
            <w:szCs w:val="28"/>
            <w:rPrChange w:id="1987" w:author="Соколов Олександр" w:date="2024-12-22T22:56:00Z">
              <w:rPr/>
            </w:rPrChange>
          </w:rPr>
          <w:fldChar w:fldCharType="begin"/>
        </w:r>
        <w:r w:rsidRPr="00651CFD" w:rsidDel="00651CFD">
          <w:rPr>
            <w:sz w:val="28"/>
            <w:szCs w:val="28"/>
            <w:rPrChange w:id="1988" w:author="Соколов Олександр" w:date="2024-12-22T22:56:00Z">
              <w:rPr/>
            </w:rPrChange>
          </w:rPr>
          <w:delInstrText xml:space="preserve"> HYPERLINK "https://e-driver.mvs.gov.ua/" </w:delInstrText>
        </w:r>
        <w:r w:rsidRPr="00651CFD" w:rsidDel="00651CFD">
          <w:rPr>
            <w:sz w:val="28"/>
            <w:szCs w:val="28"/>
            <w:rPrChange w:id="1989" w:author="Соколов Олександр" w:date="2024-12-22T22:56:00Z">
              <w:rPr/>
            </w:rPrChange>
          </w:rPr>
          <w:fldChar w:fldCharType="separate"/>
        </w:r>
        <w:r w:rsidR="00B62278" w:rsidRPr="00651CFD" w:rsidDel="00651CFD">
          <w:rPr>
            <w:rStyle w:val="Hyperlink"/>
            <w:sz w:val="28"/>
            <w:szCs w:val="28"/>
          </w:rPr>
          <w:delText>https://e-driver.mvs.gov.ua/</w:delText>
        </w:r>
        <w:r w:rsidRPr="00651CFD" w:rsidDel="00651CFD">
          <w:rPr>
            <w:rStyle w:val="Hyperlink"/>
            <w:sz w:val="28"/>
            <w:szCs w:val="28"/>
          </w:rPr>
          <w:fldChar w:fldCharType="end"/>
        </w:r>
      </w:del>
    </w:p>
    <w:p w14:paraId="6DB55352" w14:textId="5B7DEAEE" w:rsidR="00651CFD" w:rsidRPr="00651CFD" w:rsidRDefault="006A59CE" w:rsidP="007E082D">
      <w:pPr>
        <w:numPr>
          <w:ilvl w:val="0"/>
          <w:numId w:val="4"/>
        </w:numPr>
        <w:spacing w:line="360" w:lineRule="auto"/>
        <w:ind w:left="0" w:firstLine="709"/>
        <w:jc w:val="both"/>
        <w:rPr>
          <w:ins w:id="1990" w:author="Соколов Олександр" w:date="2024-12-22T22:54:00Z"/>
          <w:sz w:val="28"/>
          <w:szCs w:val="28"/>
        </w:rPr>
        <w:pPrChange w:id="1991" w:author="Соколов Олександр" w:date="2024-12-22T23:02:00Z">
          <w:pPr>
            <w:numPr>
              <w:numId w:val="4"/>
            </w:numPr>
            <w:spacing w:line="360" w:lineRule="auto"/>
            <w:ind w:left="1069" w:hanging="360"/>
            <w:jc w:val="both"/>
          </w:pPr>
        </w:pPrChange>
      </w:pPr>
      <w:del w:id="1992" w:author="Соколов Олександр" w:date="2024-12-22T22:53:00Z">
        <w:r w:rsidRPr="00651CFD" w:rsidDel="00651CFD">
          <w:rPr>
            <w:sz w:val="28"/>
            <w:szCs w:val="28"/>
            <w:rPrChange w:id="1993" w:author="Соколов Олександр" w:date="2024-12-22T22:56:00Z">
              <w:rPr/>
            </w:rPrChange>
          </w:rPr>
          <w:fldChar w:fldCharType="begin"/>
        </w:r>
        <w:r w:rsidRPr="00651CFD" w:rsidDel="00651CFD">
          <w:rPr>
            <w:sz w:val="28"/>
            <w:szCs w:val="28"/>
            <w:rPrChange w:id="1994" w:author="Соколов Олександр" w:date="2024-12-22T22:56:00Z">
              <w:rPr/>
            </w:rPrChange>
          </w:rPr>
          <w:delInstrText xml:space="preserve"> HYPERLINK "https://bdr.mvs.gov.ua/" </w:delInstrText>
        </w:r>
        <w:r w:rsidRPr="00651CFD" w:rsidDel="00651CFD">
          <w:rPr>
            <w:sz w:val="28"/>
            <w:szCs w:val="28"/>
            <w:rPrChange w:id="1995" w:author="Соколов Олександр" w:date="2024-12-22T22:56:00Z">
              <w:rPr/>
            </w:rPrChange>
          </w:rPr>
          <w:fldChar w:fldCharType="separate"/>
        </w:r>
        <w:r w:rsidR="00516469" w:rsidRPr="00651CFD" w:rsidDel="00651CFD">
          <w:rPr>
            <w:rStyle w:val="Hyperlink"/>
            <w:sz w:val="28"/>
            <w:szCs w:val="28"/>
          </w:rPr>
          <w:delText>https://bdr.</w:delText>
        </w:r>
        <w:r w:rsidR="00516469" w:rsidRPr="00651CFD" w:rsidDel="00651CFD">
          <w:rPr>
            <w:rStyle w:val="Hyperlink"/>
            <w:sz w:val="28"/>
            <w:szCs w:val="28"/>
          </w:rPr>
          <w:delText>m</w:delText>
        </w:r>
        <w:r w:rsidR="00516469" w:rsidRPr="00651CFD" w:rsidDel="00651CFD">
          <w:rPr>
            <w:rStyle w:val="Hyperlink"/>
            <w:sz w:val="28"/>
            <w:szCs w:val="28"/>
          </w:rPr>
          <w:delText>vs.gov.ua/</w:delText>
        </w:r>
        <w:r w:rsidRPr="00651CFD" w:rsidDel="00651CFD">
          <w:rPr>
            <w:rStyle w:val="Hyperlink"/>
            <w:sz w:val="28"/>
            <w:szCs w:val="28"/>
          </w:rPr>
          <w:fldChar w:fldCharType="end"/>
        </w:r>
      </w:del>
      <w:ins w:id="1996" w:author="Соколов Олександр" w:date="2024-12-22T22:53:00Z">
        <w:r w:rsidR="00651CFD" w:rsidRPr="00651CFD">
          <w:rPr>
            <w:sz w:val="28"/>
            <w:szCs w:val="28"/>
            <w:lang w:val="uk-UA"/>
            <w:rPrChange w:id="1997" w:author="Соколов Олександр" w:date="2024-12-22T22:56:00Z">
              <w:rPr>
                <w:lang w:val="uk-UA"/>
              </w:rPr>
            </w:rPrChange>
          </w:rPr>
          <w:t>Сервіс Перевірки адміністративних порушень у сфері забезпечення безпеки дорожнього руху в автоматичному режиму</w:t>
        </w:r>
      </w:ins>
      <w:ins w:id="1998" w:author="Соколов Олександр" w:date="2024-12-22T22:54:00Z">
        <w:r w:rsidR="00651CFD" w:rsidRPr="00651CFD">
          <w:rPr>
            <w:sz w:val="28"/>
            <w:szCs w:val="28"/>
            <w:lang w:val="uk-UA"/>
            <w:rPrChange w:id="1999" w:author="Соколов Олександр" w:date="2024-12-22T22:56:00Z">
              <w:rPr>
                <w:lang w:val="uk-UA"/>
              </w:rPr>
            </w:rPrChange>
          </w:rPr>
          <w:t xml:space="preserve">. </w:t>
        </w:r>
        <w:r w:rsidR="00651CFD" w:rsidRPr="00651CFD">
          <w:rPr>
            <w:sz w:val="28"/>
            <w:szCs w:val="28"/>
            <w:lang w:val="en-US"/>
            <w:rPrChange w:id="2000" w:author="Соколов Олександр" w:date="2024-12-22T22:56:00Z">
              <w:rPr>
                <w:lang w:val="en-US"/>
              </w:rPr>
            </w:rPrChange>
          </w:rPr>
          <w:t xml:space="preserve">URL: </w:t>
        </w:r>
        <w:r w:rsidR="00651CFD" w:rsidRPr="00651CFD">
          <w:rPr>
            <w:sz w:val="28"/>
            <w:szCs w:val="28"/>
            <w:rPrChange w:id="2001" w:author="Соколов Олександр" w:date="2024-12-22T22:56:00Z">
              <w:rPr/>
            </w:rPrChange>
          </w:rPr>
          <w:fldChar w:fldCharType="begin"/>
        </w:r>
        <w:r w:rsidR="00651CFD" w:rsidRPr="00651CFD">
          <w:rPr>
            <w:sz w:val="28"/>
            <w:szCs w:val="28"/>
            <w:rPrChange w:id="2002" w:author="Соколов Олександр" w:date="2024-12-22T22:56:00Z">
              <w:rPr/>
            </w:rPrChange>
          </w:rPr>
          <w:instrText xml:space="preserve"> HYPERLINK "https://bdr.mvs.gov.ua/" </w:instrText>
        </w:r>
        <w:r w:rsidR="00651CFD" w:rsidRPr="00651CFD">
          <w:rPr>
            <w:sz w:val="28"/>
            <w:szCs w:val="28"/>
            <w:rPrChange w:id="2003" w:author="Соколов Олександр" w:date="2024-12-22T22:56:00Z">
              <w:rPr/>
            </w:rPrChange>
          </w:rPr>
          <w:fldChar w:fldCharType="separate"/>
        </w:r>
        <w:r w:rsidR="00651CFD" w:rsidRPr="00651CFD">
          <w:rPr>
            <w:rStyle w:val="Hyperlink"/>
            <w:sz w:val="28"/>
            <w:szCs w:val="28"/>
          </w:rPr>
          <w:t>https://bdr.mvs.gov.ua/</w:t>
        </w:r>
        <w:r w:rsidR="00651CFD" w:rsidRPr="00651CFD">
          <w:rPr>
            <w:rStyle w:val="Hyperlink"/>
            <w:sz w:val="28"/>
            <w:szCs w:val="28"/>
          </w:rPr>
          <w:fldChar w:fldCharType="end"/>
        </w:r>
        <w:r w:rsidR="00651CFD" w:rsidRPr="00651CFD">
          <w:rPr>
            <w:rStyle w:val="Hyperlink"/>
            <w:sz w:val="28"/>
            <w:szCs w:val="28"/>
            <w:lang w:val="en-US"/>
          </w:rPr>
          <w:t xml:space="preserve"> </w:t>
        </w:r>
        <w:r w:rsidR="00651CFD" w:rsidRPr="00651CFD">
          <w:rPr>
            <w:color w:val="000000"/>
            <w:sz w:val="28"/>
            <w:szCs w:val="28"/>
            <w:rPrChange w:id="2004" w:author="Соколов Олександр" w:date="2024-12-22T22:56:00Z">
              <w:rPr>
                <w:color w:val="000000"/>
              </w:rPr>
            </w:rPrChange>
          </w:rPr>
          <w:t>(дата звернення: 22.12.2024).</w:t>
        </w:r>
      </w:ins>
    </w:p>
    <w:p w14:paraId="001CEB0D" w14:textId="6E46E09D" w:rsidR="00B62278" w:rsidRPr="00651CFD" w:rsidDel="00651CFD" w:rsidRDefault="00B62278" w:rsidP="007E082D">
      <w:pPr>
        <w:spacing w:line="360" w:lineRule="auto"/>
        <w:ind w:firstLine="709"/>
        <w:jc w:val="both"/>
        <w:rPr>
          <w:del w:id="2005" w:author="Соколов Олександр" w:date="2024-12-22T22:54:00Z"/>
          <w:sz w:val="28"/>
          <w:szCs w:val="28"/>
        </w:rPr>
        <w:pPrChange w:id="2006" w:author="Соколов Олександр" w:date="2024-12-22T23:02:00Z">
          <w:pPr>
            <w:numPr>
              <w:numId w:val="4"/>
            </w:numPr>
            <w:spacing w:line="360" w:lineRule="auto"/>
            <w:ind w:left="1069" w:hanging="360"/>
            <w:jc w:val="both"/>
          </w:pPr>
        </w:pPrChange>
      </w:pPr>
    </w:p>
    <w:p w14:paraId="636E19AE" w14:textId="77777777" w:rsidR="00651CFD" w:rsidRPr="00651CFD" w:rsidRDefault="00651CFD" w:rsidP="007E082D">
      <w:pPr>
        <w:pStyle w:val="ListParagraph"/>
        <w:numPr>
          <w:ilvl w:val="0"/>
          <w:numId w:val="4"/>
        </w:numPr>
        <w:spacing w:line="360" w:lineRule="auto"/>
        <w:ind w:left="0" w:firstLine="709"/>
        <w:jc w:val="both"/>
        <w:rPr>
          <w:ins w:id="2007" w:author="Соколов Олександр" w:date="2024-12-22T22:54:00Z"/>
          <w:rFonts w:ascii="Times New Roman" w:hAnsi="Times New Roman" w:cs="Times New Roman"/>
          <w:sz w:val="28"/>
          <w:szCs w:val="28"/>
          <w:rPrChange w:id="2008" w:author="Соколов Олександр" w:date="2024-12-22T22:56:00Z">
            <w:rPr>
              <w:ins w:id="2009" w:author="Соколов Олександр" w:date="2024-12-22T22:54:00Z"/>
            </w:rPr>
          </w:rPrChange>
        </w:rPr>
        <w:pPrChange w:id="2010" w:author="Соколов Олександр" w:date="2024-12-22T23:02:00Z">
          <w:pPr>
            <w:pStyle w:val="ListParagraph"/>
            <w:numPr>
              <w:numId w:val="4"/>
            </w:numPr>
            <w:ind w:left="1069" w:hanging="360"/>
          </w:pPr>
        </w:pPrChange>
      </w:pPr>
      <w:ins w:id="2011" w:author="Соколов Олександр" w:date="2024-12-22T22:54:00Z">
        <w:r w:rsidRPr="00651CFD">
          <w:rPr>
            <w:rFonts w:ascii="Times New Roman" w:hAnsi="Times New Roman" w:cs="Times New Roman"/>
            <w:color w:val="000000"/>
            <w:sz w:val="28"/>
            <w:szCs w:val="28"/>
            <w:rPrChange w:id="2012" w:author="Соколов Олександр" w:date="2024-12-22T22:56:00Z">
              <w:rPr>
                <w:color w:val="000000"/>
              </w:rPr>
            </w:rPrChange>
          </w:rPr>
          <w:t>Штрафи ПДР. </w:t>
        </w:r>
        <w:proofErr w:type="spellStart"/>
        <w:r w:rsidRPr="00651CFD">
          <w:rPr>
            <w:rFonts w:ascii="Times New Roman" w:hAnsi="Times New Roman" w:cs="Times New Roman"/>
            <w:i/>
            <w:iCs/>
            <w:color w:val="000000"/>
            <w:sz w:val="28"/>
            <w:szCs w:val="28"/>
            <w:rPrChange w:id="2013" w:author="Соколов Олександр" w:date="2024-12-22T22:56:00Z">
              <w:rPr>
                <w:i/>
                <w:iCs/>
                <w:color w:val="000000"/>
              </w:rPr>
            </w:rPrChange>
          </w:rPr>
          <w:t>App</w:t>
        </w:r>
        <w:proofErr w:type="spellEnd"/>
        <w:r w:rsidRPr="00651CFD">
          <w:rPr>
            <w:rFonts w:ascii="Times New Roman" w:hAnsi="Times New Roman" w:cs="Times New Roman"/>
            <w:i/>
            <w:iCs/>
            <w:color w:val="000000"/>
            <w:sz w:val="28"/>
            <w:szCs w:val="28"/>
            <w:rPrChange w:id="2014" w:author="Соколов Олександр" w:date="2024-12-22T22:56:00Z">
              <w:rPr>
                <w:i/>
                <w:iCs/>
                <w:color w:val="000000"/>
              </w:rPr>
            </w:rPrChange>
          </w:rPr>
          <w:t xml:space="preserve"> </w:t>
        </w:r>
        <w:proofErr w:type="spellStart"/>
        <w:r w:rsidRPr="00651CFD">
          <w:rPr>
            <w:rFonts w:ascii="Times New Roman" w:hAnsi="Times New Roman" w:cs="Times New Roman"/>
            <w:i/>
            <w:iCs/>
            <w:color w:val="000000"/>
            <w:sz w:val="28"/>
            <w:szCs w:val="28"/>
            <w:rPrChange w:id="2015" w:author="Соколов Олександр" w:date="2024-12-22T22:56:00Z">
              <w:rPr>
                <w:i/>
                <w:iCs/>
                <w:color w:val="000000"/>
              </w:rPr>
            </w:rPrChange>
          </w:rPr>
          <w:t>Store</w:t>
        </w:r>
        <w:proofErr w:type="spellEnd"/>
        <w:r w:rsidRPr="00651CFD">
          <w:rPr>
            <w:rFonts w:ascii="Times New Roman" w:hAnsi="Times New Roman" w:cs="Times New Roman"/>
            <w:color w:val="000000"/>
            <w:sz w:val="28"/>
            <w:szCs w:val="28"/>
            <w:rPrChange w:id="2016" w:author="Соколов Олександр" w:date="2024-12-22T22:56:00Z">
              <w:rPr>
                <w:color w:val="000000"/>
              </w:rPr>
            </w:rPrChange>
          </w:rPr>
          <w:t>. URL: </w:t>
        </w:r>
        <w:r w:rsidRPr="00651CFD">
          <w:rPr>
            <w:rFonts w:ascii="Times New Roman" w:hAnsi="Times New Roman" w:cs="Times New Roman"/>
            <w:sz w:val="28"/>
            <w:szCs w:val="28"/>
            <w:rPrChange w:id="2017" w:author="Соколов Олександр" w:date="2024-12-22T22:56:00Z">
              <w:rPr/>
            </w:rPrChange>
          </w:rPr>
          <w:fldChar w:fldCharType="begin"/>
        </w:r>
        <w:r w:rsidRPr="00651CFD">
          <w:rPr>
            <w:rFonts w:ascii="Times New Roman" w:hAnsi="Times New Roman" w:cs="Times New Roman"/>
            <w:sz w:val="28"/>
            <w:szCs w:val="28"/>
            <w:rPrChange w:id="2018" w:author="Соколов Олександр" w:date="2024-12-22T22:56:00Z">
              <w:rPr/>
            </w:rPrChange>
          </w:rPr>
          <w:instrText xml:space="preserve"> HYPERLINK "https://apps.apple.com/us/app/%D1%88%D1%82%D1%80%D0%B0%D1%84%D0%B8-%D0%BF%D0%B4%D1%80/id1541875502" \t "_blank" </w:instrText>
        </w:r>
        <w:r w:rsidRPr="00651CFD">
          <w:rPr>
            <w:rFonts w:ascii="Times New Roman" w:hAnsi="Times New Roman" w:cs="Times New Roman"/>
            <w:sz w:val="28"/>
            <w:szCs w:val="28"/>
            <w:rPrChange w:id="2019" w:author="Соколов Олександр" w:date="2024-12-22T22:56:00Z">
              <w:rPr/>
            </w:rPrChange>
          </w:rPr>
          <w:fldChar w:fldCharType="separate"/>
        </w:r>
        <w:r w:rsidRPr="00651CFD">
          <w:rPr>
            <w:rFonts w:ascii="Times New Roman" w:hAnsi="Times New Roman" w:cs="Times New Roman"/>
            <w:color w:val="000000"/>
            <w:sz w:val="28"/>
            <w:szCs w:val="28"/>
            <w:u w:val="single"/>
            <w:rPrChange w:id="2020" w:author="Соколов Олександр" w:date="2024-12-22T22:56:00Z">
              <w:rPr>
                <w:color w:val="000000"/>
                <w:u w:val="single"/>
              </w:rPr>
            </w:rPrChange>
          </w:rPr>
          <w:t>https://apps.apple.com/us/app/штрафи-пдр/id1541875502</w:t>
        </w:r>
        <w:r w:rsidRPr="00651CFD">
          <w:rPr>
            <w:rFonts w:ascii="Times New Roman" w:hAnsi="Times New Roman" w:cs="Times New Roman"/>
            <w:sz w:val="28"/>
            <w:szCs w:val="28"/>
            <w:rPrChange w:id="2021" w:author="Соколов Олександр" w:date="2024-12-22T22:56:00Z">
              <w:rPr/>
            </w:rPrChange>
          </w:rPr>
          <w:fldChar w:fldCharType="end"/>
        </w:r>
        <w:r w:rsidRPr="00651CFD">
          <w:rPr>
            <w:rFonts w:ascii="Times New Roman" w:hAnsi="Times New Roman" w:cs="Times New Roman"/>
            <w:color w:val="000000"/>
            <w:sz w:val="28"/>
            <w:szCs w:val="28"/>
            <w:rPrChange w:id="2022" w:author="Соколов Олександр" w:date="2024-12-22T22:56:00Z">
              <w:rPr>
                <w:color w:val="000000"/>
              </w:rPr>
            </w:rPrChange>
          </w:rPr>
          <w:t> (дата звернення: 22.12.2024).</w:t>
        </w:r>
      </w:ins>
    </w:p>
    <w:p w14:paraId="38DF04B7" w14:textId="77777777" w:rsidR="00651CFD" w:rsidRPr="00651CFD" w:rsidRDefault="00651CFD" w:rsidP="007E082D">
      <w:pPr>
        <w:pStyle w:val="ListParagraph"/>
        <w:numPr>
          <w:ilvl w:val="0"/>
          <w:numId w:val="4"/>
        </w:numPr>
        <w:spacing w:line="360" w:lineRule="auto"/>
        <w:ind w:left="0" w:firstLine="709"/>
        <w:jc w:val="both"/>
        <w:rPr>
          <w:ins w:id="2023" w:author="Соколов Олександр" w:date="2024-12-22T22:55:00Z"/>
          <w:rFonts w:ascii="Times New Roman" w:hAnsi="Times New Roman" w:cs="Times New Roman"/>
          <w:sz w:val="28"/>
          <w:szCs w:val="28"/>
          <w:rPrChange w:id="2024" w:author="Соколов Олександр" w:date="2024-12-22T22:56:00Z">
            <w:rPr>
              <w:ins w:id="2025" w:author="Соколов Олександр" w:date="2024-12-22T22:55:00Z"/>
              <w:sz w:val="24"/>
              <w:szCs w:val="24"/>
            </w:rPr>
          </w:rPrChange>
        </w:rPr>
        <w:pPrChange w:id="2026" w:author="Соколов Олександр" w:date="2024-12-22T23:02:00Z">
          <w:pPr>
            <w:pStyle w:val="ListParagraph"/>
            <w:numPr>
              <w:numId w:val="4"/>
            </w:numPr>
            <w:ind w:left="1069" w:hanging="360"/>
          </w:pPr>
        </w:pPrChange>
      </w:pPr>
      <w:ins w:id="2027" w:author="Соколов Олександр" w:date="2024-12-22T22:55:00Z">
        <w:r w:rsidRPr="00651CFD">
          <w:rPr>
            <w:rFonts w:ascii="Times New Roman" w:hAnsi="Times New Roman" w:cs="Times New Roman"/>
            <w:color w:val="000000"/>
            <w:sz w:val="28"/>
            <w:szCs w:val="28"/>
            <w:rPrChange w:id="2028" w:author="Соколов Олександр" w:date="2024-12-22T22:56:00Z">
              <w:rPr>
                <w:color w:val="000000"/>
              </w:rPr>
            </w:rPrChange>
          </w:rPr>
          <w:t>Оплата штрафів ПДР | Перевірка штрафів ПДР | Штрафи ПДР | Штрафи UA. </w:t>
        </w:r>
        <w:r w:rsidRPr="00651CFD">
          <w:rPr>
            <w:rFonts w:ascii="Times New Roman" w:hAnsi="Times New Roman" w:cs="Times New Roman"/>
            <w:i/>
            <w:iCs/>
            <w:color w:val="000000"/>
            <w:sz w:val="28"/>
            <w:szCs w:val="28"/>
            <w:rPrChange w:id="2029" w:author="Соколов Олександр" w:date="2024-12-22T22:56:00Z">
              <w:rPr>
                <w:i/>
                <w:iCs/>
                <w:color w:val="000000"/>
              </w:rPr>
            </w:rPrChange>
          </w:rPr>
          <w:t>Оплата штрафів ПДР | Перевірка штрафів ПДР | Штрафи ПДР | Штрафи UA</w:t>
        </w:r>
        <w:r w:rsidRPr="00651CFD">
          <w:rPr>
            <w:rFonts w:ascii="Times New Roman" w:hAnsi="Times New Roman" w:cs="Times New Roman"/>
            <w:color w:val="000000"/>
            <w:sz w:val="28"/>
            <w:szCs w:val="28"/>
            <w:rPrChange w:id="2030" w:author="Соколов Олександр" w:date="2024-12-22T22:56:00Z">
              <w:rPr>
                <w:color w:val="000000"/>
              </w:rPr>
            </w:rPrChange>
          </w:rPr>
          <w:t>. URL: </w:t>
        </w:r>
        <w:r w:rsidRPr="00651CFD">
          <w:rPr>
            <w:rFonts w:ascii="Times New Roman" w:hAnsi="Times New Roman" w:cs="Times New Roman"/>
            <w:sz w:val="28"/>
            <w:szCs w:val="28"/>
            <w:rPrChange w:id="2031" w:author="Соколов Олександр" w:date="2024-12-22T22:56:00Z">
              <w:rPr/>
            </w:rPrChange>
          </w:rPr>
          <w:fldChar w:fldCharType="begin"/>
        </w:r>
        <w:r w:rsidRPr="00651CFD">
          <w:rPr>
            <w:rFonts w:ascii="Times New Roman" w:hAnsi="Times New Roman" w:cs="Times New Roman"/>
            <w:sz w:val="28"/>
            <w:szCs w:val="28"/>
            <w:rPrChange w:id="2032" w:author="Соколов Олександр" w:date="2024-12-22T22:56:00Z">
              <w:rPr/>
            </w:rPrChange>
          </w:rPr>
          <w:instrText xml:space="preserve"> HYPERLINK "https://splata.shtrafy.ua/" \t "_blank" </w:instrText>
        </w:r>
        <w:r w:rsidRPr="00651CFD">
          <w:rPr>
            <w:rFonts w:ascii="Times New Roman" w:hAnsi="Times New Roman" w:cs="Times New Roman"/>
            <w:sz w:val="28"/>
            <w:szCs w:val="28"/>
            <w:rPrChange w:id="2033" w:author="Соколов Олександр" w:date="2024-12-22T22:56:00Z">
              <w:rPr/>
            </w:rPrChange>
          </w:rPr>
          <w:fldChar w:fldCharType="separate"/>
        </w:r>
        <w:r w:rsidRPr="00651CFD">
          <w:rPr>
            <w:rStyle w:val="Hyperlink"/>
            <w:rFonts w:ascii="Times New Roman" w:hAnsi="Times New Roman" w:cs="Times New Roman"/>
            <w:color w:val="000000"/>
            <w:sz w:val="28"/>
            <w:szCs w:val="28"/>
            <w:rPrChange w:id="2034" w:author="Соколов Олександр" w:date="2024-12-22T22:56:00Z">
              <w:rPr>
                <w:rStyle w:val="Hyperlink"/>
                <w:color w:val="000000"/>
              </w:rPr>
            </w:rPrChange>
          </w:rPr>
          <w:t>https://splata.shtrafy.ua/</w:t>
        </w:r>
        <w:r w:rsidRPr="00651CFD">
          <w:rPr>
            <w:rFonts w:ascii="Times New Roman" w:hAnsi="Times New Roman" w:cs="Times New Roman"/>
            <w:sz w:val="28"/>
            <w:szCs w:val="28"/>
            <w:rPrChange w:id="2035" w:author="Соколов Олександр" w:date="2024-12-22T22:56:00Z">
              <w:rPr/>
            </w:rPrChange>
          </w:rPr>
          <w:fldChar w:fldCharType="end"/>
        </w:r>
        <w:r w:rsidRPr="00651CFD">
          <w:rPr>
            <w:rFonts w:ascii="Times New Roman" w:hAnsi="Times New Roman" w:cs="Times New Roman"/>
            <w:color w:val="000000"/>
            <w:sz w:val="28"/>
            <w:szCs w:val="28"/>
            <w:rPrChange w:id="2036" w:author="Соколов Олександр" w:date="2024-12-22T22:56:00Z">
              <w:rPr>
                <w:color w:val="000000"/>
              </w:rPr>
            </w:rPrChange>
          </w:rPr>
          <w:t> (дата звернення: 22.12.2024).</w:t>
        </w:r>
      </w:ins>
    </w:p>
    <w:p w14:paraId="71E4D927" w14:textId="3AC645BC" w:rsidR="00516469" w:rsidRPr="00651CFD" w:rsidDel="00651CFD" w:rsidRDefault="006A59CE" w:rsidP="007E082D">
      <w:pPr>
        <w:numPr>
          <w:ilvl w:val="0"/>
          <w:numId w:val="4"/>
        </w:numPr>
        <w:spacing w:line="360" w:lineRule="auto"/>
        <w:ind w:left="0" w:firstLine="709"/>
        <w:jc w:val="both"/>
        <w:rPr>
          <w:del w:id="2037" w:author="Соколов Олександр" w:date="2024-12-22T22:54:00Z"/>
          <w:sz w:val="28"/>
          <w:szCs w:val="28"/>
        </w:rPr>
        <w:pPrChange w:id="2038" w:author="Соколов Олександр" w:date="2024-12-22T23:02:00Z">
          <w:pPr>
            <w:numPr>
              <w:numId w:val="4"/>
            </w:numPr>
            <w:spacing w:line="360" w:lineRule="auto"/>
            <w:ind w:left="1069" w:hanging="360"/>
            <w:jc w:val="both"/>
          </w:pPr>
        </w:pPrChange>
      </w:pPr>
      <w:del w:id="2039" w:author="Соколов Олександр" w:date="2024-12-22T22:54:00Z">
        <w:r w:rsidRPr="00651CFD" w:rsidDel="00651CFD">
          <w:rPr>
            <w:sz w:val="28"/>
            <w:szCs w:val="28"/>
            <w:rPrChange w:id="2040" w:author="Соколов Олександр" w:date="2024-12-22T22:56:00Z">
              <w:rPr/>
            </w:rPrChange>
          </w:rPr>
          <w:fldChar w:fldCharType="begin"/>
        </w:r>
        <w:r w:rsidRPr="00651CFD" w:rsidDel="00651CFD">
          <w:rPr>
            <w:sz w:val="28"/>
            <w:szCs w:val="28"/>
            <w:rPrChange w:id="2041" w:author="Соколов Олександр" w:date="2024-12-22T22:56:00Z">
              <w:rPr/>
            </w:rPrChange>
          </w:rPr>
          <w:delInstrText xml:space="preserve"> HYPERLINK "https://apps.apple.com/us/app/%D1%88%D1%82%D1%80%D0%B0%D1%84%D0%B8-%D0%BF%D0%B4%</w:delInstrText>
        </w:r>
        <w:r w:rsidRPr="00651CFD" w:rsidDel="00651CFD">
          <w:rPr>
            <w:sz w:val="28"/>
            <w:szCs w:val="28"/>
            <w:rPrChange w:id="2042" w:author="Соколов Олександр" w:date="2024-12-22T22:56:00Z">
              <w:rPr/>
            </w:rPrChange>
          </w:rPr>
          <w:delInstrText xml:space="preserve">D1%80/id1541875502" </w:delInstrText>
        </w:r>
        <w:r w:rsidRPr="00651CFD" w:rsidDel="00651CFD">
          <w:rPr>
            <w:sz w:val="28"/>
            <w:szCs w:val="28"/>
            <w:rPrChange w:id="2043" w:author="Соколов Олександр" w:date="2024-12-22T22:56:00Z">
              <w:rPr/>
            </w:rPrChange>
          </w:rPr>
          <w:fldChar w:fldCharType="separate"/>
        </w:r>
        <w:r w:rsidR="00990DA1" w:rsidRPr="00651CFD" w:rsidDel="00651CFD">
          <w:rPr>
            <w:rStyle w:val="Hyperlink"/>
            <w:sz w:val="28"/>
            <w:szCs w:val="28"/>
          </w:rPr>
          <w:delText>https://apps.apple.com/us/app/%D1%88%D1%82%D1%80%D0%B0%D1%84%D0%B8-%D0%BF%D0%B4%D1%80/id1541875502</w:delText>
        </w:r>
        <w:r w:rsidRPr="00651CFD" w:rsidDel="00651CFD">
          <w:rPr>
            <w:rStyle w:val="Hyperlink"/>
            <w:sz w:val="28"/>
            <w:szCs w:val="28"/>
          </w:rPr>
          <w:fldChar w:fldCharType="end"/>
        </w:r>
      </w:del>
    </w:p>
    <w:p w14:paraId="5CDDA9B4" w14:textId="575F0173" w:rsidR="00990DA1" w:rsidRPr="00651CFD" w:rsidDel="00651CFD" w:rsidRDefault="006A59CE" w:rsidP="007E082D">
      <w:pPr>
        <w:numPr>
          <w:ilvl w:val="0"/>
          <w:numId w:val="4"/>
        </w:numPr>
        <w:spacing w:line="360" w:lineRule="auto"/>
        <w:ind w:left="0" w:firstLine="709"/>
        <w:jc w:val="both"/>
        <w:rPr>
          <w:del w:id="2044" w:author="Соколов Олександр" w:date="2024-12-22T22:55:00Z"/>
          <w:sz w:val="28"/>
          <w:szCs w:val="28"/>
        </w:rPr>
        <w:pPrChange w:id="2045" w:author="Соколов Олександр" w:date="2024-12-22T23:02:00Z">
          <w:pPr>
            <w:numPr>
              <w:numId w:val="4"/>
            </w:numPr>
            <w:spacing w:line="360" w:lineRule="auto"/>
            <w:ind w:left="1069" w:hanging="360"/>
            <w:jc w:val="both"/>
          </w:pPr>
        </w:pPrChange>
      </w:pPr>
      <w:del w:id="2046" w:author="Соколов Олександр" w:date="2024-12-22T22:55:00Z">
        <w:r w:rsidRPr="00651CFD" w:rsidDel="00651CFD">
          <w:rPr>
            <w:sz w:val="28"/>
            <w:szCs w:val="28"/>
            <w:rPrChange w:id="2047" w:author="Соколов Олександр" w:date="2024-12-22T22:56:00Z">
              <w:rPr/>
            </w:rPrChange>
          </w:rPr>
          <w:fldChar w:fldCharType="begin"/>
        </w:r>
        <w:r w:rsidRPr="00651CFD" w:rsidDel="00651CFD">
          <w:rPr>
            <w:sz w:val="28"/>
            <w:szCs w:val="28"/>
            <w:rPrChange w:id="2048" w:author="Соколов Олександр" w:date="2024-12-22T22:56:00Z">
              <w:rPr/>
            </w:rPrChange>
          </w:rPr>
          <w:delInstrText xml:space="preserve"> HYPERLINK "https://splata.shtrafy.ua/" </w:delInstrText>
        </w:r>
        <w:r w:rsidRPr="00651CFD" w:rsidDel="00651CFD">
          <w:rPr>
            <w:sz w:val="28"/>
            <w:szCs w:val="28"/>
            <w:rPrChange w:id="2049" w:author="Соколов Олександр" w:date="2024-12-22T22:56:00Z">
              <w:rPr/>
            </w:rPrChange>
          </w:rPr>
          <w:fldChar w:fldCharType="separate"/>
        </w:r>
        <w:r w:rsidR="00AF2799" w:rsidRPr="00651CFD" w:rsidDel="00651CFD">
          <w:rPr>
            <w:rStyle w:val="Hyperlink"/>
            <w:sz w:val="28"/>
            <w:szCs w:val="28"/>
          </w:rPr>
          <w:delText>https://splata.shtrafy.ua/</w:delText>
        </w:r>
        <w:r w:rsidRPr="00651CFD" w:rsidDel="00651CFD">
          <w:rPr>
            <w:rStyle w:val="Hyperlink"/>
            <w:sz w:val="28"/>
            <w:szCs w:val="28"/>
          </w:rPr>
          <w:fldChar w:fldCharType="end"/>
        </w:r>
      </w:del>
    </w:p>
    <w:p w14:paraId="6B3B2B7E" w14:textId="092B983A" w:rsidR="00651CFD" w:rsidRPr="00651CFD" w:rsidRDefault="00651CFD" w:rsidP="007E082D">
      <w:pPr>
        <w:pStyle w:val="ListParagraph"/>
        <w:numPr>
          <w:ilvl w:val="0"/>
          <w:numId w:val="4"/>
        </w:numPr>
        <w:spacing w:line="360" w:lineRule="auto"/>
        <w:ind w:left="0" w:firstLine="709"/>
        <w:jc w:val="both"/>
        <w:rPr>
          <w:ins w:id="2050" w:author="Соколов Олександр" w:date="2024-12-22T22:55:00Z"/>
          <w:rFonts w:ascii="Times New Roman" w:hAnsi="Times New Roman" w:cs="Times New Roman"/>
          <w:sz w:val="28"/>
          <w:szCs w:val="28"/>
          <w:rPrChange w:id="2051" w:author="Соколов Олександр" w:date="2024-12-22T22:56:00Z">
            <w:rPr>
              <w:ins w:id="2052" w:author="Соколов Олександр" w:date="2024-12-22T22:55:00Z"/>
              <w:sz w:val="24"/>
              <w:szCs w:val="24"/>
            </w:rPr>
          </w:rPrChange>
        </w:rPr>
        <w:pPrChange w:id="2053" w:author="Соколов Олександр" w:date="2024-12-22T23:02:00Z">
          <w:pPr>
            <w:pStyle w:val="ListParagraph"/>
            <w:numPr>
              <w:numId w:val="4"/>
            </w:numPr>
            <w:ind w:left="1069" w:hanging="360"/>
          </w:pPr>
        </w:pPrChange>
      </w:pPr>
      <w:proofErr w:type="spellStart"/>
      <w:ins w:id="2054" w:author="Соколов Олександр" w:date="2024-12-22T22:55:00Z">
        <w:r w:rsidRPr="00651CFD">
          <w:rPr>
            <w:rFonts w:ascii="Times New Roman" w:hAnsi="Times New Roman" w:cs="Times New Roman"/>
            <w:color w:val="000000"/>
            <w:sz w:val="28"/>
            <w:szCs w:val="28"/>
            <w:rPrChange w:id="2055" w:author="Соколов Олександр" w:date="2024-12-22T22:56:00Z">
              <w:rPr>
                <w:color w:val="000000"/>
              </w:rPr>
            </w:rPrChange>
          </w:rPr>
          <w:t>Contributors</w:t>
        </w:r>
        <w:proofErr w:type="spellEnd"/>
        <w:r w:rsidRPr="00651CFD">
          <w:rPr>
            <w:rFonts w:ascii="Times New Roman" w:hAnsi="Times New Roman" w:cs="Times New Roman"/>
            <w:color w:val="000000"/>
            <w:sz w:val="28"/>
            <w:szCs w:val="28"/>
            <w:rPrChange w:id="2056"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057" w:author="Соколов Олександр" w:date="2024-12-22T22:56:00Z">
              <w:rPr>
                <w:color w:val="000000"/>
              </w:rPr>
            </w:rPrChange>
          </w:rPr>
          <w:t>to</w:t>
        </w:r>
        <w:proofErr w:type="spellEnd"/>
        <w:r w:rsidRPr="00651CFD">
          <w:rPr>
            <w:rFonts w:ascii="Times New Roman" w:hAnsi="Times New Roman" w:cs="Times New Roman"/>
            <w:color w:val="000000"/>
            <w:sz w:val="28"/>
            <w:szCs w:val="28"/>
            <w:rPrChange w:id="2058"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059" w:author="Соколов Олександр" w:date="2024-12-22T22:56:00Z">
              <w:rPr>
                <w:color w:val="000000"/>
              </w:rPr>
            </w:rPrChange>
          </w:rPr>
          <w:t>Wikimedia</w:t>
        </w:r>
        <w:proofErr w:type="spellEnd"/>
        <w:r w:rsidRPr="00651CFD">
          <w:rPr>
            <w:rFonts w:ascii="Times New Roman" w:hAnsi="Times New Roman" w:cs="Times New Roman"/>
            <w:color w:val="000000"/>
            <w:sz w:val="28"/>
            <w:szCs w:val="28"/>
            <w:rPrChange w:id="2060"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061" w:author="Соколов Олександр" w:date="2024-12-22T22:56:00Z">
              <w:rPr>
                <w:color w:val="000000"/>
              </w:rPr>
            </w:rPrChange>
          </w:rPr>
          <w:t>projects</w:t>
        </w:r>
        <w:proofErr w:type="spellEnd"/>
        <w:r w:rsidRPr="00651CFD">
          <w:rPr>
            <w:rFonts w:ascii="Times New Roman" w:hAnsi="Times New Roman" w:cs="Times New Roman"/>
            <w:color w:val="000000"/>
            <w:sz w:val="28"/>
            <w:szCs w:val="28"/>
            <w:rPrChange w:id="2062"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063" w:author="Соколов Олександр" w:date="2024-12-22T22:56:00Z">
              <w:rPr>
                <w:color w:val="000000"/>
              </w:rPr>
            </w:rPrChange>
          </w:rPr>
          <w:t>Relational</w:t>
        </w:r>
        <w:proofErr w:type="spellEnd"/>
        <w:r w:rsidRPr="00651CFD">
          <w:rPr>
            <w:rFonts w:ascii="Times New Roman" w:hAnsi="Times New Roman" w:cs="Times New Roman"/>
            <w:color w:val="000000"/>
            <w:sz w:val="28"/>
            <w:szCs w:val="28"/>
            <w:rPrChange w:id="2064"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065" w:author="Соколов Олександр" w:date="2024-12-22T22:56:00Z">
              <w:rPr>
                <w:color w:val="000000"/>
              </w:rPr>
            </w:rPrChange>
          </w:rPr>
          <w:t>database</w:t>
        </w:r>
        <w:proofErr w:type="spellEnd"/>
        <w:r w:rsidRPr="00651CFD">
          <w:rPr>
            <w:rFonts w:ascii="Times New Roman" w:hAnsi="Times New Roman" w:cs="Times New Roman"/>
            <w:color w:val="000000"/>
            <w:sz w:val="28"/>
            <w:szCs w:val="28"/>
            <w:rPrChange w:id="2066" w:author="Соколов Олександр" w:date="2024-12-22T22:56:00Z">
              <w:rPr>
                <w:color w:val="000000"/>
              </w:rPr>
            </w:rPrChange>
          </w:rPr>
          <w:t xml:space="preserve"> - </w:t>
        </w:r>
        <w:proofErr w:type="spellStart"/>
        <w:r w:rsidRPr="00651CFD">
          <w:rPr>
            <w:rFonts w:ascii="Times New Roman" w:hAnsi="Times New Roman" w:cs="Times New Roman"/>
            <w:color w:val="000000"/>
            <w:sz w:val="28"/>
            <w:szCs w:val="28"/>
            <w:rPrChange w:id="2067" w:author="Соколов Олександр" w:date="2024-12-22T22:56:00Z">
              <w:rPr>
                <w:color w:val="000000"/>
              </w:rPr>
            </w:rPrChange>
          </w:rPr>
          <w:t>Wikipedia</w:t>
        </w:r>
        <w:proofErr w:type="spellEnd"/>
        <w:r w:rsidRPr="00651CFD">
          <w:rPr>
            <w:rFonts w:ascii="Times New Roman" w:hAnsi="Times New Roman" w:cs="Times New Roman"/>
            <w:color w:val="000000"/>
            <w:sz w:val="28"/>
            <w:szCs w:val="28"/>
            <w:rPrChange w:id="2068" w:author="Соколов Олександр" w:date="2024-12-22T22:56:00Z">
              <w:rPr>
                <w:color w:val="000000"/>
              </w:rPr>
            </w:rPrChange>
          </w:rPr>
          <w:t>. </w:t>
        </w:r>
        <w:proofErr w:type="spellStart"/>
        <w:r w:rsidRPr="00651CFD">
          <w:rPr>
            <w:rFonts w:ascii="Times New Roman" w:hAnsi="Times New Roman" w:cs="Times New Roman"/>
            <w:i/>
            <w:iCs/>
            <w:color w:val="000000"/>
            <w:sz w:val="28"/>
            <w:szCs w:val="28"/>
            <w:rPrChange w:id="2069" w:author="Соколов Олександр" w:date="2024-12-22T22:56:00Z">
              <w:rPr>
                <w:i/>
                <w:iCs/>
                <w:color w:val="000000"/>
              </w:rPr>
            </w:rPrChange>
          </w:rPr>
          <w:t>Wikipedia</w:t>
        </w:r>
        <w:proofErr w:type="spellEnd"/>
        <w:r w:rsidRPr="00651CFD">
          <w:rPr>
            <w:rFonts w:ascii="Times New Roman" w:hAnsi="Times New Roman" w:cs="Times New Roman"/>
            <w:i/>
            <w:iCs/>
            <w:color w:val="000000"/>
            <w:sz w:val="28"/>
            <w:szCs w:val="28"/>
            <w:rPrChange w:id="2070" w:author="Соколов Олександр" w:date="2024-12-22T22:56:00Z">
              <w:rPr>
                <w:i/>
                <w:iCs/>
                <w:color w:val="000000"/>
              </w:rPr>
            </w:rPrChange>
          </w:rPr>
          <w:t xml:space="preserve">, </w:t>
        </w:r>
        <w:proofErr w:type="spellStart"/>
        <w:r w:rsidRPr="00651CFD">
          <w:rPr>
            <w:rFonts w:ascii="Times New Roman" w:hAnsi="Times New Roman" w:cs="Times New Roman"/>
            <w:i/>
            <w:iCs/>
            <w:color w:val="000000"/>
            <w:sz w:val="28"/>
            <w:szCs w:val="28"/>
            <w:rPrChange w:id="2071" w:author="Соколов Олександр" w:date="2024-12-22T22:56:00Z">
              <w:rPr>
                <w:i/>
                <w:iCs/>
                <w:color w:val="000000"/>
              </w:rPr>
            </w:rPrChange>
          </w:rPr>
          <w:t>the</w:t>
        </w:r>
        <w:proofErr w:type="spellEnd"/>
        <w:r w:rsidRPr="00651CFD">
          <w:rPr>
            <w:rFonts w:ascii="Times New Roman" w:hAnsi="Times New Roman" w:cs="Times New Roman"/>
            <w:i/>
            <w:iCs/>
            <w:color w:val="000000"/>
            <w:sz w:val="28"/>
            <w:szCs w:val="28"/>
            <w:rPrChange w:id="2072" w:author="Соколов Олександр" w:date="2024-12-22T22:56:00Z">
              <w:rPr>
                <w:i/>
                <w:iCs/>
                <w:color w:val="000000"/>
              </w:rPr>
            </w:rPrChange>
          </w:rPr>
          <w:t xml:space="preserve"> </w:t>
        </w:r>
        <w:proofErr w:type="spellStart"/>
        <w:r w:rsidRPr="00651CFD">
          <w:rPr>
            <w:rFonts w:ascii="Times New Roman" w:hAnsi="Times New Roman" w:cs="Times New Roman"/>
            <w:i/>
            <w:iCs/>
            <w:color w:val="000000"/>
            <w:sz w:val="28"/>
            <w:szCs w:val="28"/>
            <w:rPrChange w:id="2073" w:author="Соколов Олександр" w:date="2024-12-22T22:56:00Z">
              <w:rPr>
                <w:i/>
                <w:iCs/>
                <w:color w:val="000000"/>
              </w:rPr>
            </w:rPrChange>
          </w:rPr>
          <w:t>free</w:t>
        </w:r>
        <w:proofErr w:type="spellEnd"/>
        <w:r w:rsidRPr="00651CFD">
          <w:rPr>
            <w:rFonts w:ascii="Times New Roman" w:hAnsi="Times New Roman" w:cs="Times New Roman"/>
            <w:i/>
            <w:iCs/>
            <w:color w:val="000000"/>
            <w:sz w:val="28"/>
            <w:szCs w:val="28"/>
            <w:rPrChange w:id="2074" w:author="Соколов Олександр" w:date="2024-12-22T22:56:00Z">
              <w:rPr>
                <w:i/>
                <w:iCs/>
                <w:color w:val="000000"/>
              </w:rPr>
            </w:rPrChange>
          </w:rPr>
          <w:t xml:space="preserve"> </w:t>
        </w:r>
        <w:proofErr w:type="spellStart"/>
        <w:r w:rsidRPr="00651CFD">
          <w:rPr>
            <w:rFonts w:ascii="Times New Roman" w:hAnsi="Times New Roman" w:cs="Times New Roman"/>
            <w:i/>
            <w:iCs/>
            <w:color w:val="000000"/>
            <w:sz w:val="28"/>
            <w:szCs w:val="28"/>
            <w:rPrChange w:id="2075" w:author="Соколов Олександр" w:date="2024-12-22T22:56:00Z">
              <w:rPr>
                <w:i/>
                <w:iCs/>
                <w:color w:val="000000"/>
              </w:rPr>
            </w:rPrChange>
          </w:rPr>
          <w:t>encyclopedia</w:t>
        </w:r>
        <w:proofErr w:type="spellEnd"/>
        <w:r w:rsidRPr="00651CFD">
          <w:rPr>
            <w:rFonts w:ascii="Times New Roman" w:hAnsi="Times New Roman" w:cs="Times New Roman"/>
            <w:color w:val="000000"/>
            <w:sz w:val="28"/>
            <w:szCs w:val="28"/>
            <w:rPrChange w:id="2076" w:author="Соколов Олександр" w:date="2024-12-22T22:56:00Z">
              <w:rPr>
                <w:color w:val="000000"/>
              </w:rPr>
            </w:rPrChange>
          </w:rPr>
          <w:t>. URL: </w:t>
        </w:r>
        <w:r w:rsidRPr="00651CFD">
          <w:rPr>
            <w:rFonts w:ascii="Times New Roman" w:hAnsi="Times New Roman" w:cs="Times New Roman"/>
            <w:sz w:val="28"/>
            <w:szCs w:val="28"/>
            <w:rPrChange w:id="2077" w:author="Соколов Олександр" w:date="2024-12-22T22:56:00Z">
              <w:rPr/>
            </w:rPrChange>
          </w:rPr>
          <w:fldChar w:fldCharType="begin"/>
        </w:r>
        <w:r w:rsidRPr="00651CFD">
          <w:rPr>
            <w:rFonts w:ascii="Times New Roman" w:hAnsi="Times New Roman" w:cs="Times New Roman"/>
            <w:sz w:val="28"/>
            <w:szCs w:val="28"/>
            <w:rPrChange w:id="2078" w:author="Соколов Олександр" w:date="2024-12-22T22:56:00Z">
              <w:rPr/>
            </w:rPrChange>
          </w:rPr>
          <w:instrText xml:space="preserve"> HYPERLINK "https://en.wikipedia.org/wiki/Relational_database" \t "_blank" </w:instrText>
        </w:r>
        <w:r w:rsidRPr="00651CFD">
          <w:rPr>
            <w:rFonts w:ascii="Times New Roman" w:hAnsi="Times New Roman" w:cs="Times New Roman"/>
            <w:sz w:val="28"/>
            <w:szCs w:val="28"/>
            <w:rPrChange w:id="2079" w:author="Соколов Олександр" w:date="2024-12-22T22:56:00Z">
              <w:rPr/>
            </w:rPrChange>
          </w:rPr>
          <w:fldChar w:fldCharType="separate"/>
        </w:r>
        <w:r w:rsidRPr="00651CFD">
          <w:rPr>
            <w:rStyle w:val="Hyperlink"/>
            <w:rFonts w:ascii="Times New Roman" w:hAnsi="Times New Roman" w:cs="Times New Roman"/>
            <w:color w:val="000000"/>
            <w:sz w:val="28"/>
            <w:szCs w:val="28"/>
            <w:rPrChange w:id="2080" w:author="Соколов Олександр" w:date="2024-12-22T22:56:00Z">
              <w:rPr>
                <w:rStyle w:val="Hyperlink"/>
                <w:color w:val="000000"/>
              </w:rPr>
            </w:rPrChange>
          </w:rPr>
          <w:t>https://en.wikipedia.org/wiki/Relational_database</w:t>
        </w:r>
        <w:r w:rsidRPr="00651CFD">
          <w:rPr>
            <w:rFonts w:ascii="Times New Roman" w:hAnsi="Times New Roman" w:cs="Times New Roman"/>
            <w:sz w:val="28"/>
            <w:szCs w:val="28"/>
            <w:rPrChange w:id="2081" w:author="Соколов Олександр" w:date="2024-12-22T22:56:00Z">
              <w:rPr/>
            </w:rPrChange>
          </w:rPr>
          <w:fldChar w:fldCharType="end"/>
        </w:r>
        <w:r w:rsidRPr="00651CFD">
          <w:rPr>
            <w:rFonts w:ascii="Times New Roman" w:hAnsi="Times New Roman" w:cs="Times New Roman"/>
            <w:color w:val="000000"/>
            <w:sz w:val="28"/>
            <w:szCs w:val="28"/>
            <w:rPrChange w:id="2082" w:author="Соколов Олександр" w:date="2024-12-22T22:56:00Z">
              <w:rPr>
                <w:color w:val="000000"/>
              </w:rPr>
            </w:rPrChange>
          </w:rPr>
          <w:t> </w:t>
        </w:r>
      </w:ins>
      <w:ins w:id="2083" w:author="Соколов Олександр" w:date="2024-12-22T22:58:00Z">
        <w:r w:rsidR="00C23C4C" w:rsidRPr="0029254A">
          <w:rPr>
            <w:rFonts w:ascii="Times New Roman" w:hAnsi="Times New Roman" w:cs="Times New Roman"/>
            <w:color w:val="000000"/>
            <w:sz w:val="28"/>
            <w:szCs w:val="28"/>
          </w:rPr>
          <w:t>(дата звернення: 22.12.2024)</w:t>
        </w:r>
      </w:ins>
      <w:ins w:id="2084" w:author="Соколов Олександр" w:date="2024-12-22T22:55:00Z">
        <w:r w:rsidRPr="00651CFD">
          <w:rPr>
            <w:rFonts w:ascii="Times New Roman" w:hAnsi="Times New Roman" w:cs="Times New Roman"/>
            <w:color w:val="000000"/>
            <w:sz w:val="28"/>
            <w:szCs w:val="28"/>
            <w:rPrChange w:id="2085" w:author="Соколов Олександр" w:date="2024-12-22T22:56:00Z">
              <w:rPr>
                <w:color w:val="000000"/>
              </w:rPr>
            </w:rPrChange>
          </w:rPr>
          <w:t>.</w:t>
        </w:r>
      </w:ins>
    </w:p>
    <w:p w14:paraId="6B458BE5" w14:textId="4B71E3C0" w:rsidR="00AF2799" w:rsidRPr="00651CFD" w:rsidDel="00651CFD" w:rsidRDefault="006A59CE" w:rsidP="007E082D">
      <w:pPr>
        <w:numPr>
          <w:ilvl w:val="0"/>
          <w:numId w:val="4"/>
        </w:numPr>
        <w:spacing w:line="360" w:lineRule="auto"/>
        <w:ind w:left="0" w:firstLine="709"/>
        <w:jc w:val="both"/>
        <w:rPr>
          <w:del w:id="2086" w:author="Соколов Олександр" w:date="2024-12-22T22:55:00Z"/>
          <w:sz w:val="28"/>
          <w:szCs w:val="28"/>
        </w:rPr>
        <w:pPrChange w:id="2087" w:author="Соколов Олександр" w:date="2024-12-22T23:02:00Z">
          <w:pPr>
            <w:numPr>
              <w:numId w:val="4"/>
            </w:numPr>
            <w:spacing w:line="360" w:lineRule="auto"/>
            <w:ind w:left="1069" w:hanging="360"/>
            <w:jc w:val="both"/>
          </w:pPr>
        </w:pPrChange>
      </w:pPr>
      <w:del w:id="2088" w:author="Соколов Олександр" w:date="2024-12-22T22:55:00Z">
        <w:r w:rsidRPr="00651CFD" w:rsidDel="00651CFD">
          <w:rPr>
            <w:sz w:val="28"/>
            <w:szCs w:val="28"/>
            <w:rPrChange w:id="2089" w:author="Соколов Олександр" w:date="2024-12-22T22:56:00Z">
              <w:rPr/>
            </w:rPrChange>
          </w:rPr>
          <w:fldChar w:fldCharType="begin"/>
        </w:r>
        <w:r w:rsidRPr="00651CFD" w:rsidDel="00651CFD">
          <w:rPr>
            <w:sz w:val="28"/>
            <w:szCs w:val="28"/>
            <w:rPrChange w:id="2090" w:author="Соколов Олександр" w:date="2024-12-22T22:56:00Z">
              <w:rPr/>
            </w:rPrChange>
          </w:rPr>
          <w:delInstrText xml:space="preserve"> HYPERLINK "https://en.wikipedia.org/wiki/Relational_database" </w:delInstrText>
        </w:r>
        <w:r w:rsidRPr="00651CFD" w:rsidDel="00651CFD">
          <w:rPr>
            <w:sz w:val="28"/>
            <w:szCs w:val="28"/>
            <w:rPrChange w:id="2091" w:author="Соколов Олександр" w:date="2024-12-22T22:56:00Z">
              <w:rPr/>
            </w:rPrChange>
          </w:rPr>
          <w:fldChar w:fldCharType="separate"/>
        </w:r>
        <w:r w:rsidR="005E1AD8" w:rsidRPr="00651CFD" w:rsidDel="00651CFD">
          <w:rPr>
            <w:rStyle w:val="Hyperlink"/>
            <w:sz w:val="28"/>
            <w:szCs w:val="28"/>
          </w:rPr>
          <w:delText>https://en.wikipedia.org/wiki/Relational_database</w:delText>
        </w:r>
        <w:r w:rsidRPr="00651CFD" w:rsidDel="00651CFD">
          <w:rPr>
            <w:rStyle w:val="Hyperlink"/>
            <w:sz w:val="28"/>
            <w:szCs w:val="28"/>
          </w:rPr>
          <w:fldChar w:fldCharType="end"/>
        </w:r>
      </w:del>
    </w:p>
    <w:p w14:paraId="48217D9A" w14:textId="04007E09" w:rsidR="00651CFD" w:rsidRPr="00651CFD" w:rsidRDefault="00651CFD" w:rsidP="007E082D">
      <w:pPr>
        <w:pStyle w:val="ListParagraph"/>
        <w:numPr>
          <w:ilvl w:val="0"/>
          <w:numId w:val="4"/>
        </w:numPr>
        <w:spacing w:line="360" w:lineRule="auto"/>
        <w:ind w:left="0" w:firstLine="709"/>
        <w:jc w:val="both"/>
        <w:rPr>
          <w:ins w:id="2092" w:author="Соколов Олександр" w:date="2024-12-22T22:56:00Z"/>
          <w:rFonts w:ascii="Times New Roman" w:hAnsi="Times New Roman" w:cs="Times New Roman"/>
          <w:sz w:val="28"/>
          <w:szCs w:val="28"/>
          <w:rPrChange w:id="2093" w:author="Соколов Олександр" w:date="2024-12-22T22:56:00Z">
            <w:rPr>
              <w:ins w:id="2094" w:author="Соколов Олександр" w:date="2024-12-22T22:56:00Z"/>
              <w:color w:val="000000"/>
            </w:rPr>
          </w:rPrChange>
        </w:rPr>
        <w:pPrChange w:id="2095" w:author="Соколов Олександр" w:date="2024-12-22T23:02:00Z">
          <w:pPr>
            <w:pStyle w:val="ListParagraph"/>
            <w:numPr>
              <w:numId w:val="4"/>
            </w:numPr>
            <w:ind w:left="1069" w:hanging="360"/>
          </w:pPr>
        </w:pPrChange>
      </w:pPr>
      <w:proofErr w:type="spellStart"/>
      <w:ins w:id="2096" w:author="Соколов Олександр" w:date="2024-12-22T22:55:00Z">
        <w:r w:rsidRPr="00651CFD">
          <w:rPr>
            <w:rFonts w:ascii="Times New Roman" w:hAnsi="Times New Roman" w:cs="Times New Roman"/>
            <w:color w:val="000000"/>
            <w:sz w:val="28"/>
            <w:szCs w:val="28"/>
            <w:rPrChange w:id="2097" w:author="Соколов Олександр" w:date="2024-12-22T22:56:00Z">
              <w:rPr>
                <w:color w:val="000000"/>
              </w:rPr>
            </w:rPrChange>
          </w:rPr>
          <w:t>PostgreSQL</w:t>
        </w:r>
        <w:proofErr w:type="spellEnd"/>
        <w:r w:rsidRPr="00651CFD">
          <w:rPr>
            <w:rFonts w:ascii="Times New Roman" w:hAnsi="Times New Roman" w:cs="Times New Roman"/>
            <w:color w:val="000000"/>
            <w:sz w:val="28"/>
            <w:szCs w:val="28"/>
            <w:rPrChange w:id="2098" w:author="Соколов Олександр" w:date="2024-12-22T22:56:00Z">
              <w:rPr>
                <w:color w:val="000000"/>
              </w:rPr>
            </w:rPrChange>
          </w:rPr>
          <w:t>. </w:t>
        </w:r>
        <w:proofErr w:type="spellStart"/>
        <w:r w:rsidRPr="00651CFD">
          <w:rPr>
            <w:rFonts w:ascii="Times New Roman" w:hAnsi="Times New Roman" w:cs="Times New Roman"/>
            <w:i/>
            <w:iCs/>
            <w:color w:val="000000"/>
            <w:sz w:val="28"/>
            <w:szCs w:val="28"/>
            <w:rPrChange w:id="2099" w:author="Соколов Олександр" w:date="2024-12-22T22:56:00Z">
              <w:rPr>
                <w:i/>
                <w:iCs/>
                <w:color w:val="000000"/>
              </w:rPr>
            </w:rPrChange>
          </w:rPr>
          <w:t>PostgreSQL</w:t>
        </w:r>
        <w:proofErr w:type="spellEnd"/>
        <w:r w:rsidRPr="00651CFD">
          <w:rPr>
            <w:rFonts w:ascii="Times New Roman" w:hAnsi="Times New Roman" w:cs="Times New Roman"/>
            <w:color w:val="000000"/>
            <w:sz w:val="28"/>
            <w:szCs w:val="28"/>
            <w:rPrChange w:id="2100" w:author="Соколов Олександр" w:date="2024-12-22T22:56:00Z">
              <w:rPr>
                <w:color w:val="000000"/>
              </w:rPr>
            </w:rPrChange>
          </w:rPr>
          <w:t>. URL: </w:t>
        </w:r>
        <w:r w:rsidRPr="00651CFD">
          <w:rPr>
            <w:rFonts w:ascii="Times New Roman" w:hAnsi="Times New Roman" w:cs="Times New Roman"/>
            <w:sz w:val="28"/>
            <w:szCs w:val="28"/>
            <w:rPrChange w:id="2101" w:author="Соколов Олександр" w:date="2024-12-22T22:56:00Z">
              <w:rPr/>
            </w:rPrChange>
          </w:rPr>
          <w:fldChar w:fldCharType="begin"/>
        </w:r>
        <w:r w:rsidRPr="00651CFD">
          <w:rPr>
            <w:rFonts w:ascii="Times New Roman" w:hAnsi="Times New Roman" w:cs="Times New Roman"/>
            <w:sz w:val="28"/>
            <w:szCs w:val="28"/>
            <w:rPrChange w:id="2102" w:author="Соколов Олександр" w:date="2024-12-22T22:56:00Z">
              <w:rPr/>
            </w:rPrChange>
          </w:rPr>
          <w:instrText xml:space="preserve"> HYPERLINK "https://www.postgresql.org/" \t "_blank" </w:instrText>
        </w:r>
        <w:r w:rsidRPr="00651CFD">
          <w:rPr>
            <w:rFonts w:ascii="Times New Roman" w:hAnsi="Times New Roman" w:cs="Times New Roman"/>
            <w:sz w:val="28"/>
            <w:szCs w:val="28"/>
            <w:rPrChange w:id="2103" w:author="Соколов Олександр" w:date="2024-12-22T22:56:00Z">
              <w:rPr/>
            </w:rPrChange>
          </w:rPr>
          <w:fldChar w:fldCharType="separate"/>
        </w:r>
        <w:r w:rsidRPr="00651CFD">
          <w:rPr>
            <w:rStyle w:val="Hyperlink"/>
            <w:rFonts w:ascii="Times New Roman" w:hAnsi="Times New Roman" w:cs="Times New Roman"/>
            <w:color w:val="000000"/>
            <w:sz w:val="28"/>
            <w:szCs w:val="28"/>
            <w:rPrChange w:id="2104" w:author="Соколов Олександр" w:date="2024-12-22T22:56:00Z">
              <w:rPr>
                <w:rStyle w:val="Hyperlink"/>
                <w:color w:val="000000"/>
              </w:rPr>
            </w:rPrChange>
          </w:rPr>
          <w:t>https://www.postgresql.org/</w:t>
        </w:r>
        <w:r w:rsidRPr="00651CFD">
          <w:rPr>
            <w:rFonts w:ascii="Times New Roman" w:hAnsi="Times New Roman" w:cs="Times New Roman"/>
            <w:sz w:val="28"/>
            <w:szCs w:val="28"/>
            <w:rPrChange w:id="2105" w:author="Соколов Олександр" w:date="2024-12-22T22:56:00Z">
              <w:rPr/>
            </w:rPrChange>
          </w:rPr>
          <w:fldChar w:fldCharType="end"/>
        </w:r>
        <w:r w:rsidRPr="00651CFD">
          <w:rPr>
            <w:rFonts w:ascii="Times New Roman" w:hAnsi="Times New Roman" w:cs="Times New Roman"/>
            <w:color w:val="000000"/>
            <w:sz w:val="28"/>
            <w:szCs w:val="28"/>
            <w:rPrChange w:id="2106" w:author="Соколов Олександр" w:date="2024-12-22T22:56:00Z">
              <w:rPr>
                <w:color w:val="000000"/>
              </w:rPr>
            </w:rPrChange>
          </w:rPr>
          <w:t> </w:t>
        </w:r>
      </w:ins>
      <w:ins w:id="2107" w:author="Соколов Олександр" w:date="2024-12-22T22:58:00Z">
        <w:r w:rsidR="00C23C4C" w:rsidRPr="0029254A">
          <w:rPr>
            <w:rFonts w:ascii="Times New Roman" w:hAnsi="Times New Roman" w:cs="Times New Roman"/>
            <w:color w:val="000000"/>
            <w:sz w:val="28"/>
            <w:szCs w:val="28"/>
          </w:rPr>
          <w:t>(дата звернення: 22.12.2024)</w:t>
        </w:r>
      </w:ins>
      <w:ins w:id="2108" w:author="Соколов Олександр" w:date="2024-12-22T22:55:00Z">
        <w:r w:rsidRPr="00651CFD">
          <w:rPr>
            <w:rFonts w:ascii="Times New Roman" w:hAnsi="Times New Roman" w:cs="Times New Roman"/>
            <w:color w:val="000000"/>
            <w:sz w:val="28"/>
            <w:szCs w:val="28"/>
            <w:rPrChange w:id="2109" w:author="Соколов Олександр" w:date="2024-12-22T22:56:00Z">
              <w:rPr>
                <w:color w:val="000000"/>
              </w:rPr>
            </w:rPrChange>
          </w:rPr>
          <w:t>.</w:t>
        </w:r>
      </w:ins>
    </w:p>
    <w:p w14:paraId="5E19199C" w14:textId="633D3511" w:rsidR="00651CFD" w:rsidRPr="00651CFD" w:rsidRDefault="00651CFD" w:rsidP="007E082D">
      <w:pPr>
        <w:pStyle w:val="ListParagraph"/>
        <w:numPr>
          <w:ilvl w:val="0"/>
          <w:numId w:val="4"/>
        </w:numPr>
        <w:spacing w:line="360" w:lineRule="auto"/>
        <w:ind w:left="0" w:firstLine="709"/>
        <w:jc w:val="both"/>
        <w:rPr>
          <w:ins w:id="2110" w:author="Соколов Олександр" w:date="2024-12-22T22:56:00Z"/>
          <w:rFonts w:ascii="Times New Roman" w:hAnsi="Times New Roman" w:cs="Times New Roman"/>
          <w:sz w:val="28"/>
          <w:szCs w:val="28"/>
          <w:rPrChange w:id="2111" w:author="Соколов Олександр" w:date="2024-12-22T22:56:00Z">
            <w:rPr>
              <w:ins w:id="2112" w:author="Соколов Олександр" w:date="2024-12-22T22:56:00Z"/>
              <w:sz w:val="24"/>
              <w:szCs w:val="24"/>
            </w:rPr>
          </w:rPrChange>
        </w:rPr>
        <w:pPrChange w:id="2113" w:author="Соколов Олександр" w:date="2024-12-22T23:02:00Z">
          <w:pPr>
            <w:pStyle w:val="ListParagraph"/>
            <w:numPr>
              <w:numId w:val="4"/>
            </w:numPr>
            <w:ind w:left="1069" w:hanging="360"/>
          </w:pPr>
        </w:pPrChange>
      </w:pPr>
      <w:proofErr w:type="spellStart"/>
      <w:ins w:id="2114" w:author="Соколов Олександр" w:date="2024-12-22T22:56:00Z">
        <w:r w:rsidRPr="00651CFD">
          <w:rPr>
            <w:rFonts w:ascii="Times New Roman" w:hAnsi="Times New Roman" w:cs="Times New Roman"/>
            <w:color w:val="000000"/>
            <w:sz w:val="28"/>
            <w:szCs w:val="28"/>
            <w:rPrChange w:id="2115" w:author="Соколов Олександр" w:date="2024-12-22T22:56:00Z">
              <w:rPr>
                <w:color w:val="000000"/>
              </w:rPr>
            </w:rPrChange>
          </w:rPr>
          <w:t>JetBrains</w:t>
        </w:r>
        <w:proofErr w:type="spellEnd"/>
        <w:r w:rsidRPr="00651CFD">
          <w:rPr>
            <w:rFonts w:ascii="Times New Roman" w:hAnsi="Times New Roman" w:cs="Times New Roman"/>
            <w:color w:val="000000"/>
            <w:sz w:val="28"/>
            <w:szCs w:val="28"/>
            <w:rPrChange w:id="2116"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117" w:author="Соколов Олександр" w:date="2024-12-22T22:56:00Z">
              <w:rPr>
                <w:color w:val="000000"/>
              </w:rPr>
            </w:rPrChange>
          </w:rPr>
          <w:t>DataGrip</w:t>
        </w:r>
        <w:proofErr w:type="spellEnd"/>
        <w:r w:rsidRPr="00651CFD">
          <w:rPr>
            <w:rFonts w:ascii="Times New Roman" w:hAnsi="Times New Roman" w:cs="Times New Roman"/>
            <w:color w:val="000000"/>
            <w:sz w:val="28"/>
            <w:szCs w:val="28"/>
            <w:rPrChange w:id="2118"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119" w:author="Соколов Олександр" w:date="2024-12-22T22:56:00Z">
              <w:rPr>
                <w:color w:val="000000"/>
              </w:rPr>
            </w:rPrChange>
          </w:rPr>
          <w:t>The</w:t>
        </w:r>
        <w:proofErr w:type="spellEnd"/>
        <w:r w:rsidRPr="00651CFD">
          <w:rPr>
            <w:rFonts w:ascii="Times New Roman" w:hAnsi="Times New Roman" w:cs="Times New Roman"/>
            <w:color w:val="000000"/>
            <w:sz w:val="28"/>
            <w:szCs w:val="28"/>
            <w:rPrChange w:id="2120"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121" w:author="Соколов Олександр" w:date="2024-12-22T22:56:00Z">
              <w:rPr>
                <w:color w:val="000000"/>
              </w:rPr>
            </w:rPrChange>
          </w:rPr>
          <w:t>Cross-Platform</w:t>
        </w:r>
        <w:proofErr w:type="spellEnd"/>
        <w:r w:rsidRPr="00651CFD">
          <w:rPr>
            <w:rFonts w:ascii="Times New Roman" w:hAnsi="Times New Roman" w:cs="Times New Roman"/>
            <w:color w:val="000000"/>
            <w:sz w:val="28"/>
            <w:szCs w:val="28"/>
            <w:rPrChange w:id="2122" w:author="Соколов Олександр" w:date="2024-12-22T22:56:00Z">
              <w:rPr>
                <w:color w:val="000000"/>
              </w:rPr>
            </w:rPrChange>
          </w:rPr>
          <w:t xml:space="preserve"> IDE </w:t>
        </w:r>
        <w:proofErr w:type="spellStart"/>
        <w:r w:rsidRPr="00651CFD">
          <w:rPr>
            <w:rFonts w:ascii="Times New Roman" w:hAnsi="Times New Roman" w:cs="Times New Roman"/>
            <w:color w:val="000000"/>
            <w:sz w:val="28"/>
            <w:szCs w:val="28"/>
            <w:rPrChange w:id="2123" w:author="Соколов Олександр" w:date="2024-12-22T22:56:00Z">
              <w:rPr>
                <w:color w:val="000000"/>
              </w:rPr>
            </w:rPrChange>
          </w:rPr>
          <w:t>for</w:t>
        </w:r>
        <w:proofErr w:type="spellEnd"/>
        <w:r w:rsidRPr="00651CFD">
          <w:rPr>
            <w:rFonts w:ascii="Times New Roman" w:hAnsi="Times New Roman" w:cs="Times New Roman"/>
            <w:color w:val="000000"/>
            <w:sz w:val="28"/>
            <w:szCs w:val="28"/>
            <w:rPrChange w:id="2124"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125" w:author="Соколов Олександр" w:date="2024-12-22T22:56:00Z">
              <w:rPr>
                <w:color w:val="000000"/>
              </w:rPr>
            </w:rPrChange>
          </w:rPr>
          <w:t>Databases</w:t>
        </w:r>
        <w:proofErr w:type="spellEnd"/>
        <w:r w:rsidRPr="00651CFD">
          <w:rPr>
            <w:rFonts w:ascii="Times New Roman" w:hAnsi="Times New Roman" w:cs="Times New Roman"/>
            <w:color w:val="000000"/>
            <w:sz w:val="28"/>
            <w:szCs w:val="28"/>
            <w:rPrChange w:id="2126" w:author="Соколов Олександр" w:date="2024-12-22T22:56:00Z">
              <w:rPr>
                <w:color w:val="000000"/>
              </w:rPr>
            </w:rPrChange>
          </w:rPr>
          <w:t xml:space="preserve"> &amp; SQL </w:t>
        </w:r>
        <w:proofErr w:type="spellStart"/>
        <w:r w:rsidRPr="00651CFD">
          <w:rPr>
            <w:rFonts w:ascii="Times New Roman" w:hAnsi="Times New Roman" w:cs="Times New Roman"/>
            <w:color w:val="000000"/>
            <w:sz w:val="28"/>
            <w:szCs w:val="28"/>
            <w:rPrChange w:id="2127" w:author="Соколов Олександр" w:date="2024-12-22T22:56:00Z">
              <w:rPr>
                <w:color w:val="000000"/>
              </w:rPr>
            </w:rPrChange>
          </w:rPr>
          <w:t>by</w:t>
        </w:r>
        <w:proofErr w:type="spellEnd"/>
        <w:r w:rsidRPr="00651CFD">
          <w:rPr>
            <w:rFonts w:ascii="Times New Roman" w:hAnsi="Times New Roman" w:cs="Times New Roman"/>
            <w:color w:val="000000"/>
            <w:sz w:val="28"/>
            <w:szCs w:val="28"/>
            <w:rPrChange w:id="2128" w:author="Соколов Олександр" w:date="2024-12-22T22:56:00Z">
              <w:rPr>
                <w:color w:val="000000"/>
              </w:rPr>
            </w:rPrChange>
          </w:rPr>
          <w:t xml:space="preserve"> </w:t>
        </w:r>
        <w:proofErr w:type="spellStart"/>
        <w:r w:rsidRPr="00651CFD">
          <w:rPr>
            <w:rFonts w:ascii="Times New Roman" w:hAnsi="Times New Roman" w:cs="Times New Roman"/>
            <w:color w:val="000000"/>
            <w:sz w:val="28"/>
            <w:szCs w:val="28"/>
            <w:rPrChange w:id="2129" w:author="Соколов Олександр" w:date="2024-12-22T22:56:00Z">
              <w:rPr>
                <w:color w:val="000000"/>
              </w:rPr>
            </w:rPrChange>
          </w:rPr>
          <w:t>JetBrains</w:t>
        </w:r>
        <w:proofErr w:type="spellEnd"/>
        <w:r w:rsidRPr="00651CFD">
          <w:rPr>
            <w:rFonts w:ascii="Times New Roman" w:hAnsi="Times New Roman" w:cs="Times New Roman"/>
            <w:color w:val="000000"/>
            <w:sz w:val="28"/>
            <w:szCs w:val="28"/>
            <w:rPrChange w:id="2130" w:author="Соколов Олександр" w:date="2024-12-22T22:56:00Z">
              <w:rPr>
                <w:color w:val="000000"/>
              </w:rPr>
            </w:rPrChange>
          </w:rPr>
          <w:t>. </w:t>
        </w:r>
        <w:proofErr w:type="spellStart"/>
        <w:r w:rsidRPr="00651CFD">
          <w:rPr>
            <w:rFonts w:ascii="Times New Roman" w:hAnsi="Times New Roman" w:cs="Times New Roman"/>
            <w:i/>
            <w:iCs/>
            <w:color w:val="000000"/>
            <w:sz w:val="28"/>
            <w:szCs w:val="28"/>
            <w:rPrChange w:id="2131" w:author="Соколов Олександр" w:date="2024-12-22T22:56:00Z">
              <w:rPr>
                <w:i/>
                <w:iCs/>
                <w:color w:val="000000"/>
              </w:rPr>
            </w:rPrChange>
          </w:rPr>
          <w:t>JetBrains</w:t>
        </w:r>
        <w:proofErr w:type="spellEnd"/>
        <w:r w:rsidRPr="00651CFD">
          <w:rPr>
            <w:rFonts w:ascii="Times New Roman" w:hAnsi="Times New Roman" w:cs="Times New Roman"/>
            <w:color w:val="000000"/>
            <w:sz w:val="28"/>
            <w:szCs w:val="28"/>
            <w:rPrChange w:id="2132" w:author="Соколов Олександр" w:date="2024-12-22T22:56:00Z">
              <w:rPr>
                <w:color w:val="000000"/>
              </w:rPr>
            </w:rPrChange>
          </w:rPr>
          <w:t>. URL: </w:t>
        </w:r>
        <w:r w:rsidRPr="00651CFD">
          <w:rPr>
            <w:rFonts w:ascii="Times New Roman" w:hAnsi="Times New Roman" w:cs="Times New Roman"/>
            <w:sz w:val="28"/>
            <w:szCs w:val="28"/>
            <w:rPrChange w:id="2133" w:author="Соколов Олександр" w:date="2024-12-22T22:56:00Z">
              <w:rPr/>
            </w:rPrChange>
          </w:rPr>
          <w:fldChar w:fldCharType="begin"/>
        </w:r>
        <w:r w:rsidRPr="00651CFD">
          <w:rPr>
            <w:rFonts w:ascii="Times New Roman" w:hAnsi="Times New Roman" w:cs="Times New Roman"/>
            <w:sz w:val="28"/>
            <w:szCs w:val="28"/>
            <w:rPrChange w:id="2134" w:author="Соколов Олександр" w:date="2024-12-22T22:56:00Z">
              <w:rPr/>
            </w:rPrChange>
          </w:rPr>
          <w:instrText xml:space="preserve"> HYPERLINK "https://www.jetbrains.com/datagrip/" \t "_blank" </w:instrText>
        </w:r>
        <w:r w:rsidRPr="00651CFD">
          <w:rPr>
            <w:rFonts w:ascii="Times New Roman" w:hAnsi="Times New Roman" w:cs="Times New Roman"/>
            <w:sz w:val="28"/>
            <w:szCs w:val="28"/>
            <w:rPrChange w:id="2135" w:author="Соколов Олександр" w:date="2024-12-22T22:56:00Z">
              <w:rPr/>
            </w:rPrChange>
          </w:rPr>
          <w:fldChar w:fldCharType="separate"/>
        </w:r>
        <w:r w:rsidRPr="00651CFD">
          <w:rPr>
            <w:rStyle w:val="Hyperlink"/>
            <w:rFonts w:ascii="Times New Roman" w:hAnsi="Times New Roman" w:cs="Times New Roman"/>
            <w:color w:val="000000"/>
            <w:sz w:val="28"/>
            <w:szCs w:val="28"/>
            <w:rPrChange w:id="2136" w:author="Соколов Олександр" w:date="2024-12-22T22:56:00Z">
              <w:rPr>
                <w:rStyle w:val="Hyperlink"/>
                <w:color w:val="000000"/>
              </w:rPr>
            </w:rPrChange>
          </w:rPr>
          <w:t>https://www.jetbrains.com/datagrip/</w:t>
        </w:r>
        <w:r w:rsidRPr="00651CFD">
          <w:rPr>
            <w:rFonts w:ascii="Times New Roman" w:hAnsi="Times New Roman" w:cs="Times New Roman"/>
            <w:sz w:val="28"/>
            <w:szCs w:val="28"/>
            <w:rPrChange w:id="2137" w:author="Соколов Олександр" w:date="2024-12-22T22:56:00Z">
              <w:rPr/>
            </w:rPrChange>
          </w:rPr>
          <w:fldChar w:fldCharType="end"/>
        </w:r>
        <w:r w:rsidRPr="00651CFD">
          <w:rPr>
            <w:rFonts w:ascii="Times New Roman" w:hAnsi="Times New Roman" w:cs="Times New Roman"/>
            <w:color w:val="000000"/>
            <w:sz w:val="28"/>
            <w:szCs w:val="28"/>
            <w:rPrChange w:id="2138" w:author="Соколов Олександр" w:date="2024-12-22T22:56:00Z">
              <w:rPr>
                <w:color w:val="000000"/>
              </w:rPr>
            </w:rPrChange>
          </w:rPr>
          <w:t> </w:t>
        </w:r>
      </w:ins>
      <w:ins w:id="2139" w:author="Соколов Олександр" w:date="2024-12-22T22:58:00Z">
        <w:r w:rsidR="00C23C4C" w:rsidRPr="0029254A">
          <w:rPr>
            <w:rFonts w:ascii="Times New Roman" w:hAnsi="Times New Roman" w:cs="Times New Roman"/>
            <w:color w:val="000000"/>
            <w:sz w:val="28"/>
            <w:szCs w:val="28"/>
          </w:rPr>
          <w:t>(дата звернення: 22.12.2024)</w:t>
        </w:r>
      </w:ins>
      <w:ins w:id="2140" w:author="Соколов Олександр" w:date="2024-12-22T22:56:00Z">
        <w:r w:rsidRPr="00651CFD">
          <w:rPr>
            <w:rFonts w:ascii="Times New Roman" w:hAnsi="Times New Roman" w:cs="Times New Roman"/>
            <w:color w:val="000000"/>
            <w:sz w:val="28"/>
            <w:szCs w:val="28"/>
            <w:rPrChange w:id="2141" w:author="Соколов Олександр" w:date="2024-12-22T22:56:00Z">
              <w:rPr>
                <w:color w:val="000000"/>
              </w:rPr>
            </w:rPrChange>
          </w:rPr>
          <w:t>.</w:t>
        </w:r>
      </w:ins>
    </w:p>
    <w:p w14:paraId="4BC59C9F" w14:textId="77777777" w:rsidR="00651CFD" w:rsidRDefault="00651CFD" w:rsidP="00651CFD">
      <w:pPr>
        <w:pStyle w:val="ListParagraph"/>
        <w:ind w:left="1069"/>
        <w:rPr>
          <w:ins w:id="2142" w:author="Соколов Олександр" w:date="2024-12-22T22:55:00Z"/>
          <w:sz w:val="24"/>
          <w:szCs w:val="24"/>
        </w:rPr>
        <w:pPrChange w:id="2143" w:author="Соколов Олександр" w:date="2024-12-22T22:56:00Z">
          <w:pPr>
            <w:pStyle w:val="ListParagraph"/>
            <w:numPr>
              <w:numId w:val="4"/>
            </w:numPr>
            <w:ind w:left="1069" w:hanging="360"/>
          </w:pPr>
        </w:pPrChange>
      </w:pPr>
    </w:p>
    <w:p w14:paraId="1302F354" w14:textId="399FF25C" w:rsidR="005E1AD8" w:rsidDel="00651CFD" w:rsidRDefault="006A59CE">
      <w:pPr>
        <w:numPr>
          <w:ilvl w:val="0"/>
          <w:numId w:val="4"/>
        </w:numPr>
        <w:spacing w:line="360" w:lineRule="auto"/>
        <w:jc w:val="both"/>
        <w:rPr>
          <w:del w:id="2144" w:author="Соколов Олександр" w:date="2024-12-22T22:55:00Z"/>
          <w:sz w:val="28"/>
          <w:szCs w:val="28"/>
        </w:rPr>
      </w:pPr>
      <w:del w:id="2145" w:author="Соколов Олександр" w:date="2024-12-22T22:55:00Z">
        <w:r w:rsidDel="00651CFD">
          <w:fldChar w:fldCharType="begin"/>
        </w:r>
        <w:r w:rsidDel="00651CFD">
          <w:delInstrText xml:space="preserve"> HYPERLINK "https://www.postgresql.org/" </w:delInstrText>
        </w:r>
        <w:r w:rsidDel="00651CFD">
          <w:fldChar w:fldCharType="separate"/>
        </w:r>
        <w:r w:rsidR="008347D0" w:rsidRPr="00BE793C" w:rsidDel="00651CFD">
          <w:rPr>
            <w:rStyle w:val="Hyperlink"/>
            <w:sz w:val="28"/>
            <w:szCs w:val="28"/>
          </w:rPr>
          <w:delText>https://www.postgresql.org/</w:delText>
        </w:r>
        <w:r w:rsidDel="00651CFD">
          <w:rPr>
            <w:rStyle w:val="Hyperlink"/>
            <w:sz w:val="28"/>
            <w:szCs w:val="28"/>
          </w:rPr>
          <w:fldChar w:fldCharType="end"/>
        </w:r>
      </w:del>
    </w:p>
    <w:p w14:paraId="7C905483" w14:textId="76300952" w:rsidR="008347D0" w:rsidRPr="007E082D" w:rsidDel="00651CFD" w:rsidRDefault="007159D1">
      <w:pPr>
        <w:numPr>
          <w:ilvl w:val="0"/>
          <w:numId w:val="4"/>
        </w:numPr>
        <w:spacing w:line="360" w:lineRule="auto"/>
        <w:jc w:val="both"/>
        <w:rPr>
          <w:del w:id="2146" w:author="Соколов Олександр" w:date="2024-12-22T22:56:00Z"/>
          <w:sz w:val="28"/>
          <w:szCs w:val="28"/>
          <w:lang w:val="uk-UA"/>
          <w:rPrChange w:id="2147" w:author="Соколов Олександр" w:date="2024-12-22T23:01:00Z">
            <w:rPr>
              <w:del w:id="2148" w:author="Соколов Олександр" w:date="2024-12-22T22:56:00Z"/>
              <w:sz w:val="28"/>
              <w:szCs w:val="28"/>
            </w:rPr>
          </w:rPrChange>
        </w:rPr>
      </w:pPr>
      <w:del w:id="2149" w:author="Соколов Олександр" w:date="2024-12-22T22:56:00Z">
        <w:r w:rsidDel="00651CFD">
          <w:rPr>
            <w:sz w:val="28"/>
            <w:szCs w:val="28"/>
          </w:rPr>
          <w:fldChar w:fldCharType="begin"/>
        </w:r>
        <w:r w:rsidDel="00651CFD">
          <w:rPr>
            <w:sz w:val="28"/>
            <w:szCs w:val="28"/>
          </w:rPr>
          <w:delInstrText xml:space="preserve"> HYPERLINK "</w:delInstrText>
        </w:r>
        <w:r w:rsidRPr="007159D1" w:rsidDel="00651CFD">
          <w:rPr>
            <w:sz w:val="28"/>
            <w:szCs w:val="28"/>
          </w:rPr>
          <w:delInstrText>https://www.jetbrains.com/datagrip/</w:delInstrText>
        </w:r>
        <w:r w:rsidDel="00651CFD">
          <w:rPr>
            <w:sz w:val="28"/>
            <w:szCs w:val="28"/>
          </w:rPr>
          <w:delInstrText xml:space="preserve">" </w:delInstrText>
        </w:r>
        <w:r w:rsidDel="00651CFD">
          <w:rPr>
            <w:sz w:val="28"/>
            <w:szCs w:val="28"/>
          </w:rPr>
          <w:fldChar w:fldCharType="separate"/>
        </w:r>
        <w:r w:rsidRPr="00BE793C" w:rsidDel="00651CFD">
          <w:rPr>
            <w:rStyle w:val="Hyperlink"/>
            <w:sz w:val="28"/>
            <w:szCs w:val="28"/>
          </w:rPr>
          <w:delText>https://www.jetbrains.com/datagrip/</w:delText>
        </w:r>
        <w:r w:rsidDel="00651CFD">
          <w:rPr>
            <w:sz w:val="28"/>
            <w:szCs w:val="28"/>
          </w:rPr>
          <w:fldChar w:fldCharType="end"/>
        </w:r>
      </w:del>
    </w:p>
    <w:p w14:paraId="6C08CA58" w14:textId="77777777" w:rsidR="007159D1" w:rsidRPr="00DF435A" w:rsidRDefault="007159D1" w:rsidP="00075F01">
      <w:pPr>
        <w:spacing w:line="360" w:lineRule="auto"/>
        <w:jc w:val="both"/>
        <w:rPr>
          <w:sz w:val="28"/>
          <w:szCs w:val="28"/>
          <w:lang w:val="en-US"/>
          <w:rPrChange w:id="2150" w:author="Соколов Олександр" w:date="2024-12-22T22:39:00Z">
            <w:rPr>
              <w:sz w:val="28"/>
              <w:szCs w:val="28"/>
            </w:rPr>
          </w:rPrChange>
        </w:rPr>
        <w:pPrChange w:id="2151" w:author="Соколов Олександр" w:date="2024-12-22T23:01:00Z">
          <w:pPr>
            <w:numPr>
              <w:numId w:val="4"/>
            </w:numPr>
            <w:spacing w:line="360" w:lineRule="auto"/>
            <w:ind w:left="1069" w:hanging="360"/>
            <w:jc w:val="both"/>
          </w:pPr>
        </w:pPrChange>
      </w:pPr>
    </w:p>
    <w:sectPr w:rsidR="007159D1" w:rsidRPr="00DF435A">
      <w:headerReference w:type="default" r:id="rId64"/>
      <w:pgSz w:w="11906" w:h="16838"/>
      <w:pgMar w:top="1134" w:right="850" w:bottom="1134"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2DAB5" w14:textId="77777777" w:rsidR="006A59CE" w:rsidRDefault="006A59CE">
      <w:r>
        <w:separator/>
      </w:r>
    </w:p>
  </w:endnote>
  <w:endnote w:type="continuationSeparator" w:id="0">
    <w:p w14:paraId="5969FDD7" w14:textId="77777777" w:rsidR="006A59CE" w:rsidRDefault="006A5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D7165" w14:textId="77777777" w:rsidR="006A59CE" w:rsidRDefault="006A59CE">
      <w:r>
        <w:separator/>
      </w:r>
    </w:p>
  </w:footnote>
  <w:footnote w:type="continuationSeparator" w:id="0">
    <w:p w14:paraId="0964D38F" w14:textId="77777777" w:rsidR="006A59CE" w:rsidRDefault="006A59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C0426" w14:textId="77777777" w:rsidR="008F106F" w:rsidRDefault="00B079CE">
    <w:pPr>
      <w:pBdr>
        <w:top w:val="nil"/>
        <w:left w:val="nil"/>
        <w:bottom w:val="nil"/>
        <w:right w:val="nil"/>
        <w:between w:val="nil"/>
      </w:pBdr>
      <w:tabs>
        <w:tab w:val="center" w:pos="4677"/>
        <w:tab w:val="right" w:pos="9355"/>
      </w:tabs>
      <w:jc w:val="right"/>
      <w:rPr>
        <w:color w:val="000000"/>
      </w:rPr>
    </w:pPr>
    <w:r>
      <w:rPr>
        <w:color w:val="000000"/>
      </w:rPr>
      <w:fldChar w:fldCharType="begin"/>
    </w:r>
    <w:r>
      <w:rPr>
        <w:color w:val="000000"/>
      </w:rPr>
      <w:instrText>PAGE</w:instrText>
    </w:r>
    <w:r>
      <w:rPr>
        <w:color w:val="000000"/>
      </w:rPr>
      <w:fldChar w:fldCharType="separate"/>
    </w:r>
    <w:r w:rsidR="009321A9">
      <w:rPr>
        <w:noProof/>
        <w:color w:val="000000"/>
      </w:rPr>
      <w:t>1</w:t>
    </w:r>
    <w:r>
      <w:rPr>
        <w:color w:val="000000"/>
      </w:rPr>
      <w:fldChar w:fldCharType="end"/>
    </w:r>
  </w:p>
  <w:p w14:paraId="10380830" w14:textId="77777777" w:rsidR="008F106F" w:rsidRDefault="008F106F">
    <w:pPr>
      <w:pBdr>
        <w:top w:val="nil"/>
        <w:left w:val="nil"/>
        <w:bottom w:val="nil"/>
        <w:right w:val="nil"/>
        <w:between w:val="nil"/>
      </w:pBdr>
      <w:tabs>
        <w:tab w:val="center" w:pos="4677"/>
        <w:tab w:val="right" w:pos="9355"/>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97799"/>
    <w:multiLevelType w:val="multilevel"/>
    <w:tmpl w:val="79CC1FA0"/>
    <w:numStyleLink w:val="tyre"/>
  </w:abstractNum>
  <w:abstractNum w:abstractNumId="1" w15:restartNumberingAfterBreak="0">
    <w:nsid w:val="0FFC75A8"/>
    <w:multiLevelType w:val="multilevel"/>
    <w:tmpl w:val="79CC1FA0"/>
    <w:numStyleLink w:val="tyre"/>
  </w:abstractNum>
  <w:abstractNum w:abstractNumId="2" w15:restartNumberingAfterBreak="0">
    <w:nsid w:val="1DC264CD"/>
    <w:multiLevelType w:val="multilevel"/>
    <w:tmpl w:val="79CC1FA0"/>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FE424D"/>
    <w:multiLevelType w:val="multilevel"/>
    <w:tmpl w:val="9DA0B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1E5CE4"/>
    <w:multiLevelType w:val="multilevel"/>
    <w:tmpl w:val="00DC50B6"/>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AC7E5D"/>
    <w:multiLevelType w:val="hybridMultilevel"/>
    <w:tmpl w:val="C31CAB6E"/>
    <w:lvl w:ilvl="0" w:tplc="AE80EE8A">
      <w:start w:val="7"/>
      <w:numFmt w:val="bullet"/>
      <w:lvlText w:val="–"/>
      <w:lvlJc w:val="left"/>
      <w:pPr>
        <w:ind w:left="1069" w:hanging="360"/>
      </w:pPr>
      <w:rPr>
        <w:rFonts w:ascii="Times New Roman" w:eastAsia="Times New Roman" w:hAnsi="Times New Roman" w:cs="Times New Roman" w:hint="default"/>
      </w:rPr>
    </w:lvl>
    <w:lvl w:ilvl="1" w:tplc="08090003" w:tentative="1">
      <w:start w:val="1"/>
      <w:numFmt w:val="bullet"/>
      <w:lvlText w:val="o"/>
      <w:lvlJc w:val="left"/>
      <w:pPr>
        <w:ind w:left="1789" w:hanging="360"/>
      </w:pPr>
      <w:rPr>
        <w:rFonts w:ascii="Courier New" w:hAnsi="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6" w15:restartNumberingAfterBreak="0">
    <w:nsid w:val="2B3A114B"/>
    <w:multiLevelType w:val="multilevel"/>
    <w:tmpl w:val="79CC1FA0"/>
    <w:numStyleLink w:val="tyre"/>
  </w:abstractNum>
  <w:abstractNum w:abstractNumId="7" w15:restartNumberingAfterBreak="0">
    <w:nsid w:val="35E66935"/>
    <w:multiLevelType w:val="multilevel"/>
    <w:tmpl w:val="B1F0B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7654DB5"/>
    <w:multiLevelType w:val="multilevel"/>
    <w:tmpl w:val="CC3247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A4A62C2"/>
    <w:multiLevelType w:val="multilevel"/>
    <w:tmpl w:val="E75447C2"/>
    <w:styleLink w:val="CurrentList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591520F"/>
    <w:multiLevelType w:val="multilevel"/>
    <w:tmpl w:val="A2D8BC9E"/>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5F534E92"/>
    <w:multiLevelType w:val="multilevel"/>
    <w:tmpl w:val="79CC1FA0"/>
    <w:numStyleLink w:val="tyre"/>
  </w:abstractNum>
  <w:abstractNum w:abstractNumId="12" w15:restartNumberingAfterBreak="0">
    <w:nsid w:val="60793A84"/>
    <w:multiLevelType w:val="multilevel"/>
    <w:tmpl w:val="79CC1FA0"/>
    <w:styleLink w:val="tyre"/>
    <w:lvl w:ilvl="0">
      <w:start w:val="1"/>
      <w:numFmt w:val="bullet"/>
      <w:lvlText w:val=""/>
      <w:lvlJc w:val="left"/>
      <w:pPr>
        <w:tabs>
          <w:tab w:val="num" w:pos="720"/>
        </w:tabs>
        <w:ind w:left="1080" w:hanging="360"/>
      </w:pPr>
      <w:rPr>
        <w:rFonts w:ascii="Symbol" w:hAnsi="Symbol" w:hint="default"/>
        <w:sz w:val="28"/>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C87E73"/>
    <w:multiLevelType w:val="multilevel"/>
    <w:tmpl w:val="2768036C"/>
    <w:styleLink w:val="CurrentList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715B7989"/>
    <w:multiLevelType w:val="multilevel"/>
    <w:tmpl w:val="A50A0B16"/>
    <w:styleLink w:val="CurrentList5"/>
    <w:lvl w:ilvl="0">
      <w:start w:val="1"/>
      <w:numFmt w:val="decimal"/>
      <w:lvlText w:val="%1)"/>
      <w:lvlJc w:val="left"/>
      <w:pPr>
        <w:ind w:left="1069" w:hanging="360"/>
      </w:pPr>
      <w:rPr>
        <w:rFonts w:hint="default"/>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5" w15:restartNumberingAfterBreak="0">
    <w:nsid w:val="7D3C48DB"/>
    <w:multiLevelType w:val="multilevel"/>
    <w:tmpl w:val="79CC1FA0"/>
    <w:numStyleLink w:val="tyre"/>
  </w:abstractNum>
  <w:num w:numId="1">
    <w:abstractNumId w:val="8"/>
  </w:num>
  <w:num w:numId="2">
    <w:abstractNumId w:val="0"/>
  </w:num>
  <w:num w:numId="3">
    <w:abstractNumId w:val="6"/>
  </w:num>
  <w:num w:numId="4">
    <w:abstractNumId w:val="10"/>
  </w:num>
  <w:num w:numId="5">
    <w:abstractNumId w:val="7"/>
  </w:num>
  <w:num w:numId="6">
    <w:abstractNumId w:val="3"/>
  </w:num>
  <w:num w:numId="7">
    <w:abstractNumId w:val="15"/>
  </w:num>
  <w:num w:numId="8">
    <w:abstractNumId w:val="11"/>
  </w:num>
  <w:num w:numId="9">
    <w:abstractNumId w:val="2"/>
  </w:num>
  <w:num w:numId="10">
    <w:abstractNumId w:val="12"/>
  </w:num>
  <w:num w:numId="11">
    <w:abstractNumId w:val="4"/>
  </w:num>
  <w:num w:numId="12">
    <w:abstractNumId w:val="9"/>
  </w:num>
  <w:num w:numId="13">
    <w:abstractNumId w:val="13"/>
  </w:num>
  <w:num w:numId="14">
    <w:abstractNumId w:val="5"/>
  </w:num>
  <w:num w:numId="15">
    <w:abstractNumId w:val="1"/>
  </w:num>
  <w:num w:numId="1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Соколов Олександр">
    <w15:presenceInfo w15:providerId="Windows Live" w15:userId="ddbc215472443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06F"/>
    <w:rsid w:val="00073788"/>
    <w:rsid w:val="00075F01"/>
    <w:rsid w:val="000926E5"/>
    <w:rsid w:val="000A1378"/>
    <w:rsid w:val="000B053E"/>
    <w:rsid w:val="000C547C"/>
    <w:rsid w:val="000E6BCA"/>
    <w:rsid w:val="00111378"/>
    <w:rsid w:val="001228EA"/>
    <w:rsid w:val="001323A2"/>
    <w:rsid w:val="00146702"/>
    <w:rsid w:val="00177362"/>
    <w:rsid w:val="001933BF"/>
    <w:rsid w:val="001966EB"/>
    <w:rsid w:val="001A0BFF"/>
    <w:rsid w:val="001A47D8"/>
    <w:rsid w:val="001B2075"/>
    <w:rsid w:val="001D274C"/>
    <w:rsid w:val="00262F84"/>
    <w:rsid w:val="0028031A"/>
    <w:rsid w:val="00285A3D"/>
    <w:rsid w:val="002A61B4"/>
    <w:rsid w:val="002B5E8B"/>
    <w:rsid w:val="002D1DC6"/>
    <w:rsid w:val="002D29A2"/>
    <w:rsid w:val="003172D2"/>
    <w:rsid w:val="00325430"/>
    <w:rsid w:val="00334DE5"/>
    <w:rsid w:val="00336D78"/>
    <w:rsid w:val="00350B73"/>
    <w:rsid w:val="00350D9A"/>
    <w:rsid w:val="0036005B"/>
    <w:rsid w:val="003875FA"/>
    <w:rsid w:val="003A636E"/>
    <w:rsid w:val="003B194F"/>
    <w:rsid w:val="003C0ADF"/>
    <w:rsid w:val="003C649E"/>
    <w:rsid w:val="003F6DE2"/>
    <w:rsid w:val="004136B4"/>
    <w:rsid w:val="004156C0"/>
    <w:rsid w:val="00426F97"/>
    <w:rsid w:val="00434156"/>
    <w:rsid w:val="00441459"/>
    <w:rsid w:val="004538B4"/>
    <w:rsid w:val="00472EB3"/>
    <w:rsid w:val="0048175D"/>
    <w:rsid w:val="00484B5C"/>
    <w:rsid w:val="004C24D7"/>
    <w:rsid w:val="004D0FE7"/>
    <w:rsid w:val="00510020"/>
    <w:rsid w:val="00516469"/>
    <w:rsid w:val="00520CFA"/>
    <w:rsid w:val="00525493"/>
    <w:rsid w:val="005367E5"/>
    <w:rsid w:val="00544307"/>
    <w:rsid w:val="005814AD"/>
    <w:rsid w:val="005C0E6E"/>
    <w:rsid w:val="005C1297"/>
    <w:rsid w:val="005E1AD8"/>
    <w:rsid w:val="005F4E35"/>
    <w:rsid w:val="0060619E"/>
    <w:rsid w:val="006072B1"/>
    <w:rsid w:val="00610B9D"/>
    <w:rsid w:val="0062583F"/>
    <w:rsid w:val="00651CFD"/>
    <w:rsid w:val="0066219F"/>
    <w:rsid w:val="00663F74"/>
    <w:rsid w:val="00692C3A"/>
    <w:rsid w:val="00696E4B"/>
    <w:rsid w:val="006A59CE"/>
    <w:rsid w:val="006B7EB1"/>
    <w:rsid w:val="006D4B2B"/>
    <w:rsid w:val="006F2ADA"/>
    <w:rsid w:val="006F5C13"/>
    <w:rsid w:val="006F699E"/>
    <w:rsid w:val="007056FD"/>
    <w:rsid w:val="00707FBF"/>
    <w:rsid w:val="007159D1"/>
    <w:rsid w:val="00717B20"/>
    <w:rsid w:val="00722CF4"/>
    <w:rsid w:val="00745F43"/>
    <w:rsid w:val="00752B47"/>
    <w:rsid w:val="00770EF4"/>
    <w:rsid w:val="00773E68"/>
    <w:rsid w:val="0077663A"/>
    <w:rsid w:val="00784098"/>
    <w:rsid w:val="00786019"/>
    <w:rsid w:val="0079173E"/>
    <w:rsid w:val="007C2C9C"/>
    <w:rsid w:val="007D4961"/>
    <w:rsid w:val="007D682B"/>
    <w:rsid w:val="007E082D"/>
    <w:rsid w:val="008032FA"/>
    <w:rsid w:val="0081104E"/>
    <w:rsid w:val="00813008"/>
    <w:rsid w:val="00815BDF"/>
    <w:rsid w:val="008347D0"/>
    <w:rsid w:val="00836E7E"/>
    <w:rsid w:val="00862EF7"/>
    <w:rsid w:val="00881D38"/>
    <w:rsid w:val="00890791"/>
    <w:rsid w:val="008C3265"/>
    <w:rsid w:val="008C7862"/>
    <w:rsid w:val="008F106F"/>
    <w:rsid w:val="0090546F"/>
    <w:rsid w:val="009321A9"/>
    <w:rsid w:val="0094057E"/>
    <w:rsid w:val="00947307"/>
    <w:rsid w:val="00990DA1"/>
    <w:rsid w:val="009A7965"/>
    <w:rsid w:val="009C73C0"/>
    <w:rsid w:val="009D1F62"/>
    <w:rsid w:val="009D274B"/>
    <w:rsid w:val="009E2C74"/>
    <w:rsid w:val="009E3E56"/>
    <w:rsid w:val="009E436C"/>
    <w:rsid w:val="009F38B5"/>
    <w:rsid w:val="00A1184C"/>
    <w:rsid w:val="00A44438"/>
    <w:rsid w:val="00A5213C"/>
    <w:rsid w:val="00A54A1F"/>
    <w:rsid w:val="00A605D2"/>
    <w:rsid w:val="00A638F1"/>
    <w:rsid w:val="00A65864"/>
    <w:rsid w:val="00A65B87"/>
    <w:rsid w:val="00A81D44"/>
    <w:rsid w:val="00A85886"/>
    <w:rsid w:val="00AA1B18"/>
    <w:rsid w:val="00AA42C3"/>
    <w:rsid w:val="00AB1C70"/>
    <w:rsid w:val="00AC17ED"/>
    <w:rsid w:val="00AC79B5"/>
    <w:rsid w:val="00AD2627"/>
    <w:rsid w:val="00AF2799"/>
    <w:rsid w:val="00B079CE"/>
    <w:rsid w:val="00B161E3"/>
    <w:rsid w:val="00B50791"/>
    <w:rsid w:val="00B62278"/>
    <w:rsid w:val="00B76045"/>
    <w:rsid w:val="00BA4E41"/>
    <w:rsid w:val="00BA7232"/>
    <w:rsid w:val="00BB6784"/>
    <w:rsid w:val="00BD3150"/>
    <w:rsid w:val="00BE0823"/>
    <w:rsid w:val="00BE3E52"/>
    <w:rsid w:val="00BF47C3"/>
    <w:rsid w:val="00C00EEF"/>
    <w:rsid w:val="00C06FC1"/>
    <w:rsid w:val="00C13835"/>
    <w:rsid w:val="00C23C4C"/>
    <w:rsid w:val="00C61BBD"/>
    <w:rsid w:val="00C61BCA"/>
    <w:rsid w:val="00C675D8"/>
    <w:rsid w:val="00C83AEE"/>
    <w:rsid w:val="00C8497A"/>
    <w:rsid w:val="00C959DA"/>
    <w:rsid w:val="00CA23E5"/>
    <w:rsid w:val="00CA48B1"/>
    <w:rsid w:val="00CD51B7"/>
    <w:rsid w:val="00CE2E9A"/>
    <w:rsid w:val="00D04945"/>
    <w:rsid w:val="00D15509"/>
    <w:rsid w:val="00D31400"/>
    <w:rsid w:val="00D337A7"/>
    <w:rsid w:val="00D42505"/>
    <w:rsid w:val="00D46DCA"/>
    <w:rsid w:val="00D73E05"/>
    <w:rsid w:val="00D84F2B"/>
    <w:rsid w:val="00D94620"/>
    <w:rsid w:val="00DA1B22"/>
    <w:rsid w:val="00DC3812"/>
    <w:rsid w:val="00DD4FFE"/>
    <w:rsid w:val="00DF07E6"/>
    <w:rsid w:val="00DF435A"/>
    <w:rsid w:val="00DF443F"/>
    <w:rsid w:val="00E11493"/>
    <w:rsid w:val="00E205AA"/>
    <w:rsid w:val="00E5667A"/>
    <w:rsid w:val="00E63526"/>
    <w:rsid w:val="00E65390"/>
    <w:rsid w:val="00E97A58"/>
    <w:rsid w:val="00EA7E77"/>
    <w:rsid w:val="00ED4A64"/>
    <w:rsid w:val="00EE065E"/>
    <w:rsid w:val="00EE5FEF"/>
    <w:rsid w:val="00F16BA7"/>
    <w:rsid w:val="00F25C95"/>
    <w:rsid w:val="00F33922"/>
    <w:rsid w:val="00F474BC"/>
    <w:rsid w:val="00F5526E"/>
    <w:rsid w:val="00F65D7B"/>
    <w:rsid w:val="00FA4D0D"/>
    <w:rsid w:val="00FA5FDF"/>
    <w:rsid w:val="00FC3CAE"/>
    <w:rsid w:val="00FD0DFF"/>
    <w:rsid w:val="00FE0398"/>
    <w:rsid w:val="00FE56FB"/>
    <w:rsid w:val="00FE6299"/>
    <w:rsid w:val="00FF1C08"/>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5C536"/>
  <w15:docId w15:val="{99D851B4-8E7C-4347-B6D4-247E65D2A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uk-U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CFD"/>
    <w:pPr>
      <w:spacing w:after="0" w:line="240" w:lineRule="auto"/>
    </w:pPr>
    <w:rPr>
      <w:rFonts w:ascii="Times New Roman" w:eastAsia="Times New Roman" w:hAnsi="Times New Roman" w:cs="Times New Roman"/>
      <w:sz w:val="24"/>
      <w:szCs w:val="24"/>
      <w:lang w:val="en-UA"/>
    </w:rPr>
  </w:style>
  <w:style w:type="paragraph" w:styleId="Heading1">
    <w:name w:val="heading 1"/>
    <w:basedOn w:val="Normal"/>
    <w:next w:val="Normal"/>
    <w:uiPriority w:val="9"/>
    <w:qFormat/>
    <w:pPr>
      <w:keepNext/>
      <w:jc w:val="center"/>
      <w:outlineLvl w:val="0"/>
    </w:pPr>
    <w:rPr>
      <w:sz w:val="36"/>
      <w:szCs w:val="36"/>
      <w:lang w:val="uk-UA"/>
    </w:rPr>
  </w:style>
  <w:style w:type="paragraph" w:styleId="Heading2">
    <w:name w:val="heading 2"/>
    <w:basedOn w:val="Normal"/>
    <w:next w:val="Normal"/>
    <w:uiPriority w:val="9"/>
    <w:semiHidden/>
    <w:unhideWhenUsed/>
    <w:qFormat/>
    <w:pPr>
      <w:keepNext/>
      <w:keepLines/>
      <w:spacing w:before="40" w:line="259" w:lineRule="auto"/>
      <w:outlineLvl w:val="1"/>
    </w:pPr>
    <w:rPr>
      <w:rFonts w:ascii="Calibri" w:eastAsia="Calibri" w:hAnsi="Calibri" w:cs="Calibri"/>
      <w:color w:val="2E75B5"/>
      <w:sz w:val="26"/>
      <w:szCs w:val="26"/>
      <w:lang w:val="uk-UA"/>
    </w:rPr>
  </w:style>
  <w:style w:type="paragraph" w:styleId="Heading3">
    <w:name w:val="heading 3"/>
    <w:basedOn w:val="Normal"/>
    <w:next w:val="Normal"/>
    <w:uiPriority w:val="9"/>
    <w:semiHidden/>
    <w:unhideWhenUsed/>
    <w:qFormat/>
    <w:pPr>
      <w:keepNext/>
      <w:keepLines/>
      <w:spacing w:before="40" w:line="259" w:lineRule="auto"/>
      <w:outlineLvl w:val="2"/>
    </w:pPr>
    <w:rPr>
      <w:rFonts w:ascii="Calibri" w:eastAsia="Calibri" w:hAnsi="Calibri" w:cs="Calibri"/>
      <w:color w:val="1E4D78"/>
      <w:lang w:val="uk-UA"/>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val="uk-UA"/>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val="uk-UA"/>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val="uk-U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val="uk-UA"/>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val="uk-UA"/>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4156C0"/>
    <w:pPr>
      <w:spacing w:after="160" w:line="259" w:lineRule="auto"/>
    </w:pPr>
    <w:rPr>
      <w:rFonts w:eastAsia="Calibri"/>
      <w:lang w:val="uk-UA"/>
    </w:rPr>
  </w:style>
  <w:style w:type="character" w:styleId="Hyperlink">
    <w:name w:val="Hyperlink"/>
    <w:basedOn w:val="DefaultParagraphFont"/>
    <w:uiPriority w:val="99"/>
    <w:unhideWhenUsed/>
    <w:rsid w:val="00B62278"/>
    <w:rPr>
      <w:color w:val="0000FF" w:themeColor="hyperlink"/>
      <w:u w:val="single"/>
    </w:rPr>
  </w:style>
  <w:style w:type="character" w:styleId="UnresolvedMention">
    <w:name w:val="Unresolved Mention"/>
    <w:basedOn w:val="DefaultParagraphFont"/>
    <w:uiPriority w:val="99"/>
    <w:semiHidden/>
    <w:unhideWhenUsed/>
    <w:rsid w:val="00B62278"/>
    <w:rPr>
      <w:color w:val="605E5C"/>
      <w:shd w:val="clear" w:color="auto" w:fill="E1DFDD"/>
    </w:rPr>
  </w:style>
  <w:style w:type="paragraph" w:styleId="TOCHeading">
    <w:name w:val="TOC Heading"/>
    <w:basedOn w:val="Heading1"/>
    <w:next w:val="Normal"/>
    <w:uiPriority w:val="39"/>
    <w:unhideWhenUsed/>
    <w:qFormat/>
    <w:rsid w:val="00544307"/>
    <w:pPr>
      <w:keepLines/>
      <w:spacing w:before="480" w:line="276" w:lineRule="auto"/>
      <w:jc w:val="left"/>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9D1F62"/>
    <w:pPr>
      <w:tabs>
        <w:tab w:val="left" w:pos="440"/>
        <w:tab w:val="right" w:leader="dot" w:pos="9345"/>
      </w:tabs>
      <w:spacing w:before="120" w:after="120" w:line="259" w:lineRule="auto"/>
      <w:jc w:val="center"/>
      <w:pPrChange w:id="0" w:author="Соколов Олександр" w:date="2024-12-22T22:19:00Z">
        <w:pPr>
          <w:spacing w:before="120" w:after="120" w:line="259" w:lineRule="auto"/>
        </w:pPr>
      </w:pPrChange>
    </w:pPr>
    <w:rPr>
      <w:rFonts w:asciiTheme="minorHAnsi" w:eastAsia="Calibri" w:hAnsiTheme="minorHAnsi" w:cs="Calibri"/>
      <w:b/>
      <w:bCs/>
      <w:caps/>
      <w:sz w:val="20"/>
      <w:szCs w:val="20"/>
      <w:lang w:val="uk-UA"/>
      <w:rPrChange w:id="0" w:author="Соколов Олександр" w:date="2024-12-22T22:19:00Z">
        <w:rPr>
          <w:rFonts w:asciiTheme="minorHAnsi" w:eastAsia="Calibri" w:hAnsiTheme="minorHAnsi" w:cs="Calibri"/>
          <w:b/>
          <w:bCs/>
          <w:caps/>
          <w:lang w:val="uk-UA" w:eastAsia="en-GB" w:bidi="ar-SA"/>
        </w:rPr>
      </w:rPrChange>
    </w:rPr>
  </w:style>
  <w:style w:type="paragraph" w:styleId="TOC2">
    <w:name w:val="toc 2"/>
    <w:basedOn w:val="Normal"/>
    <w:next w:val="Normal"/>
    <w:autoRedefine/>
    <w:uiPriority w:val="39"/>
    <w:unhideWhenUsed/>
    <w:rsid w:val="00DC3812"/>
    <w:pPr>
      <w:tabs>
        <w:tab w:val="right" w:leader="dot" w:pos="9345"/>
      </w:tabs>
      <w:spacing w:line="259" w:lineRule="auto"/>
      <w:ind w:left="220"/>
      <w:pPrChange w:id="1" w:author="Соколов Олександр" w:date="2024-12-22T22:03:00Z">
        <w:pPr>
          <w:spacing w:line="259" w:lineRule="auto"/>
          <w:ind w:left="220"/>
        </w:pPr>
      </w:pPrChange>
    </w:pPr>
    <w:rPr>
      <w:rFonts w:asciiTheme="minorHAnsi" w:eastAsia="Calibri" w:hAnsiTheme="minorHAnsi" w:cs="Calibri"/>
      <w:smallCaps/>
      <w:sz w:val="20"/>
      <w:szCs w:val="20"/>
      <w:lang w:val="uk-UA"/>
      <w:rPrChange w:id="1" w:author="Соколов Олександр" w:date="2024-12-22T22:03:00Z">
        <w:rPr>
          <w:rFonts w:asciiTheme="minorHAnsi" w:eastAsia="Calibri" w:hAnsiTheme="minorHAnsi" w:cs="Calibri"/>
          <w:smallCaps/>
          <w:lang w:val="uk-UA" w:eastAsia="en-GB" w:bidi="ar-SA"/>
        </w:rPr>
      </w:rPrChange>
    </w:rPr>
  </w:style>
  <w:style w:type="paragraph" w:styleId="TOC3">
    <w:name w:val="toc 3"/>
    <w:basedOn w:val="Normal"/>
    <w:next w:val="Normal"/>
    <w:autoRedefine/>
    <w:uiPriority w:val="39"/>
    <w:unhideWhenUsed/>
    <w:rsid w:val="00544307"/>
    <w:pPr>
      <w:spacing w:line="259" w:lineRule="auto"/>
      <w:ind w:left="440"/>
    </w:pPr>
    <w:rPr>
      <w:rFonts w:asciiTheme="minorHAnsi" w:eastAsia="Calibri" w:hAnsiTheme="minorHAnsi" w:cs="Calibri"/>
      <w:i/>
      <w:iCs/>
      <w:sz w:val="20"/>
      <w:szCs w:val="20"/>
      <w:lang w:val="uk-UA"/>
    </w:rPr>
  </w:style>
  <w:style w:type="paragraph" w:styleId="TOC4">
    <w:name w:val="toc 4"/>
    <w:basedOn w:val="Normal"/>
    <w:next w:val="Normal"/>
    <w:autoRedefine/>
    <w:uiPriority w:val="39"/>
    <w:unhideWhenUsed/>
    <w:rsid w:val="00544307"/>
    <w:pPr>
      <w:spacing w:line="259" w:lineRule="auto"/>
      <w:ind w:left="660"/>
    </w:pPr>
    <w:rPr>
      <w:rFonts w:asciiTheme="minorHAnsi" w:eastAsia="Calibri" w:hAnsiTheme="minorHAnsi" w:cs="Calibri"/>
      <w:sz w:val="18"/>
      <w:szCs w:val="18"/>
      <w:lang w:val="uk-UA"/>
    </w:rPr>
  </w:style>
  <w:style w:type="paragraph" w:styleId="TOC5">
    <w:name w:val="toc 5"/>
    <w:basedOn w:val="Normal"/>
    <w:next w:val="Normal"/>
    <w:autoRedefine/>
    <w:uiPriority w:val="39"/>
    <w:unhideWhenUsed/>
    <w:rsid w:val="00544307"/>
    <w:pPr>
      <w:spacing w:line="259" w:lineRule="auto"/>
      <w:ind w:left="880"/>
    </w:pPr>
    <w:rPr>
      <w:rFonts w:asciiTheme="minorHAnsi" w:eastAsia="Calibri" w:hAnsiTheme="minorHAnsi" w:cs="Calibri"/>
      <w:sz w:val="18"/>
      <w:szCs w:val="18"/>
      <w:lang w:val="uk-UA"/>
    </w:rPr>
  </w:style>
  <w:style w:type="paragraph" w:styleId="TOC6">
    <w:name w:val="toc 6"/>
    <w:basedOn w:val="Normal"/>
    <w:next w:val="Normal"/>
    <w:autoRedefine/>
    <w:uiPriority w:val="39"/>
    <w:unhideWhenUsed/>
    <w:rsid w:val="00544307"/>
    <w:pPr>
      <w:spacing w:line="259" w:lineRule="auto"/>
      <w:ind w:left="1100"/>
    </w:pPr>
    <w:rPr>
      <w:rFonts w:asciiTheme="minorHAnsi" w:eastAsia="Calibri" w:hAnsiTheme="minorHAnsi" w:cs="Calibri"/>
      <w:sz w:val="18"/>
      <w:szCs w:val="18"/>
      <w:lang w:val="uk-UA"/>
    </w:rPr>
  </w:style>
  <w:style w:type="paragraph" w:styleId="TOC7">
    <w:name w:val="toc 7"/>
    <w:basedOn w:val="Normal"/>
    <w:next w:val="Normal"/>
    <w:autoRedefine/>
    <w:uiPriority w:val="39"/>
    <w:unhideWhenUsed/>
    <w:rsid w:val="00544307"/>
    <w:pPr>
      <w:spacing w:line="259" w:lineRule="auto"/>
      <w:ind w:left="1320"/>
    </w:pPr>
    <w:rPr>
      <w:rFonts w:asciiTheme="minorHAnsi" w:eastAsia="Calibri" w:hAnsiTheme="minorHAnsi" w:cs="Calibri"/>
      <w:sz w:val="18"/>
      <w:szCs w:val="18"/>
      <w:lang w:val="uk-UA"/>
    </w:rPr>
  </w:style>
  <w:style w:type="paragraph" w:styleId="TOC8">
    <w:name w:val="toc 8"/>
    <w:basedOn w:val="Normal"/>
    <w:next w:val="Normal"/>
    <w:autoRedefine/>
    <w:uiPriority w:val="39"/>
    <w:unhideWhenUsed/>
    <w:rsid w:val="00544307"/>
    <w:pPr>
      <w:spacing w:line="259" w:lineRule="auto"/>
      <w:ind w:left="1540"/>
    </w:pPr>
    <w:rPr>
      <w:rFonts w:asciiTheme="minorHAnsi" w:eastAsia="Calibri" w:hAnsiTheme="minorHAnsi" w:cs="Calibri"/>
      <w:sz w:val="18"/>
      <w:szCs w:val="18"/>
      <w:lang w:val="uk-UA"/>
    </w:rPr>
  </w:style>
  <w:style w:type="paragraph" w:styleId="TOC9">
    <w:name w:val="toc 9"/>
    <w:basedOn w:val="Normal"/>
    <w:next w:val="Normal"/>
    <w:autoRedefine/>
    <w:uiPriority w:val="39"/>
    <w:unhideWhenUsed/>
    <w:rsid w:val="00544307"/>
    <w:pPr>
      <w:spacing w:line="259" w:lineRule="auto"/>
      <w:ind w:left="1760"/>
    </w:pPr>
    <w:rPr>
      <w:rFonts w:asciiTheme="minorHAnsi" w:eastAsia="Calibri" w:hAnsiTheme="minorHAnsi" w:cs="Calibri"/>
      <w:sz w:val="18"/>
      <w:szCs w:val="18"/>
      <w:lang w:val="uk-UA"/>
    </w:rPr>
  </w:style>
  <w:style w:type="numbering" w:customStyle="1" w:styleId="CurrentList1">
    <w:name w:val="Current List1"/>
    <w:uiPriority w:val="99"/>
    <w:rsid w:val="00C13835"/>
    <w:pPr>
      <w:numPr>
        <w:numId w:val="9"/>
      </w:numPr>
    </w:pPr>
  </w:style>
  <w:style w:type="numbering" w:customStyle="1" w:styleId="tyre">
    <w:name w:val="tyre"/>
    <w:uiPriority w:val="99"/>
    <w:rsid w:val="00C13835"/>
    <w:pPr>
      <w:numPr>
        <w:numId w:val="10"/>
      </w:numPr>
    </w:pPr>
  </w:style>
  <w:style w:type="numbering" w:customStyle="1" w:styleId="CurrentList2">
    <w:name w:val="Current List2"/>
    <w:uiPriority w:val="99"/>
    <w:rsid w:val="008032FA"/>
    <w:pPr>
      <w:numPr>
        <w:numId w:val="11"/>
      </w:numPr>
    </w:pPr>
  </w:style>
  <w:style w:type="numbering" w:customStyle="1" w:styleId="CurrentList3">
    <w:name w:val="Current List3"/>
    <w:uiPriority w:val="99"/>
    <w:rsid w:val="006F699E"/>
    <w:pPr>
      <w:numPr>
        <w:numId w:val="12"/>
      </w:numPr>
    </w:pPr>
  </w:style>
  <w:style w:type="paragraph" w:styleId="ListParagraph">
    <w:name w:val="List Paragraph"/>
    <w:basedOn w:val="Normal"/>
    <w:uiPriority w:val="34"/>
    <w:qFormat/>
    <w:rsid w:val="0077663A"/>
    <w:pPr>
      <w:spacing w:after="160" w:line="259" w:lineRule="auto"/>
      <w:ind w:left="720"/>
      <w:contextualSpacing/>
    </w:pPr>
    <w:rPr>
      <w:rFonts w:ascii="Calibri" w:eastAsia="Calibri" w:hAnsi="Calibri" w:cs="Calibri"/>
      <w:sz w:val="22"/>
      <w:szCs w:val="22"/>
      <w:lang w:val="uk-UA"/>
    </w:rPr>
  </w:style>
  <w:style w:type="numbering" w:customStyle="1" w:styleId="CurrentList4">
    <w:name w:val="Current List4"/>
    <w:uiPriority w:val="99"/>
    <w:rsid w:val="009E2C74"/>
    <w:pPr>
      <w:numPr>
        <w:numId w:val="13"/>
      </w:numPr>
    </w:pPr>
  </w:style>
  <w:style w:type="numbering" w:customStyle="1" w:styleId="CurrentList5">
    <w:name w:val="Current List5"/>
    <w:uiPriority w:val="99"/>
    <w:rsid w:val="00773E68"/>
    <w:pPr>
      <w:numPr>
        <w:numId w:val="16"/>
      </w:numPr>
    </w:pPr>
  </w:style>
  <w:style w:type="paragraph" w:styleId="Revision">
    <w:name w:val="Revision"/>
    <w:hidden/>
    <w:uiPriority w:val="99"/>
    <w:semiHidden/>
    <w:rsid w:val="009C73C0"/>
    <w:pPr>
      <w:spacing w:after="0" w:line="240" w:lineRule="auto"/>
    </w:pPr>
  </w:style>
  <w:style w:type="paragraph" w:styleId="Header">
    <w:name w:val="header"/>
    <w:basedOn w:val="Normal"/>
    <w:link w:val="HeaderChar"/>
    <w:uiPriority w:val="99"/>
    <w:unhideWhenUsed/>
    <w:rsid w:val="00DC3812"/>
    <w:pPr>
      <w:tabs>
        <w:tab w:val="center" w:pos="4513"/>
        <w:tab w:val="right" w:pos="9026"/>
      </w:tabs>
    </w:pPr>
    <w:rPr>
      <w:rFonts w:ascii="Calibri" w:eastAsia="Calibri" w:hAnsi="Calibri" w:cs="Calibri"/>
      <w:sz w:val="22"/>
      <w:szCs w:val="22"/>
      <w:lang w:val="uk-UA"/>
    </w:rPr>
  </w:style>
  <w:style w:type="character" w:customStyle="1" w:styleId="HeaderChar">
    <w:name w:val="Header Char"/>
    <w:basedOn w:val="DefaultParagraphFont"/>
    <w:link w:val="Header"/>
    <w:uiPriority w:val="99"/>
    <w:rsid w:val="00DC3812"/>
  </w:style>
  <w:style w:type="paragraph" w:styleId="Footer">
    <w:name w:val="footer"/>
    <w:basedOn w:val="Normal"/>
    <w:link w:val="FooterChar"/>
    <w:uiPriority w:val="99"/>
    <w:unhideWhenUsed/>
    <w:rsid w:val="00DC3812"/>
    <w:pPr>
      <w:tabs>
        <w:tab w:val="center" w:pos="4513"/>
        <w:tab w:val="right" w:pos="9026"/>
      </w:tabs>
    </w:pPr>
    <w:rPr>
      <w:rFonts w:ascii="Calibri" w:eastAsia="Calibri" w:hAnsi="Calibri" w:cs="Calibri"/>
      <w:sz w:val="22"/>
      <w:szCs w:val="22"/>
      <w:lang w:val="uk-UA"/>
    </w:rPr>
  </w:style>
  <w:style w:type="character" w:customStyle="1" w:styleId="FooterChar">
    <w:name w:val="Footer Char"/>
    <w:basedOn w:val="DefaultParagraphFont"/>
    <w:link w:val="Footer"/>
    <w:uiPriority w:val="99"/>
    <w:rsid w:val="00DC3812"/>
  </w:style>
  <w:style w:type="paragraph" w:styleId="EndnoteText">
    <w:name w:val="endnote text"/>
    <w:basedOn w:val="Normal"/>
    <w:link w:val="EndnoteTextChar"/>
    <w:uiPriority w:val="99"/>
    <w:semiHidden/>
    <w:unhideWhenUsed/>
    <w:rsid w:val="00DD4FFE"/>
    <w:rPr>
      <w:rFonts w:ascii="Calibri" w:eastAsia="Calibri" w:hAnsi="Calibri" w:cs="Calibri"/>
      <w:sz w:val="20"/>
      <w:szCs w:val="20"/>
      <w:lang w:val="uk-UA"/>
    </w:rPr>
  </w:style>
  <w:style w:type="character" w:customStyle="1" w:styleId="EndnoteTextChar">
    <w:name w:val="Endnote Text Char"/>
    <w:basedOn w:val="DefaultParagraphFont"/>
    <w:link w:val="EndnoteText"/>
    <w:uiPriority w:val="99"/>
    <w:semiHidden/>
    <w:rsid w:val="00DD4FFE"/>
    <w:rPr>
      <w:sz w:val="20"/>
      <w:szCs w:val="20"/>
    </w:rPr>
  </w:style>
  <w:style w:type="character" w:styleId="EndnoteReference">
    <w:name w:val="endnote reference"/>
    <w:basedOn w:val="DefaultParagraphFont"/>
    <w:uiPriority w:val="99"/>
    <w:semiHidden/>
    <w:unhideWhenUsed/>
    <w:rsid w:val="00DD4FFE"/>
    <w:rPr>
      <w:vertAlign w:val="superscript"/>
    </w:rPr>
  </w:style>
  <w:style w:type="character" w:styleId="FollowedHyperlink">
    <w:name w:val="FollowedHyperlink"/>
    <w:basedOn w:val="DefaultParagraphFont"/>
    <w:uiPriority w:val="99"/>
    <w:semiHidden/>
    <w:unhideWhenUsed/>
    <w:rsid w:val="00651CF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5876">
      <w:bodyDiv w:val="1"/>
      <w:marLeft w:val="0"/>
      <w:marRight w:val="0"/>
      <w:marTop w:val="0"/>
      <w:marBottom w:val="0"/>
      <w:divBdr>
        <w:top w:val="none" w:sz="0" w:space="0" w:color="auto"/>
        <w:left w:val="none" w:sz="0" w:space="0" w:color="auto"/>
        <w:bottom w:val="none" w:sz="0" w:space="0" w:color="auto"/>
        <w:right w:val="none" w:sz="0" w:space="0" w:color="auto"/>
      </w:divBdr>
    </w:div>
    <w:div w:id="38435898">
      <w:bodyDiv w:val="1"/>
      <w:marLeft w:val="0"/>
      <w:marRight w:val="0"/>
      <w:marTop w:val="0"/>
      <w:marBottom w:val="0"/>
      <w:divBdr>
        <w:top w:val="none" w:sz="0" w:space="0" w:color="auto"/>
        <w:left w:val="none" w:sz="0" w:space="0" w:color="auto"/>
        <w:bottom w:val="none" w:sz="0" w:space="0" w:color="auto"/>
        <w:right w:val="none" w:sz="0" w:space="0" w:color="auto"/>
      </w:divBdr>
    </w:div>
    <w:div w:id="127675826">
      <w:bodyDiv w:val="1"/>
      <w:marLeft w:val="0"/>
      <w:marRight w:val="0"/>
      <w:marTop w:val="0"/>
      <w:marBottom w:val="0"/>
      <w:divBdr>
        <w:top w:val="none" w:sz="0" w:space="0" w:color="auto"/>
        <w:left w:val="none" w:sz="0" w:space="0" w:color="auto"/>
        <w:bottom w:val="none" w:sz="0" w:space="0" w:color="auto"/>
        <w:right w:val="none" w:sz="0" w:space="0" w:color="auto"/>
      </w:divBdr>
    </w:div>
    <w:div w:id="128327087">
      <w:bodyDiv w:val="1"/>
      <w:marLeft w:val="0"/>
      <w:marRight w:val="0"/>
      <w:marTop w:val="0"/>
      <w:marBottom w:val="0"/>
      <w:divBdr>
        <w:top w:val="none" w:sz="0" w:space="0" w:color="auto"/>
        <w:left w:val="none" w:sz="0" w:space="0" w:color="auto"/>
        <w:bottom w:val="none" w:sz="0" w:space="0" w:color="auto"/>
        <w:right w:val="none" w:sz="0" w:space="0" w:color="auto"/>
      </w:divBdr>
    </w:div>
    <w:div w:id="140000932">
      <w:bodyDiv w:val="1"/>
      <w:marLeft w:val="0"/>
      <w:marRight w:val="0"/>
      <w:marTop w:val="0"/>
      <w:marBottom w:val="0"/>
      <w:divBdr>
        <w:top w:val="none" w:sz="0" w:space="0" w:color="auto"/>
        <w:left w:val="none" w:sz="0" w:space="0" w:color="auto"/>
        <w:bottom w:val="none" w:sz="0" w:space="0" w:color="auto"/>
        <w:right w:val="none" w:sz="0" w:space="0" w:color="auto"/>
      </w:divBdr>
    </w:div>
    <w:div w:id="175505719">
      <w:bodyDiv w:val="1"/>
      <w:marLeft w:val="0"/>
      <w:marRight w:val="0"/>
      <w:marTop w:val="0"/>
      <w:marBottom w:val="0"/>
      <w:divBdr>
        <w:top w:val="none" w:sz="0" w:space="0" w:color="auto"/>
        <w:left w:val="none" w:sz="0" w:space="0" w:color="auto"/>
        <w:bottom w:val="none" w:sz="0" w:space="0" w:color="auto"/>
        <w:right w:val="none" w:sz="0" w:space="0" w:color="auto"/>
      </w:divBdr>
    </w:div>
    <w:div w:id="243806390">
      <w:bodyDiv w:val="1"/>
      <w:marLeft w:val="0"/>
      <w:marRight w:val="0"/>
      <w:marTop w:val="0"/>
      <w:marBottom w:val="0"/>
      <w:divBdr>
        <w:top w:val="none" w:sz="0" w:space="0" w:color="auto"/>
        <w:left w:val="none" w:sz="0" w:space="0" w:color="auto"/>
        <w:bottom w:val="none" w:sz="0" w:space="0" w:color="auto"/>
        <w:right w:val="none" w:sz="0" w:space="0" w:color="auto"/>
      </w:divBdr>
    </w:div>
    <w:div w:id="269356368">
      <w:bodyDiv w:val="1"/>
      <w:marLeft w:val="0"/>
      <w:marRight w:val="0"/>
      <w:marTop w:val="0"/>
      <w:marBottom w:val="0"/>
      <w:divBdr>
        <w:top w:val="none" w:sz="0" w:space="0" w:color="auto"/>
        <w:left w:val="none" w:sz="0" w:space="0" w:color="auto"/>
        <w:bottom w:val="none" w:sz="0" w:space="0" w:color="auto"/>
        <w:right w:val="none" w:sz="0" w:space="0" w:color="auto"/>
      </w:divBdr>
    </w:div>
    <w:div w:id="275062634">
      <w:bodyDiv w:val="1"/>
      <w:marLeft w:val="0"/>
      <w:marRight w:val="0"/>
      <w:marTop w:val="0"/>
      <w:marBottom w:val="0"/>
      <w:divBdr>
        <w:top w:val="none" w:sz="0" w:space="0" w:color="auto"/>
        <w:left w:val="none" w:sz="0" w:space="0" w:color="auto"/>
        <w:bottom w:val="none" w:sz="0" w:space="0" w:color="auto"/>
        <w:right w:val="none" w:sz="0" w:space="0" w:color="auto"/>
      </w:divBdr>
    </w:div>
    <w:div w:id="302471833">
      <w:bodyDiv w:val="1"/>
      <w:marLeft w:val="0"/>
      <w:marRight w:val="0"/>
      <w:marTop w:val="0"/>
      <w:marBottom w:val="0"/>
      <w:divBdr>
        <w:top w:val="none" w:sz="0" w:space="0" w:color="auto"/>
        <w:left w:val="none" w:sz="0" w:space="0" w:color="auto"/>
        <w:bottom w:val="none" w:sz="0" w:space="0" w:color="auto"/>
        <w:right w:val="none" w:sz="0" w:space="0" w:color="auto"/>
      </w:divBdr>
    </w:div>
    <w:div w:id="348409773">
      <w:bodyDiv w:val="1"/>
      <w:marLeft w:val="0"/>
      <w:marRight w:val="0"/>
      <w:marTop w:val="0"/>
      <w:marBottom w:val="0"/>
      <w:divBdr>
        <w:top w:val="none" w:sz="0" w:space="0" w:color="auto"/>
        <w:left w:val="none" w:sz="0" w:space="0" w:color="auto"/>
        <w:bottom w:val="none" w:sz="0" w:space="0" w:color="auto"/>
        <w:right w:val="none" w:sz="0" w:space="0" w:color="auto"/>
      </w:divBdr>
    </w:div>
    <w:div w:id="354885211">
      <w:bodyDiv w:val="1"/>
      <w:marLeft w:val="0"/>
      <w:marRight w:val="0"/>
      <w:marTop w:val="0"/>
      <w:marBottom w:val="0"/>
      <w:divBdr>
        <w:top w:val="none" w:sz="0" w:space="0" w:color="auto"/>
        <w:left w:val="none" w:sz="0" w:space="0" w:color="auto"/>
        <w:bottom w:val="none" w:sz="0" w:space="0" w:color="auto"/>
        <w:right w:val="none" w:sz="0" w:space="0" w:color="auto"/>
      </w:divBdr>
    </w:div>
    <w:div w:id="404574804">
      <w:bodyDiv w:val="1"/>
      <w:marLeft w:val="0"/>
      <w:marRight w:val="0"/>
      <w:marTop w:val="0"/>
      <w:marBottom w:val="0"/>
      <w:divBdr>
        <w:top w:val="none" w:sz="0" w:space="0" w:color="auto"/>
        <w:left w:val="none" w:sz="0" w:space="0" w:color="auto"/>
        <w:bottom w:val="none" w:sz="0" w:space="0" w:color="auto"/>
        <w:right w:val="none" w:sz="0" w:space="0" w:color="auto"/>
      </w:divBdr>
    </w:div>
    <w:div w:id="411053579">
      <w:bodyDiv w:val="1"/>
      <w:marLeft w:val="0"/>
      <w:marRight w:val="0"/>
      <w:marTop w:val="0"/>
      <w:marBottom w:val="0"/>
      <w:divBdr>
        <w:top w:val="none" w:sz="0" w:space="0" w:color="auto"/>
        <w:left w:val="none" w:sz="0" w:space="0" w:color="auto"/>
        <w:bottom w:val="none" w:sz="0" w:space="0" w:color="auto"/>
        <w:right w:val="none" w:sz="0" w:space="0" w:color="auto"/>
      </w:divBdr>
    </w:div>
    <w:div w:id="419110357">
      <w:bodyDiv w:val="1"/>
      <w:marLeft w:val="0"/>
      <w:marRight w:val="0"/>
      <w:marTop w:val="0"/>
      <w:marBottom w:val="0"/>
      <w:divBdr>
        <w:top w:val="none" w:sz="0" w:space="0" w:color="auto"/>
        <w:left w:val="none" w:sz="0" w:space="0" w:color="auto"/>
        <w:bottom w:val="none" w:sz="0" w:space="0" w:color="auto"/>
        <w:right w:val="none" w:sz="0" w:space="0" w:color="auto"/>
      </w:divBdr>
    </w:div>
    <w:div w:id="481779194">
      <w:bodyDiv w:val="1"/>
      <w:marLeft w:val="0"/>
      <w:marRight w:val="0"/>
      <w:marTop w:val="0"/>
      <w:marBottom w:val="0"/>
      <w:divBdr>
        <w:top w:val="none" w:sz="0" w:space="0" w:color="auto"/>
        <w:left w:val="none" w:sz="0" w:space="0" w:color="auto"/>
        <w:bottom w:val="none" w:sz="0" w:space="0" w:color="auto"/>
        <w:right w:val="none" w:sz="0" w:space="0" w:color="auto"/>
      </w:divBdr>
    </w:div>
    <w:div w:id="483395402">
      <w:bodyDiv w:val="1"/>
      <w:marLeft w:val="0"/>
      <w:marRight w:val="0"/>
      <w:marTop w:val="0"/>
      <w:marBottom w:val="0"/>
      <w:divBdr>
        <w:top w:val="none" w:sz="0" w:space="0" w:color="auto"/>
        <w:left w:val="none" w:sz="0" w:space="0" w:color="auto"/>
        <w:bottom w:val="none" w:sz="0" w:space="0" w:color="auto"/>
        <w:right w:val="none" w:sz="0" w:space="0" w:color="auto"/>
      </w:divBdr>
    </w:div>
    <w:div w:id="506792865">
      <w:bodyDiv w:val="1"/>
      <w:marLeft w:val="0"/>
      <w:marRight w:val="0"/>
      <w:marTop w:val="0"/>
      <w:marBottom w:val="0"/>
      <w:divBdr>
        <w:top w:val="none" w:sz="0" w:space="0" w:color="auto"/>
        <w:left w:val="none" w:sz="0" w:space="0" w:color="auto"/>
        <w:bottom w:val="none" w:sz="0" w:space="0" w:color="auto"/>
        <w:right w:val="none" w:sz="0" w:space="0" w:color="auto"/>
      </w:divBdr>
    </w:div>
    <w:div w:id="510029960">
      <w:bodyDiv w:val="1"/>
      <w:marLeft w:val="0"/>
      <w:marRight w:val="0"/>
      <w:marTop w:val="0"/>
      <w:marBottom w:val="0"/>
      <w:divBdr>
        <w:top w:val="none" w:sz="0" w:space="0" w:color="auto"/>
        <w:left w:val="none" w:sz="0" w:space="0" w:color="auto"/>
        <w:bottom w:val="none" w:sz="0" w:space="0" w:color="auto"/>
        <w:right w:val="none" w:sz="0" w:space="0" w:color="auto"/>
      </w:divBdr>
    </w:div>
    <w:div w:id="529805007">
      <w:bodyDiv w:val="1"/>
      <w:marLeft w:val="0"/>
      <w:marRight w:val="0"/>
      <w:marTop w:val="0"/>
      <w:marBottom w:val="0"/>
      <w:divBdr>
        <w:top w:val="none" w:sz="0" w:space="0" w:color="auto"/>
        <w:left w:val="none" w:sz="0" w:space="0" w:color="auto"/>
        <w:bottom w:val="none" w:sz="0" w:space="0" w:color="auto"/>
        <w:right w:val="none" w:sz="0" w:space="0" w:color="auto"/>
      </w:divBdr>
    </w:div>
    <w:div w:id="533732427">
      <w:bodyDiv w:val="1"/>
      <w:marLeft w:val="0"/>
      <w:marRight w:val="0"/>
      <w:marTop w:val="0"/>
      <w:marBottom w:val="0"/>
      <w:divBdr>
        <w:top w:val="none" w:sz="0" w:space="0" w:color="auto"/>
        <w:left w:val="none" w:sz="0" w:space="0" w:color="auto"/>
        <w:bottom w:val="none" w:sz="0" w:space="0" w:color="auto"/>
        <w:right w:val="none" w:sz="0" w:space="0" w:color="auto"/>
      </w:divBdr>
    </w:div>
    <w:div w:id="539636323">
      <w:bodyDiv w:val="1"/>
      <w:marLeft w:val="0"/>
      <w:marRight w:val="0"/>
      <w:marTop w:val="0"/>
      <w:marBottom w:val="0"/>
      <w:divBdr>
        <w:top w:val="none" w:sz="0" w:space="0" w:color="auto"/>
        <w:left w:val="none" w:sz="0" w:space="0" w:color="auto"/>
        <w:bottom w:val="none" w:sz="0" w:space="0" w:color="auto"/>
        <w:right w:val="none" w:sz="0" w:space="0" w:color="auto"/>
      </w:divBdr>
    </w:div>
    <w:div w:id="580874930">
      <w:bodyDiv w:val="1"/>
      <w:marLeft w:val="0"/>
      <w:marRight w:val="0"/>
      <w:marTop w:val="0"/>
      <w:marBottom w:val="0"/>
      <w:divBdr>
        <w:top w:val="none" w:sz="0" w:space="0" w:color="auto"/>
        <w:left w:val="none" w:sz="0" w:space="0" w:color="auto"/>
        <w:bottom w:val="none" w:sz="0" w:space="0" w:color="auto"/>
        <w:right w:val="none" w:sz="0" w:space="0" w:color="auto"/>
      </w:divBdr>
    </w:div>
    <w:div w:id="584265991">
      <w:bodyDiv w:val="1"/>
      <w:marLeft w:val="0"/>
      <w:marRight w:val="0"/>
      <w:marTop w:val="0"/>
      <w:marBottom w:val="0"/>
      <w:divBdr>
        <w:top w:val="none" w:sz="0" w:space="0" w:color="auto"/>
        <w:left w:val="none" w:sz="0" w:space="0" w:color="auto"/>
        <w:bottom w:val="none" w:sz="0" w:space="0" w:color="auto"/>
        <w:right w:val="none" w:sz="0" w:space="0" w:color="auto"/>
      </w:divBdr>
    </w:div>
    <w:div w:id="618026234">
      <w:bodyDiv w:val="1"/>
      <w:marLeft w:val="0"/>
      <w:marRight w:val="0"/>
      <w:marTop w:val="0"/>
      <w:marBottom w:val="0"/>
      <w:divBdr>
        <w:top w:val="none" w:sz="0" w:space="0" w:color="auto"/>
        <w:left w:val="none" w:sz="0" w:space="0" w:color="auto"/>
        <w:bottom w:val="none" w:sz="0" w:space="0" w:color="auto"/>
        <w:right w:val="none" w:sz="0" w:space="0" w:color="auto"/>
      </w:divBdr>
    </w:div>
    <w:div w:id="624770045">
      <w:bodyDiv w:val="1"/>
      <w:marLeft w:val="0"/>
      <w:marRight w:val="0"/>
      <w:marTop w:val="0"/>
      <w:marBottom w:val="0"/>
      <w:divBdr>
        <w:top w:val="none" w:sz="0" w:space="0" w:color="auto"/>
        <w:left w:val="none" w:sz="0" w:space="0" w:color="auto"/>
        <w:bottom w:val="none" w:sz="0" w:space="0" w:color="auto"/>
        <w:right w:val="none" w:sz="0" w:space="0" w:color="auto"/>
      </w:divBdr>
    </w:div>
    <w:div w:id="633407971">
      <w:bodyDiv w:val="1"/>
      <w:marLeft w:val="0"/>
      <w:marRight w:val="0"/>
      <w:marTop w:val="0"/>
      <w:marBottom w:val="0"/>
      <w:divBdr>
        <w:top w:val="none" w:sz="0" w:space="0" w:color="auto"/>
        <w:left w:val="none" w:sz="0" w:space="0" w:color="auto"/>
        <w:bottom w:val="none" w:sz="0" w:space="0" w:color="auto"/>
        <w:right w:val="none" w:sz="0" w:space="0" w:color="auto"/>
      </w:divBdr>
    </w:div>
    <w:div w:id="661082791">
      <w:bodyDiv w:val="1"/>
      <w:marLeft w:val="0"/>
      <w:marRight w:val="0"/>
      <w:marTop w:val="0"/>
      <w:marBottom w:val="0"/>
      <w:divBdr>
        <w:top w:val="none" w:sz="0" w:space="0" w:color="auto"/>
        <w:left w:val="none" w:sz="0" w:space="0" w:color="auto"/>
        <w:bottom w:val="none" w:sz="0" w:space="0" w:color="auto"/>
        <w:right w:val="none" w:sz="0" w:space="0" w:color="auto"/>
      </w:divBdr>
      <w:divsChild>
        <w:div w:id="2060470194">
          <w:marLeft w:val="0"/>
          <w:marRight w:val="0"/>
          <w:marTop w:val="0"/>
          <w:marBottom w:val="0"/>
          <w:divBdr>
            <w:top w:val="none" w:sz="0" w:space="0" w:color="auto"/>
            <w:left w:val="none" w:sz="0" w:space="0" w:color="auto"/>
            <w:bottom w:val="none" w:sz="0" w:space="0" w:color="auto"/>
            <w:right w:val="none" w:sz="0" w:space="0" w:color="auto"/>
          </w:divBdr>
        </w:div>
      </w:divsChild>
    </w:div>
    <w:div w:id="673073373">
      <w:bodyDiv w:val="1"/>
      <w:marLeft w:val="0"/>
      <w:marRight w:val="0"/>
      <w:marTop w:val="0"/>
      <w:marBottom w:val="0"/>
      <w:divBdr>
        <w:top w:val="none" w:sz="0" w:space="0" w:color="auto"/>
        <w:left w:val="none" w:sz="0" w:space="0" w:color="auto"/>
        <w:bottom w:val="none" w:sz="0" w:space="0" w:color="auto"/>
        <w:right w:val="none" w:sz="0" w:space="0" w:color="auto"/>
      </w:divBdr>
    </w:div>
    <w:div w:id="706951919">
      <w:bodyDiv w:val="1"/>
      <w:marLeft w:val="0"/>
      <w:marRight w:val="0"/>
      <w:marTop w:val="0"/>
      <w:marBottom w:val="0"/>
      <w:divBdr>
        <w:top w:val="none" w:sz="0" w:space="0" w:color="auto"/>
        <w:left w:val="none" w:sz="0" w:space="0" w:color="auto"/>
        <w:bottom w:val="none" w:sz="0" w:space="0" w:color="auto"/>
        <w:right w:val="none" w:sz="0" w:space="0" w:color="auto"/>
      </w:divBdr>
    </w:div>
    <w:div w:id="754597170">
      <w:bodyDiv w:val="1"/>
      <w:marLeft w:val="0"/>
      <w:marRight w:val="0"/>
      <w:marTop w:val="0"/>
      <w:marBottom w:val="0"/>
      <w:divBdr>
        <w:top w:val="none" w:sz="0" w:space="0" w:color="auto"/>
        <w:left w:val="none" w:sz="0" w:space="0" w:color="auto"/>
        <w:bottom w:val="none" w:sz="0" w:space="0" w:color="auto"/>
        <w:right w:val="none" w:sz="0" w:space="0" w:color="auto"/>
      </w:divBdr>
    </w:div>
    <w:div w:id="766998060">
      <w:bodyDiv w:val="1"/>
      <w:marLeft w:val="0"/>
      <w:marRight w:val="0"/>
      <w:marTop w:val="0"/>
      <w:marBottom w:val="0"/>
      <w:divBdr>
        <w:top w:val="none" w:sz="0" w:space="0" w:color="auto"/>
        <w:left w:val="none" w:sz="0" w:space="0" w:color="auto"/>
        <w:bottom w:val="none" w:sz="0" w:space="0" w:color="auto"/>
        <w:right w:val="none" w:sz="0" w:space="0" w:color="auto"/>
      </w:divBdr>
    </w:div>
    <w:div w:id="775446595">
      <w:bodyDiv w:val="1"/>
      <w:marLeft w:val="0"/>
      <w:marRight w:val="0"/>
      <w:marTop w:val="0"/>
      <w:marBottom w:val="0"/>
      <w:divBdr>
        <w:top w:val="none" w:sz="0" w:space="0" w:color="auto"/>
        <w:left w:val="none" w:sz="0" w:space="0" w:color="auto"/>
        <w:bottom w:val="none" w:sz="0" w:space="0" w:color="auto"/>
        <w:right w:val="none" w:sz="0" w:space="0" w:color="auto"/>
      </w:divBdr>
      <w:divsChild>
        <w:div w:id="17001844">
          <w:marLeft w:val="0"/>
          <w:marRight w:val="0"/>
          <w:marTop w:val="0"/>
          <w:marBottom w:val="0"/>
          <w:divBdr>
            <w:top w:val="none" w:sz="0" w:space="0" w:color="auto"/>
            <w:left w:val="none" w:sz="0" w:space="0" w:color="auto"/>
            <w:bottom w:val="none" w:sz="0" w:space="0" w:color="auto"/>
            <w:right w:val="none" w:sz="0" w:space="0" w:color="auto"/>
          </w:divBdr>
        </w:div>
      </w:divsChild>
    </w:div>
    <w:div w:id="780490559">
      <w:bodyDiv w:val="1"/>
      <w:marLeft w:val="0"/>
      <w:marRight w:val="0"/>
      <w:marTop w:val="0"/>
      <w:marBottom w:val="0"/>
      <w:divBdr>
        <w:top w:val="none" w:sz="0" w:space="0" w:color="auto"/>
        <w:left w:val="none" w:sz="0" w:space="0" w:color="auto"/>
        <w:bottom w:val="none" w:sz="0" w:space="0" w:color="auto"/>
        <w:right w:val="none" w:sz="0" w:space="0" w:color="auto"/>
      </w:divBdr>
    </w:div>
    <w:div w:id="860974799">
      <w:bodyDiv w:val="1"/>
      <w:marLeft w:val="0"/>
      <w:marRight w:val="0"/>
      <w:marTop w:val="0"/>
      <w:marBottom w:val="0"/>
      <w:divBdr>
        <w:top w:val="none" w:sz="0" w:space="0" w:color="auto"/>
        <w:left w:val="none" w:sz="0" w:space="0" w:color="auto"/>
        <w:bottom w:val="none" w:sz="0" w:space="0" w:color="auto"/>
        <w:right w:val="none" w:sz="0" w:space="0" w:color="auto"/>
      </w:divBdr>
    </w:div>
    <w:div w:id="875893109">
      <w:bodyDiv w:val="1"/>
      <w:marLeft w:val="0"/>
      <w:marRight w:val="0"/>
      <w:marTop w:val="0"/>
      <w:marBottom w:val="0"/>
      <w:divBdr>
        <w:top w:val="none" w:sz="0" w:space="0" w:color="auto"/>
        <w:left w:val="none" w:sz="0" w:space="0" w:color="auto"/>
        <w:bottom w:val="none" w:sz="0" w:space="0" w:color="auto"/>
        <w:right w:val="none" w:sz="0" w:space="0" w:color="auto"/>
      </w:divBdr>
    </w:div>
    <w:div w:id="902520675">
      <w:bodyDiv w:val="1"/>
      <w:marLeft w:val="0"/>
      <w:marRight w:val="0"/>
      <w:marTop w:val="0"/>
      <w:marBottom w:val="0"/>
      <w:divBdr>
        <w:top w:val="none" w:sz="0" w:space="0" w:color="auto"/>
        <w:left w:val="none" w:sz="0" w:space="0" w:color="auto"/>
        <w:bottom w:val="none" w:sz="0" w:space="0" w:color="auto"/>
        <w:right w:val="none" w:sz="0" w:space="0" w:color="auto"/>
      </w:divBdr>
    </w:div>
    <w:div w:id="998119115">
      <w:bodyDiv w:val="1"/>
      <w:marLeft w:val="0"/>
      <w:marRight w:val="0"/>
      <w:marTop w:val="0"/>
      <w:marBottom w:val="0"/>
      <w:divBdr>
        <w:top w:val="none" w:sz="0" w:space="0" w:color="auto"/>
        <w:left w:val="none" w:sz="0" w:space="0" w:color="auto"/>
        <w:bottom w:val="none" w:sz="0" w:space="0" w:color="auto"/>
        <w:right w:val="none" w:sz="0" w:space="0" w:color="auto"/>
      </w:divBdr>
    </w:div>
    <w:div w:id="1067151516">
      <w:bodyDiv w:val="1"/>
      <w:marLeft w:val="0"/>
      <w:marRight w:val="0"/>
      <w:marTop w:val="0"/>
      <w:marBottom w:val="0"/>
      <w:divBdr>
        <w:top w:val="none" w:sz="0" w:space="0" w:color="auto"/>
        <w:left w:val="none" w:sz="0" w:space="0" w:color="auto"/>
        <w:bottom w:val="none" w:sz="0" w:space="0" w:color="auto"/>
        <w:right w:val="none" w:sz="0" w:space="0" w:color="auto"/>
      </w:divBdr>
    </w:div>
    <w:div w:id="1083842303">
      <w:bodyDiv w:val="1"/>
      <w:marLeft w:val="0"/>
      <w:marRight w:val="0"/>
      <w:marTop w:val="0"/>
      <w:marBottom w:val="0"/>
      <w:divBdr>
        <w:top w:val="none" w:sz="0" w:space="0" w:color="auto"/>
        <w:left w:val="none" w:sz="0" w:space="0" w:color="auto"/>
        <w:bottom w:val="none" w:sz="0" w:space="0" w:color="auto"/>
        <w:right w:val="none" w:sz="0" w:space="0" w:color="auto"/>
      </w:divBdr>
    </w:div>
    <w:div w:id="1089428015">
      <w:bodyDiv w:val="1"/>
      <w:marLeft w:val="0"/>
      <w:marRight w:val="0"/>
      <w:marTop w:val="0"/>
      <w:marBottom w:val="0"/>
      <w:divBdr>
        <w:top w:val="none" w:sz="0" w:space="0" w:color="auto"/>
        <w:left w:val="none" w:sz="0" w:space="0" w:color="auto"/>
        <w:bottom w:val="none" w:sz="0" w:space="0" w:color="auto"/>
        <w:right w:val="none" w:sz="0" w:space="0" w:color="auto"/>
      </w:divBdr>
    </w:div>
    <w:div w:id="1199048510">
      <w:bodyDiv w:val="1"/>
      <w:marLeft w:val="0"/>
      <w:marRight w:val="0"/>
      <w:marTop w:val="0"/>
      <w:marBottom w:val="0"/>
      <w:divBdr>
        <w:top w:val="none" w:sz="0" w:space="0" w:color="auto"/>
        <w:left w:val="none" w:sz="0" w:space="0" w:color="auto"/>
        <w:bottom w:val="none" w:sz="0" w:space="0" w:color="auto"/>
        <w:right w:val="none" w:sz="0" w:space="0" w:color="auto"/>
      </w:divBdr>
    </w:div>
    <w:div w:id="1227380757">
      <w:bodyDiv w:val="1"/>
      <w:marLeft w:val="0"/>
      <w:marRight w:val="0"/>
      <w:marTop w:val="0"/>
      <w:marBottom w:val="0"/>
      <w:divBdr>
        <w:top w:val="none" w:sz="0" w:space="0" w:color="auto"/>
        <w:left w:val="none" w:sz="0" w:space="0" w:color="auto"/>
        <w:bottom w:val="none" w:sz="0" w:space="0" w:color="auto"/>
        <w:right w:val="none" w:sz="0" w:space="0" w:color="auto"/>
      </w:divBdr>
    </w:div>
    <w:div w:id="1304507800">
      <w:bodyDiv w:val="1"/>
      <w:marLeft w:val="0"/>
      <w:marRight w:val="0"/>
      <w:marTop w:val="0"/>
      <w:marBottom w:val="0"/>
      <w:divBdr>
        <w:top w:val="none" w:sz="0" w:space="0" w:color="auto"/>
        <w:left w:val="none" w:sz="0" w:space="0" w:color="auto"/>
        <w:bottom w:val="none" w:sz="0" w:space="0" w:color="auto"/>
        <w:right w:val="none" w:sz="0" w:space="0" w:color="auto"/>
      </w:divBdr>
    </w:div>
    <w:div w:id="1314945720">
      <w:bodyDiv w:val="1"/>
      <w:marLeft w:val="0"/>
      <w:marRight w:val="0"/>
      <w:marTop w:val="0"/>
      <w:marBottom w:val="0"/>
      <w:divBdr>
        <w:top w:val="none" w:sz="0" w:space="0" w:color="auto"/>
        <w:left w:val="none" w:sz="0" w:space="0" w:color="auto"/>
        <w:bottom w:val="none" w:sz="0" w:space="0" w:color="auto"/>
        <w:right w:val="none" w:sz="0" w:space="0" w:color="auto"/>
      </w:divBdr>
    </w:div>
    <w:div w:id="1399279155">
      <w:bodyDiv w:val="1"/>
      <w:marLeft w:val="0"/>
      <w:marRight w:val="0"/>
      <w:marTop w:val="0"/>
      <w:marBottom w:val="0"/>
      <w:divBdr>
        <w:top w:val="none" w:sz="0" w:space="0" w:color="auto"/>
        <w:left w:val="none" w:sz="0" w:space="0" w:color="auto"/>
        <w:bottom w:val="none" w:sz="0" w:space="0" w:color="auto"/>
        <w:right w:val="none" w:sz="0" w:space="0" w:color="auto"/>
      </w:divBdr>
    </w:div>
    <w:div w:id="1401518185">
      <w:bodyDiv w:val="1"/>
      <w:marLeft w:val="0"/>
      <w:marRight w:val="0"/>
      <w:marTop w:val="0"/>
      <w:marBottom w:val="0"/>
      <w:divBdr>
        <w:top w:val="none" w:sz="0" w:space="0" w:color="auto"/>
        <w:left w:val="none" w:sz="0" w:space="0" w:color="auto"/>
        <w:bottom w:val="none" w:sz="0" w:space="0" w:color="auto"/>
        <w:right w:val="none" w:sz="0" w:space="0" w:color="auto"/>
      </w:divBdr>
    </w:div>
    <w:div w:id="1405642327">
      <w:bodyDiv w:val="1"/>
      <w:marLeft w:val="0"/>
      <w:marRight w:val="0"/>
      <w:marTop w:val="0"/>
      <w:marBottom w:val="0"/>
      <w:divBdr>
        <w:top w:val="none" w:sz="0" w:space="0" w:color="auto"/>
        <w:left w:val="none" w:sz="0" w:space="0" w:color="auto"/>
        <w:bottom w:val="none" w:sz="0" w:space="0" w:color="auto"/>
        <w:right w:val="none" w:sz="0" w:space="0" w:color="auto"/>
      </w:divBdr>
    </w:div>
    <w:div w:id="1409617890">
      <w:bodyDiv w:val="1"/>
      <w:marLeft w:val="0"/>
      <w:marRight w:val="0"/>
      <w:marTop w:val="0"/>
      <w:marBottom w:val="0"/>
      <w:divBdr>
        <w:top w:val="none" w:sz="0" w:space="0" w:color="auto"/>
        <w:left w:val="none" w:sz="0" w:space="0" w:color="auto"/>
        <w:bottom w:val="none" w:sz="0" w:space="0" w:color="auto"/>
        <w:right w:val="none" w:sz="0" w:space="0" w:color="auto"/>
      </w:divBdr>
    </w:div>
    <w:div w:id="1485311765">
      <w:bodyDiv w:val="1"/>
      <w:marLeft w:val="0"/>
      <w:marRight w:val="0"/>
      <w:marTop w:val="0"/>
      <w:marBottom w:val="0"/>
      <w:divBdr>
        <w:top w:val="none" w:sz="0" w:space="0" w:color="auto"/>
        <w:left w:val="none" w:sz="0" w:space="0" w:color="auto"/>
        <w:bottom w:val="none" w:sz="0" w:space="0" w:color="auto"/>
        <w:right w:val="none" w:sz="0" w:space="0" w:color="auto"/>
      </w:divBdr>
    </w:div>
    <w:div w:id="1502626475">
      <w:bodyDiv w:val="1"/>
      <w:marLeft w:val="0"/>
      <w:marRight w:val="0"/>
      <w:marTop w:val="0"/>
      <w:marBottom w:val="0"/>
      <w:divBdr>
        <w:top w:val="none" w:sz="0" w:space="0" w:color="auto"/>
        <w:left w:val="none" w:sz="0" w:space="0" w:color="auto"/>
        <w:bottom w:val="none" w:sz="0" w:space="0" w:color="auto"/>
        <w:right w:val="none" w:sz="0" w:space="0" w:color="auto"/>
      </w:divBdr>
    </w:div>
    <w:div w:id="1538007634">
      <w:bodyDiv w:val="1"/>
      <w:marLeft w:val="0"/>
      <w:marRight w:val="0"/>
      <w:marTop w:val="0"/>
      <w:marBottom w:val="0"/>
      <w:divBdr>
        <w:top w:val="none" w:sz="0" w:space="0" w:color="auto"/>
        <w:left w:val="none" w:sz="0" w:space="0" w:color="auto"/>
        <w:bottom w:val="none" w:sz="0" w:space="0" w:color="auto"/>
        <w:right w:val="none" w:sz="0" w:space="0" w:color="auto"/>
      </w:divBdr>
    </w:div>
    <w:div w:id="1551262783">
      <w:bodyDiv w:val="1"/>
      <w:marLeft w:val="0"/>
      <w:marRight w:val="0"/>
      <w:marTop w:val="0"/>
      <w:marBottom w:val="0"/>
      <w:divBdr>
        <w:top w:val="none" w:sz="0" w:space="0" w:color="auto"/>
        <w:left w:val="none" w:sz="0" w:space="0" w:color="auto"/>
        <w:bottom w:val="none" w:sz="0" w:space="0" w:color="auto"/>
        <w:right w:val="none" w:sz="0" w:space="0" w:color="auto"/>
      </w:divBdr>
    </w:div>
    <w:div w:id="1594824634">
      <w:bodyDiv w:val="1"/>
      <w:marLeft w:val="0"/>
      <w:marRight w:val="0"/>
      <w:marTop w:val="0"/>
      <w:marBottom w:val="0"/>
      <w:divBdr>
        <w:top w:val="none" w:sz="0" w:space="0" w:color="auto"/>
        <w:left w:val="none" w:sz="0" w:space="0" w:color="auto"/>
        <w:bottom w:val="none" w:sz="0" w:space="0" w:color="auto"/>
        <w:right w:val="none" w:sz="0" w:space="0" w:color="auto"/>
      </w:divBdr>
    </w:div>
    <w:div w:id="1596402020">
      <w:bodyDiv w:val="1"/>
      <w:marLeft w:val="0"/>
      <w:marRight w:val="0"/>
      <w:marTop w:val="0"/>
      <w:marBottom w:val="0"/>
      <w:divBdr>
        <w:top w:val="none" w:sz="0" w:space="0" w:color="auto"/>
        <w:left w:val="none" w:sz="0" w:space="0" w:color="auto"/>
        <w:bottom w:val="none" w:sz="0" w:space="0" w:color="auto"/>
        <w:right w:val="none" w:sz="0" w:space="0" w:color="auto"/>
      </w:divBdr>
    </w:div>
    <w:div w:id="1613896017">
      <w:bodyDiv w:val="1"/>
      <w:marLeft w:val="0"/>
      <w:marRight w:val="0"/>
      <w:marTop w:val="0"/>
      <w:marBottom w:val="0"/>
      <w:divBdr>
        <w:top w:val="none" w:sz="0" w:space="0" w:color="auto"/>
        <w:left w:val="none" w:sz="0" w:space="0" w:color="auto"/>
        <w:bottom w:val="none" w:sz="0" w:space="0" w:color="auto"/>
        <w:right w:val="none" w:sz="0" w:space="0" w:color="auto"/>
      </w:divBdr>
    </w:div>
    <w:div w:id="1624337473">
      <w:bodyDiv w:val="1"/>
      <w:marLeft w:val="0"/>
      <w:marRight w:val="0"/>
      <w:marTop w:val="0"/>
      <w:marBottom w:val="0"/>
      <w:divBdr>
        <w:top w:val="none" w:sz="0" w:space="0" w:color="auto"/>
        <w:left w:val="none" w:sz="0" w:space="0" w:color="auto"/>
        <w:bottom w:val="none" w:sz="0" w:space="0" w:color="auto"/>
        <w:right w:val="none" w:sz="0" w:space="0" w:color="auto"/>
      </w:divBdr>
    </w:div>
    <w:div w:id="1654144173">
      <w:bodyDiv w:val="1"/>
      <w:marLeft w:val="0"/>
      <w:marRight w:val="0"/>
      <w:marTop w:val="0"/>
      <w:marBottom w:val="0"/>
      <w:divBdr>
        <w:top w:val="none" w:sz="0" w:space="0" w:color="auto"/>
        <w:left w:val="none" w:sz="0" w:space="0" w:color="auto"/>
        <w:bottom w:val="none" w:sz="0" w:space="0" w:color="auto"/>
        <w:right w:val="none" w:sz="0" w:space="0" w:color="auto"/>
      </w:divBdr>
    </w:div>
    <w:div w:id="1668510240">
      <w:bodyDiv w:val="1"/>
      <w:marLeft w:val="0"/>
      <w:marRight w:val="0"/>
      <w:marTop w:val="0"/>
      <w:marBottom w:val="0"/>
      <w:divBdr>
        <w:top w:val="none" w:sz="0" w:space="0" w:color="auto"/>
        <w:left w:val="none" w:sz="0" w:space="0" w:color="auto"/>
        <w:bottom w:val="none" w:sz="0" w:space="0" w:color="auto"/>
        <w:right w:val="none" w:sz="0" w:space="0" w:color="auto"/>
      </w:divBdr>
    </w:div>
    <w:div w:id="1679188694">
      <w:bodyDiv w:val="1"/>
      <w:marLeft w:val="0"/>
      <w:marRight w:val="0"/>
      <w:marTop w:val="0"/>
      <w:marBottom w:val="0"/>
      <w:divBdr>
        <w:top w:val="none" w:sz="0" w:space="0" w:color="auto"/>
        <w:left w:val="none" w:sz="0" w:space="0" w:color="auto"/>
        <w:bottom w:val="none" w:sz="0" w:space="0" w:color="auto"/>
        <w:right w:val="none" w:sz="0" w:space="0" w:color="auto"/>
      </w:divBdr>
    </w:div>
    <w:div w:id="1679383279">
      <w:bodyDiv w:val="1"/>
      <w:marLeft w:val="0"/>
      <w:marRight w:val="0"/>
      <w:marTop w:val="0"/>
      <w:marBottom w:val="0"/>
      <w:divBdr>
        <w:top w:val="none" w:sz="0" w:space="0" w:color="auto"/>
        <w:left w:val="none" w:sz="0" w:space="0" w:color="auto"/>
        <w:bottom w:val="none" w:sz="0" w:space="0" w:color="auto"/>
        <w:right w:val="none" w:sz="0" w:space="0" w:color="auto"/>
      </w:divBdr>
    </w:div>
    <w:div w:id="1718624807">
      <w:bodyDiv w:val="1"/>
      <w:marLeft w:val="0"/>
      <w:marRight w:val="0"/>
      <w:marTop w:val="0"/>
      <w:marBottom w:val="0"/>
      <w:divBdr>
        <w:top w:val="none" w:sz="0" w:space="0" w:color="auto"/>
        <w:left w:val="none" w:sz="0" w:space="0" w:color="auto"/>
        <w:bottom w:val="none" w:sz="0" w:space="0" w:color="auto"/>
        <w:right w:val="none" w:sz="0" w:space="0" w:color="auto"/>
      </w:divBdr>
    </w:div>
    <w:div w:id="1737511086">
      <w:bodyDiv w:val="1"/>
      <w:marLeft w:val="0"/>
      <w:marRight w:val="0"/>
      <w:marTop w:val="0"/>
      <w:marBottom w:val="0"/>
      <w:divBdr>
        <w:top w:val="none" w:sz="0" w:space="0" w:color="auto"/>
        <w:left w:val="none" w:sz="0" w:space="0" w:color="auto"/>
        <w:bottom w:val="none" w:sz="0" w:space="0" w:color="auto"/>
        <w:right w:val="none" w:sz="0" w:space="0" w:color="auto"/>
      </w:divBdr>
    </w:div>
    <w:div w:id="1754233530">
      <w:bodyDiv w:val="1"/>
      <w:marLeft w:val="0"/>
      <w:marRight w:val="0"/>
      <w:marTop w:val="0"/>
      <w:marBottom w:val="0"/>
      <w:divBdr>
        <w:top w:val="none" w:sz="0" w:space="0" w:color="auto"/>
        <w:left w:val="none" w:sz="0" w:space="0" w:color="auto"/>
        <w:bottom w:val="none" w:sz="0" w:space="0" w:color="auto"/>
        <w:right w:val="none" w:sz="0" w:space="0" w:color="auto"/>
      </w:divBdr>
    </w:div>
    <w:div w:id="1764643543">
      <w:bodyDiv w:val="1"/>
      <w:marLeft w:val="0"/>
      <w:marRight w:val="0"/>
      <w:marTop w:val="0"/>
      <w:marBottom w:val="0"/>
      <w:divBdr>
        <w:top w:val="none" w:sz="0" w:space="0" w:color="auto"/>
        <w:left w:val="none" w:sz="0" w:space="0" w:color="auto"/>
        <w:bottom w:val="none" w:sz="0" w:space="0" w:color="auto"/>
        <w:right w:val="none" w:sz="0" w:space="0" w:color="auto"/>
      </w:divBdr>
    </w:div>
    <w:div w:id="1834253967">
      <w:bodyDiv w:val="1"/>
      <w:marLeft w:val="0"/>
      <w:marRight w:val="0"/>
      <w:marTop w:val="0"/>
      <w:marBottom w:val="0"/>
      <w:divBdr>
        <w:top w:val="none" w:sz="0" w:space="0" w:color="auto"/>
        <w:left w:val="none" w:sz="0" w:space="0" w:color="auto"/>
        <w:bottom w:val="none" w:sz="0" w:space="0" w:color="auto"/>
        <w:right w:val="none" w:sz="0" w:space="0" w:color="auto"/>
      </w:divBdr>
    </w:div>
    <w:div w:id="1840807634">
      <w:bodyDiv w:val="1"/>
      <w:marLeft w:val="0"/>
      <w:marRight w:val="0"/>
      <w:marTop w:val="0"/>
      <w:marBottom w:val="0"/>
      <w:divBdr>
        <w:top w:val="none" w:sz="0" w:space="0" w:color="auto"/>
        <w:left w:val="none" w:sz="0" w:space="0" w:color="auto"/>
        <w:bottom w:val="none" w:sz="0" w:space="0" w:color="auto"/>
        <w:right w:val="none" w:sz="0" w:space="0" w:color="auto"/>
      </w:divBdr>
    </w:div>
    <w:div w:id="1842970068">
      <w:bodyDiv w:val="1"/>
      <w:marLeft w:val="0"/>
      <w:marRight w:val="0"/>
      <w:marTop w:val="0"/>
      <w:marBottom w:val="0"/>
      <w:divBdr>
        <w:top w:val="none" w:sz="0" w:space="0" w:color="auto"/>
        <w:left w:val="none" w:sz="0" w:space="0" w:color="auto"/>
        <w:bottom w:val="none" w:sz="0" w:space="0" w:color="auto"/>
        <w:right w:val="none" w:sz="0" w:space="0" w:color="auto"/>
      </w:divBdr>
    </w:div>
    <w:div w:id="1857453258">
      <w:bodyDiv w:val="1"/>
      <w:marLeft w:val="0"/>
      <w:marRight w:val="0"/>
      <w:marTop w:val="0"/>
      <w:marBottom w:val="0"/>
      <w:divBdr>
        <w:top w:val="none" w:sz="0" w:space="0" w:color="auto"/>
        <w:left w:val="none" w:sz="0" w:space="0" w:color="auto"/>
        <w:bottom w:val="none" w:sz="0" w:space="0" w:color="auto"/>
        <w:right w:val="none" w:sz="0" w:space="0" w:color="auto"/>
      </w:divBdr>
    </w:div>
    <w:div w:id="1860730055">
      <w:bodyDiv w:val="1"/>
      <w:marLeft w:val="0"/>
      <w:marRight w:val="0"/>
      <w:marTop w:val="0"/>
      <w:marBottom w:val="0"/>
      <w:divBdr>
        <w:top w:val="none" w:sz="0" w:space="0" w:color="auto"/>
        <w:left w:val="none" w:sz="0" w:space="0" w:color="auto"/>
        <w:bottom w:val="none" w:sz="0" w:space="0" w:color="auto"/>
        <w:right w:val="none" w:sz="0" w:space="0" w:color="auto"/>
      </w:divBdr>
    </w:div>
    <w:div w:id="1861317094">
      <w:bodyDiv w:val="1"/>
      <w:marLeft w:val="0"/>
      <w:marRight w:val="0"/>
      <w:marTop w:val="0"/>
      <w:marBottom w:val="0"/>
      <w:divBdr>
        <w:top w:val="none" w:sz="0" w:space="0" w:color="auto"/>
        <w:left w:val="none" w:sz="0" w:space="0" w:color="auto"/>
        <w:bottom w:val="none" w:sz="0" w:space="0" w:color="auto"/>
        <w:right w:val="none" w:sz="0" w:space="0" w:color="auto"/>
      </w:divBdr>
    </w:div>
    <w:div w:id="1920288552">
      <w:bodyDiv w:val="1"/>
      <w:marLeft w:val="0"/>
      <w:marRight w:val="0"/>
      <w:marTop w:val="0"/>
      <w:marBottom w:val="0"/>
      <w:divBdr>
        <w:top w:val="none" w:sz="0" w:space="0" w:color="auto"/>
        <w:left w:val="none" w:sz="0" w:space="0" w:color="auto"/>
        <w:bottom w:val="none" w:sz="0" w:space="0" w:color="auto"/>
        <w:right w:val="none" w:sz="0" w:space="0" w:color="auto"/>
      </w:divBdr>
    </w:div>
    <w:div w:id="1939680513">
      <w:bodyDiv w:val="1"/>
      <w:marLeft w:val="0"/>
      <w:marRight w:val="0"/>
      <w:marTop w:val="0"/>
      <w:marBottom w:val="0"/>
      <w:divBdr>
        <w:top w:val="none" w:sz="0" w:space="0" w:color="auto"/>
        <w:left w:val="none" w:sz="0" w:space="0" w:color="auto"/>
        <w:bottom w:val="none" w:sz="0" w:space="0" w:color="auto"/>
        <w:right w:val="none" w:sz="0" w:space="0" w:color="auto"/>
      </w:divBdr>
    </w:div>
    <w:div w:id="1985353246">
      <w:bodyDiv w:val="1"/>
      <w:marLeft w:val="0"/>
      <w:marRight w:val="0"/>
      <w:marTop w:val="0"/>
      <w:marBottom w:val="0"/>
      <w:divBdr>
        <w:top w:val="none" w:sz="0" w:space="0" w:color="auto"/>
        <w:left w:val="none" w:sz="0" w:space="0" w:color="auto"/>
        <w:bottom w:val="none" w:sz="0" w:space="0" w:color="auto"/>
        <w:right w:val="none" w:sz="0" w:space="0" w:color="auto"/>
      </w:divBdr>
    </w:div>
    <w:div w:id="1986084168">
      <w:bodyDiv w:val="1"/>
      <w:marLeft w:val="0"/>
      <w:marRight w:val="0"/>
      <w:marTop w:val="0"/>
      <w:marBottom w:val="0"/>
      <w:divBdr>
        <w:top w:val="none" w:sz="0" w:space="0" w:color="auto"/>
        <w:left w:val="none" w:sz="0" w:space="0" w:color="auto"/>
        <w:bottom w:val="none" w:sz="0" w:space="0" w:color="auto"/>
        <w:right w:val="none" w:sz="0" w:space="0" w:color="auto"/>
      </w:divBdr>
    </w:div>
    <w:div w:id="2041396147">
      <w:bodyDiv w:val="1"/>
      <w:marLeft w:val="0"/>
      <w:marRight w:val="0"/>
      <w:marTop w:val="0"/>
      <w:marBottom w:val="0"/>
      <w:divBdr>
        <w:top w:val="none" w:sz="0" w:space="0" w:color="auto"/>
        <w:left w:val="none" w:sz="0" w:space="0" w:color="auto"/>
        <w:bottom w:val="none" w:sz="0" w:space="0" w:color="auto"/>
        <w:right w:val="none" w:sz="0" w:space="0" w:color="auto"/>
      </w:divBdr>
    </w:div>
    <w:div w:id="2067794135">
      <w:bodyDiv w:val="1"/>
      <w:marLeft w:val="0"/>
      <w:marRight w:val="0"/>
      <w:marTop w:val="0"/>
      <w:marBottom w:val="0"/>
      <w:divBdr>
        <w:top w:val="none" w:sz="0" w:space="0" w:color="auto"/>
        <w:left w:val="none" w:sz="0" w:space="0" w:color="auto"/>
        <w:bottom w:val="none" w:sz="0" w:space="0" w:color="auto"/>
        <w:right w:val="none" w:sz="0" w:space="0" w:color="auto"/>
      </w:divBdr>
    </w:div>
    <w:div w:id="2084335688">
      <w:bodyDiv w:val="1"/>
      <w:marLeft w:val="0"/>
      <w:marRight w:val="0"/>
      <w:marTop w:val="0"/>
      <w:marBottom w:val="0"/>
      <w:divBdr>
        <w:top w:val="none" w:sz="0" w:space="0" w:color="auto"/>
        <w:left w:val="none" w:sz="0" w:space="0" w:color="auto"/>
        <w:bottom w:val="none" w:sz="0" w:space="0" w:color="auto"/>
        <w:right w:val="none" w:sz="0" w:space="0" w:color="auto"/>
      </w:divBdr>
    </w:div>
    <w:div w:id="2097817993">
      <w:bodyDiv w:val="1"/>
      <w:marLeft w:val="0"/>
      <w:marRight w:val="0"/>
      <w:marTop w:val="0"/>
      <w:marBottom w:val="0"/>
      <w:divBdr>
        <w:top w:val="none" w:sz="0" w:space="0" w:color="auto"/>
        <w:left w:val="none" w:sz="0" w:space="0" w:color="auto"/>
        <w:bottom w:val="none" w:sz="0" w:space="0" w:color="auto"/>
        <w:right w:val="none" w:sz="0" w:space="0" w:color="auto"/>
      </w:divBdr>
    </w:div>
    <w:div w:id="2115399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xn5VCrIjbPZpgM3ySRrQYKZS4g==">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B19FEDA-EFD7-8E47-8FE8-89E68D084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151</Pages>
  <Words>19071</Words>
  <Characters>108711</Characters>
  <Application>Microsoft Office Word</Application>
  <DocSecurity>0</DocSecurity>
  <Lines>905</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Соколов Олександр</cp:lastModifiedBy>
  <cp:revision>4</cp:revision>
  <dcterms:created xsi:type="dcterms:W3CDTF">2024-12-22T21:03:00Z</dcterms:created>
  <dcterms:modified xsi:type="dcterms:W3CDTF">2024-12-22T21:07:00Z</dcterms:modified>
</cp:coreProperties>
</file>